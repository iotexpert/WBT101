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916DEA" w14:textId="0A3A3F68" w:rsidR="003A6C45" w:rsidRPr="001546BA" w:rsidRDefault="003A6C45" w:rsidP="00DA1B9C">
      <w:pPr>
        <w:rPr>
          <w:rStyle w:val="BookTitle"/>
        </w:rPr>
      </w:pPr>
      <w:bookmarkStart w:id="0" w:name="_GoBack"/>
      <w:bookmarkEnd w:id="0"/>
      <w:r w:rsidRPr="001546BA">
        <w:rPr>
          <w:rStyle w:val="BookTitle"/>
        </w:rPr>
        <w:t xml:space="preserve">Chapter </w:t>
      </w:r>
      <w:r w:rsidR="00793D52">
        <w:rPr>
          <w:rStyle w:val="BookTitle"/>
        </w:rPr>
        <w:t>5</w:t>
      </w:r>
      <w:r w:rsidRPr="001546BA">
        <w:rPr>
          <w:rStyle w:val="BookTitle"/>
        </w:rPr>
        <w:t xml:space="preserve">: Using the </w:t>
      </w:r>
      <w:r w:rsidR="003129CE">
        <w:rPr>
          <w:rStyle w:val="BookTitle"/>
        </w:rPr>
        <w:t>Debugger</w:t>
      </w:r>
    </w:p>
    <w:p w14:paraId="4D158537" w14:textId="44DA08FB" w:rsidR="003A6C45" w:rsidRDefault="003A6C45" w:rsidP="003A6C45">
      <w:r>
        <w:t>Time</w:t>
      </w:r>
      <w:r w:rsidR="00453CA7">
        <w:t>:</w:t>
      </w:r>
      <w:r>
        <w:t xml:space="preserve"> </w:t>
      </w:r>
      <w:r w:rsidR="00453CA7">
        <w:t xml:space="preserve">1 ½ </w:t>
      </w:r>
      <w:r>
        <w:t>Hour</w:t>
      </w:r>
      <w:r w:rsidR="00793D52">
        <w:t>s</w:t>
      </w:r>
    </w:p>
    <w:p w14:paraId="193277F0" w14:textId="00154764" w:rsidR="003A6C45" w:rsidRDefault="003A6C45" w:rsidP="003A6C45">
      <w:r>
        <w:t xml:space="preserve">At the end of this chapter you should understand </w:t>
      </w:r>
      <w:r w:rsidR="004A5780">
        <w:t xml:space="preserve">how to use </w:t>
      </w:r>
      <w:r w:rsidR="00EF02D8">
        <w:t xml:space="preserve">the WICED </w:t>
      </w:r>
      <w:r w:rsidR="005C4632">
        <w:t>d</w:t>
      </w:r>
      <w:r w:rsidR="00EF02D8">
        <w:t xml:space="preserve">ebugging </w:t>
      </w:r>
      <w:r w:rsidR="005C4632">
        <w:t>hardware</w:t>
      </w:r>
      <w:r w:rsidR="00EF02D8">
        <w:t xml:space="preserve"> including the </w:t>
      </w:r>
      <w:r w:rsidR="005C4632">
        <w:t xml:space="preserve">UARTs (PUART and HCI UART) as well as the ARM debugging port.  You should also have a basic understanding </w:t>
      </w:r>
      <w:r w:rsidR="00722859">
        <w:t xml:space="preserve">of </w:t>
      </w:r>
      <w:r w:rsidR="005C4632">
        <w:t xml:space="preserve">WICED Debug Trace, HCI </w:t>
      </w:r>
      <w:r w:rsidR="00722859">
        <w:t>Commands, WICED HCI commands a</w:t>
      </w:r>
      <w:r w:rsidR="000606B4">
        <w:t>s well as using a Terminal, Client Control,</w:t>
      </w:r>
      <w:r w:rsidR="005C4632">
        <w:t xml:space="preserve"> BTSPY</w:t>
      </w:r>
      <w:r w:rsidR="000606B4">
        <w:t xml:space="preserve"> and the Eclipse Debugger</w:t>
      </w:r>
      <w:r w:rsidR="005C4632">
        <w:t>.</w:t>
      </w:r>
    </w:p>
    <w:p w14:paraId="3339E441" w14:textId="7C524968" w:rsidR="00CF3C20"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CF3C20">
        <w:rPr>
          <w:noProof/>
        </w:rPr>
        <w:t>5.1</w:t>
      </w:r>
      <w:r w:rsidR="00CF3C20">
        <w:rPr>
          <w:rFonts w:asciiTheme="minorHAnsi" w:eastAsiaTheme="minorEastAsia" w:hAnsiTheme="minorHAnsi"/>
          <w:b w:val="0"/>
          <w:bCs w:val="0"/>
          <w:caps w:val="0"/>
          <w:noProof/>
        </w:rPr>
        <w:tab/>
      </w:r>
      <w:r w:rsidR="00CF3C20">
        <w:rPr>
          <w:noProof/>
        </w:rPr>
        <w:t>WICED Chips &amp; the Architecture of HCI</w:t>
      </w:r>
      <w:r w:rsidR="00CF3C20">
        <w:rPr>
          <w:noProof/>
        </w:rPr>
        <w:tab/>
      </w:r>
      <w:r w:rsidR="00CF3C20">
        <w:rPr>
          <w:noProof/>
        </w:rPr>
        <w:fldChar w:fldCharType="begin"/>
      </w:r>
      <w:r w:rsidR="00CF3C20">
        <w:rPr>
          <w:noProof/>
        </w:rPr>
        <w:instrText xml:space="preserve"> PAGEREF _Toc530072267 \h </w:instrText>
      </w:r>
      <w:r w:rsidR="00CF3C20">
        <w:rPr>
          <w:noProof/>
        </w:rPr>
      </w:r>
      <w:r w:rsidR="00CF3C20">
        <w:rPr>
          <w:noProof/>
        </w:rPr>
        <w:fldChar w:fldCharType="separate"/>
      </w:r>
      <w:r w:rsidR="008A5F99">
        <w:rPr>
          <w:noProof/>
        </w:rPr>
        <w:t>2</w:t>
      </w:r>
      <w:r w:rsidR="00CF3C20">
        <w:rPr>
          <w:noProof/>
        </w:rPr>
        <w:fldChar w:fldCharType="end"/>
      </w:r>
    </w:p>
    <w:p w14:paraId="4EF66E4D" w14:textId="02C665BF" w:rsidR="00CF3C20" w:rsidRDefault="00CF3C20">
      <w:pPr>
        <w:pStyle w:val="TOC2"/>
        <w:rPr>
          <w:rFonts w:asciiTheme="minorHAnsi" w:eastAsiaTheme="minorEastAsia" w:hAnsiTheme="minorHAnsi"/>
          <w:smallCaps w:val="0"/>
          <w:noProof/>
          <w:sz w:val="22"/>
        </w:rPr>
      </w:pPr>
      <w:r>
        <w:rPr>
          <w:noProof/>
        </w:rPr>
        <w:t>5.1.1 HCI</w:t>
      </w:r>
      <w:r>
        <w:rPr>
          <w:noProof/>
        </w:rPr>
        <w:tab/>
      </w:r>
      <w:r>
        <w:rPr>
          <w:noProof/>
        </w:rPr>
        <w:fldChar w:fldCharType="begin"/>
      </w:r>
      <w:r>
        <w:rPr>
          <w:noProof/>
        </w:rPr>
        <w:instrText xml:space="preserve"> PAGEREF _Toc530072268 \h </w:instrText>
      </w:r>
      <w:r>
        <w:rPr>
          <w:noProof/>
        </w:rPr>
      </w:r>
      <w:r>
        <w:rPr>
          <w:noProof/>
        </w:rPr>
        <w:fldChar w:fldCharType="separate"/>
      </w:r>
      <w:r w:rsidR="008A5F99">
        <w:rPr>
          <w:noProof/>
        </w:rPr>
        <w:t>2</w:t>
      </w:r>
      <w:r>
        <w:rPr>
          <w:noProof/>
        </w:rPr>
        <w:fldChar w:fldCharType="end"/>
      </w:r>
    </w:p>
    <w:p w14:paraId="5EF24DE6" w14:textId="1AF85AE1" w:rsidR="00CF3C20" w:rsidRDefault="00CF3C20">
      <w:pPr>
        <w:pStyle w:val="TOC1"/>
        <w:tabs>
          <w:tab w:val="left" w:pos="720"/>
          <w:tab w:val="right" w:leader="dot" w:pos="9350"/>
        </w:tabs>
        <w:rPr>
          <w:rFonts w:asciiTheme="minorHAnsi" w:eastAsiaTheme="minorEastAsia" w:hAnsiTheme="minorHAnsi"/>
          <w:b w:val="0"/>
          <w:bCs w:val="0"/>
          <w:caps w:val="0"/>
          <w:noProof/>
        </w:rPr>
      </w:pPr>
      <w:r>
        <w:rPr>
          <w:noProof/>
        </w:rPr>
        <w:t>5.2</w:t>
      </w:r>
      <w:r>
        <w:rPr>
          <w:rFonts w:asciiTheme="minorHAnsi" w:eastAsiaTheme="minorEastAsia" w:hAnsiTheme="minorHAnsi"/>
          <w:b w:val="0"/>
          <w:bCs w:val="0"/>
          <w:caps w:val="0"/>
          <w:noProof/>
        </w:rPr>
        <w:tab/>
      </w:r>
      <w:r>
        <w:rPr>
          <w:noProof/>
        </w:rPr>
        <w:t>UART Debugging</w:t>
      </w:r>
      <w:r>
        <w:rPr>
          <w:noProof/>
        </w:rPr>
        <w:tab/>
      </w:r>
      <w:r>
        <w:rPr>
          <w:noProof/>
        </w:rPr>
        <w:fldChar w:fldCharType="begin"/>
      </w:r>
      <w:r>
        <w:rPr>
          <w:noProof/>
        </w:rPr>
        <w:instrText xml:space="preserve"> PAGEREF _Toc530072269 \h </w:instrText>
      </w:r>
      <w:r>
        <w:rPr>
          <w:noProof/>
        </w:rPr>
      </w:r>
      <w:r>
        <w:rPr>
          <w:noProof/>
        </w:rPr>
        <w:fldChar w:fldCharType="separate"/>
      </w:r>
      <w:r w:rsidR="008A5F99">
        <w:rPr>
          <w:noProof/>
        </w:rPr>
        <w:t>4</w:t>
      </w:r>
      <w:r>
        <w:rPr>
          <w:noProof/>
        </w:rPr>
        <w:fldChar w:fldCharType="end"/>
      </w:r>
    </w:p>
    <w:p w14:paraId="10A346CD" w14:textId="0D052FFE" w:rsidR="00CF3C20" w:rsidRDefault="00CF3C20">
      <w:pPr>
        <w:pStyle w:val="TOC2"/>
        <w:rPr>
          <w:rFonts w:asciiTheme="minorHAnsi" w:eastAsiaTheme="minorEastAsia" w:hAnsiTheme="minorHAnsi"/>
          <w:smallCaps w:val="0"/>
          <w:noProof/>
          <w:sz w:val="22"/>
        </w:rPr>
      </w:pPr>
      <w:r>
        <w:rPr>
          <w:noProof/>
        </w:rPr>
        <w:t>5.2.1 Architecture</w:t>
      </w:r>
      <w:r>
        <w:rPr>
          <w:noProof/>
        </w:rPr>
        <w:tab/>
      </w:r>
      <w:r>
        <w:rPr>
          <w:noProof/>
        </w:rPr>
        <w:fldChar w:fldCharType="begin"/>
      </w:r>
      <w:r>
        <w:rPr>
          <w:noProof/>
        </w:rPr>
        <w:instrText xml:space="preserve"> PAGEREF _Toc530072270 \h </w:instrText>
      </w:r>
      <w:r>
        <w:rPr>
          <w:noProof/>
        </w:rPr>
      </w:r>
      <w:r>
        <w:rPr>
          <w:noProof/>
        </w:rPr>
        <w:fldChar w:fldCharType="separate"/>
      </w:r>
      <w:r w:rsidR="008A5F99">
        <w:rPr>
          <w:noProof/>
        </w:rPr>
        <w:t>4</w:t>
      </w:r>
      <w:r>
        <w:rPr>
          <w:noProof/>
        </w:rPr>
        <w:fldChar w:fldCharType="end"/>
      </w:r>
    </w:p>
    <w:p w14:paraId="62DFDC92" w14:textId="221DC343" w:rsidR="00CF3C20" w:rsidRDefault="00CF3C20">
      <w:pPr>
        <w:pStyle w:val="TOC2"/>
        <w:rPr>
          <w:rFonts w:asciiTheme="minorHAnsi" w:eastAsiaTheme="minorEastAsia" w:hAnsiTheme="minorHAnsi"/>
          <w:smallCaps w:val="0"/>
          <w:noProof/>
          <w:sz w:val="22"/>
        </w:rPr>
      </w:pPr>
      <w:r>
        <w:rPr>
          <w:noProof/>
        </w:rPr>
        <w:t>5.2.2 Debugging Traces</w:t>
      </w:r>
      <w:r>
        <w:rPr>
          <w:noProof/>
        </w:rPr>
        <w:tab/>
      </w:r>
      <w:r>
        <w:rPr>
          <w:noProof/>
        </w:rPr>
        <w:fldChar w:fldCharType="begin"/>
      </w:r>
      <w:r>
        <w:rPr>
          <w:noProof/>
        </w:rPr>
        <w:instrText xml:space="preserve"> PAGEREF _Toc530072271 \h </w:instrText>
      </w:r>
      <w:r>
        <w:rPr>
          <w:noProof/>
        </w:rPr>
      </w:r>
      <w:r>
        <w:rPr>
          <w:noProof/>
        </w:rPr>
        <w:fldChar w:fldCharType="separate"/>
      </w:r>
      <w:r w:rsidR="008A5F99">
        <w:rPr>
          <w:noProof/>
        </w:rPr>
        <w:t>5</w:t>
      </w:r>
      <w:r>
        <w:rPr>
          <w:noProof/>
        </w:rPr>
        <w:fldChar w:fldCharType="end"/>
      </w:r>
    </w:p>
    <w:p w14:paraId="411DAC6C" w14:textId="1497E7A8" w:rsidR="00CF3C20" w:rsidRDefault="00CF3C20">
      <w:pPr>
        <w:pStyle w:val="TOC2"/>
        <w:rPr>
          <w:rFonts w:asciiTheme="minorHAnsi" w:eastAsiaTheme="minorEastAsia" w:hAnsiTheme="minorHAnsi"/>
          <w:smallCaps w:val="0"/>
          <w:noProof/>
          <w:sz w:val="22"/>
        </w:rPr>
      </w:pPr>
      <w:r>
        <w:rPr>
          <w:noProof/>
        </w:rPr>
        <w:t>5.2.3 WICED HCI &amp; the Client Control Utility</w:t>
      </w:r>
      <w:r>
        <w:rPr>
          <w:noProof/>
        </w:rPr>
        <w:tab/>
      </w:r>
      <w:r>
        <w:rPr>
          <w:noProof/>
        </w:rPr>
        <w:fldChar w:fldCharType="begin"/>
      </w:r>
      <w:r>
        <w:rPr>
          <w:noProof/>
        </w:rPr>
        <w:instrText xml:space="preserve"> PAGEREF _Toc530072272 \h </w:instrText>
      </w:r>
      <w:r>
        <w:rPr>
          <w:noProof/>
        </w:rPr>
      </w:r>
      <w:r>
        <w:rPr>
          <w:noProof/>
        </w:rPr>
        <w:fldChar w:fldCharType="separate"/>
      </w:r>
      <w:r w:rsidR="008A5F99">
        <w:rPr>
          <w:noProof/>
        </w:rPr>
        <w:t>6</w:t>
      </w:r>
      <w:r>
        <w:rPr>
          <w:noProof/>
        </w:rPr>
        <w:fldChar w:fldCharType="end"/>
      </w:r>
    </w:p>
    <w:p w14:paraId="2A6C8DD7" w14:textId="4392ADA3" w:rsidR="00CF3C20" w:rsidRDefault="00CF3C20">
      <w:pPr>
        <w:pStyle w:val="TOC2"/>
        <w:rPr>
          <w:rFonts w:asciiTheme="minorHAnsi" w:eastAsiaTheme="minorEastAsia" w:hAnsiTheme="minorHAnsi"/>
          <w:smallCaps w:val="0"/>
          <w:noProof/>
          <w:sz w:val="22"/>
        </w:rPr>
      </w:pPr>
      <w:r>
        <w:rPr>
          <w:noProof/>
        </w:rPr>
        <w:t>5.2.4 Using BTSpy &amp; the Client Control to view HCI commands</w:t>
      </w:r>
      <w:r>
        <w:rPr>
          <w:noProof/>
        </w:rPr>
        <w:tab/>
      </w:r>
      <w:r>
        <w:rPr>
          <w:noProof/>
        </w:rPr>
        <w:fldChar w:fldCharType="begin"/>
      </w:r>
      <w:r>
        <w:rPr>
          <w:noProof/>
        </w:rPr>
        <w:instrText xml:space="preserve"> PAGEREF _Toc530072273 \h </w:instrText>
      </w:r>
      <w:r>
        <w:rPr>
          <w:noProof/>
        </w:rPr>
      </w:r>
      <w:r>
        <w:rPr>
          <w:noProof/>
        </w:rPr>
        <w:fldChar w:fldCharType="separate"/>
      </w:r>
      <w:r w:rsidR="008A5F99">
        <w:rPr>
          <w:noProof/>
        </w:rPr>
        <w:t>10</w:t>
      </w:r>
      <w:r>
        <w:rPr>
          <w:noProof/>
        </w:rPr>
        <w:fldChar w:fldCharType="end"/>
      </w:r>
    </w:p>
    <w:p w14:paraId="218A4C72" w14:textId="6A2C1496" w:rsidR="00CF3C20" w:rsidRDefault="00CF3C20">
      <w:pPr>
        <w:pStyle w:val="TOC1"/>
        <w:tabs>
          <w:tab w:val="left" w:pos="720"/>
          <w:tab w:val="right" w:leader="dot" w:pos="9350"/>
        </w:tabs>
        <w:rPr>
          <w:rFonts w:asciiTheme="minorHAnsi" w:eastAsiaTheme="minorEastAsia" w:hAnsiTheme="minorHAnsi"/>
          <w:b w:val="0"/>
          <w:bCs w:val="0"/>
          <w:caps w:val="0"/>
          <w:noProof/>
        </w:rPr>
      </w:pPr>
      <w:r>
        <w:rPr>
          <w:noProof/>
        </w:rPr>
        <w:t>5.3</w:t>
      </w:r>
      <w:r>
        <w:rPr>
          <w:rFonts w:asciiTheme="minorHAnsi" w:eastAsiaTheme="minorEastAsia" w:hAnsiTheme="minorHAnsi"/>
          <w:b w:val="0"/>
          <w:bCs w:val="0"/>
          <w:caps w:val="0"/>
          <w:noProof/>
        </w:rPr>
        <w:tab/>
      </w:r>
      <w:r>
        <w:rPr>
          <w:noProof/>
        </w:rPr>
        <w:t>Debugging Via the ARM Debug Port</w:t>
      </w:r>
      <w:r>
        <w:rPr>
          <w:noProof/>
        </w:rPr>
        <w:tab/>
      </w:r>
      <w:r>
        <w:rPr>
          <w:noProof/>
        </w:rPr>
        <w:fldChar w:fldCharType="begin"/>
      </w:r>
      <w:r>
        <w:rPr>
          <w:noProof/>
        </w:rPr>
        <w:instrText xml:space="preserve"> PAGEREF _Toc530072274 \h </w:instrText>
      </w:r>
      <w:r>
        <w:rPr>
          <w:noProof/>
        </w:rPr>
      </w:r>
      <w:r>
        <w:rPr>
          <w:noProof/>
        </w:rPr>
        <w:fldChar w:fldCharType="separate"/>
      </w:r>
      <w:r w:rsidR="008A5F99">
        <w:rPr>
          <w:noProof/>
        </w:rPr>
        <w:t>12</w:t>
      </w:r>
      <w:r>
        <w:rPr>
          <w:noProof/>
        </w:rPr>
        <w:fldChar w:fldCharType="end"/>
      </w:r>
    </w:p>
    <w:p w14:paraId="51A37500" w14:textId="09ACBC35" w:rsidR="00CF3C20" w:rsidRDefault="00CF3C20">
      <w:pPr>
        <w:pStyle w:val="TOC2"/>
        <w:rPr>
          <w:rFonts w:asciiTheme="minorHAnsi" w:eastAsiaTheme="minorEastAsia" w:hAnsiTheme="minorHAnsi"/>
          <w:smallCaps w:val="0"/>
          <w:noProof/>
          <w:sz w:val="22"/>
        </w:rPr>
      </w:pPr>
      <w:r>
        <w:rPr>
          <w:noProof/>
        </w:rPr>
        <w:t>5.3.1 Project Configuration</w:t>
      </w:r>
      <w:r>
        <w:rPr>
          <w:noProof/>
        </w:rPr>
        <w:tab/>
      </w:r>
      <w:r>
        <w:rPr>
          <w:noProof/>
        </w:rPr>
        <w:fldChar w:fldCharType="begin"/>
      </w:r>
      <w:r>
        <w:rPr>
          <w:noProof/>
        </w:rPr>
        <w:instrText xml:space="preserve"> PAGEREF _Toc530072275 \h </w:instrText>
      </w:r>
      <w:r>
        <w:rPr>
          <w:noProof/>
        </w:rPr>
      </w:r>
      <w:r>
        <w:rPr>
          <w:noProof/>
        </w:rPr>
        <w:fldChar w:fldCharType="separate"/>
      </w:r>
      <w:r w:rsidR="008A5F99">
        <w:rPr>
          <w:noProof/>
        </w:rPr>
        <w:t>13</w:t>
      </w:r>
      <w:r>
        <w:rPr>
          <w:noProof/>
        </w:rPr>
        <w:fldChar w:fldCharType="end"/>
      </w:r>
    </w:p>
    <w:p w14:paraId="06CC54B3" w14:textId="67B0AD7B" w:rsidR="00CF3C20" w:rsidRDefault="00CF3C20">
      <w:pPr>
        <w:pStyle w:val="TOC2"/>
        <w:rPr>
          <w:rFonts w:asciiTheme="minorHAnsi" w:eastAsiaTheme="minorEastAsia" w:hAnsiTheme="minorHAnsi"/>
          <w:smallCaps w:val="0"/>
          <w:noProof/>
          <w:sz w:val="22"/>
        </w:rPr>
      </w:pPr>
      <w:r>
        <w:rPr>
          <w:noProof/>
        </w:rPr>
        <w:t>5.3.2 Host Debug Environment Setup for Segger J-Link</w:t>
      </w:r>
      <w:r>
        <w:rPr>
          <w:noProof/>
        </w:rPr>
        <w:tab/>
      </w:r>
      <w:r>
        <w:rPr>
          <w:noProof/>
        </w:rPr>
        <w:fldChar w:fldCharType="begin"/>
      </w:r>
      <w:r>
        <w:rPr>
          <w:noProof/>
        </w:rPr>
        <w:instrText xml:space="preserve"> PAGEREF _Toc530072276 \h </w:instrText>
      </w:r>
      <w:r>
        <w:rPr>
          <w:noProof/>
        </w:rPr>
      </w:r>
      <w:r>
        <w:rPr>
          <w:noProof/>
        </w:rPr>
        <w:fldChar w:fldCharType="separate"/>
      </w:r>
      <w:r w:rsidR="008A5F99">
        <w:rPr>
          <w:noProof/>
        </w:rPr>
        <w:t>17</w:t>
      </w:r>
      <w:r>
        <w:rPr>
          <w:noProof/>
        </w:rPr>
        <w:fldChar w:fldCharType="end"/>
      </w:r>
    </w:p>
    <w:p w14:paraId="67DA0661" w14:textId="08485037" w:rsidR="00CF3C20" w:rsidRDefault="00CF3C20">
      <w:pPr>
        <w:pStyle w:val="TOC2"/>
        <w:rPr>
          <w:rFonts w:asciiTheme="minorHAnsi" w:eastAsiaTheme="minorEastAsia" w:hAnsiTheme="minorHAnsi"/>
          <w:smallCaps w:val="0"/>
          <w:noProof/>
          <w:sz w:val="22"/>
        </w:rPr>
      </w:pPr>
      <w:r>
        <w:rPr>
          <w:noProof/>
        </w:rPr>
        <w:t>5.3.3 Host Debug Environment Setup for Olimex ARM-USB-TINY-H</w:t>
      </w:r>
      <w:r>
        <w:rPr>
          <w:noProof/>
        </w:rPr>
        <w:tab/>
      </w:r>
      <w:r>
        <w:rPr>
          <w:noProof/>
        </w:rPr>
        <w:fldChar w:fldCharType="begin"/>
      </w:r>
      <w:r>
        <w:rPr>
          <w:noProof/>
        </w:rPr>
        <w:instrText xml:space="preserve"> PAGEREF _Toc530072277 \h </w:instrText>
      </w:r>
      <w:r>
        <w:rPr>
          <w:noProof/>
        </w:rPr>
      </w:r>
      <w:r>
        <w:rPr>
          <w:noProof/>
        </w:rPr>
        <w:fldChar w:fldCharType="separate"/>
      </w:r>
      <w:r w:rsidR="008A5F99">
        <w:rPr>
          <w:noProof/>
        </w:rPr>
        <w:t>23</w:t>
      </w:r>
      <w:r>
        <w:rPr>
          <w:noProof/>
        </w:rPr>
        <w:fldChar w:fldCharType="end"/>
      </w:r>
    </w:p>
    <w:p w14:paraId="3233AFA6" w14:textId="21E0B0F8" w:rsidR="00CF3C20" w:rsidRDefault="00CF3C20">
      <w:pPr>
        <w:pStyle w:val="TOC2"/>
        <w:rPr>
          <w:rFonts w:asciiTheme="minorHAnsi" w:eastAsiaTheme="minorEastAsia" w:hAnsiTheme="minorHAnsi"/>
          <w:smallCaps w:val="0"/>
          <w:noProof/>
          <w:sz w:val="22"/>
        </w:rPr>
      </w:pPr>
      <w:r>
        <w:rPr>
          <w:noProof/>
        </w:rPr>
        <w:t>5.3.4 Using the Debugger</w:t>
      </w:r>
      <w:r>
        <w:rPr>
          <w:noProof/>
        </w:rPr>
        <w:tab/>
      </w:r>
      <w:r>
        <w:rPr>
          <w:noProof/>
        </w:rPr>
        <w:fldChar w:fldCharType="begin"/>
      </w:r>
      <w:r>
        <w:rPr>
          <w:noProof/>
        </w:rPr>
        <w:instrText xml:space="preserve"> PAGEREF _Toc530072278 \h </w:instrText>
      </w:r>
      <w:r>
        <w:rPr>
          <w:noProof/>
        </w:rPr>
      </w:r>
      <w:r>
        <w:rPr>
          <w:noProof/>
        </w:rPr>
        <w:fldChar w:fldCharType="separate"/>
      </w:r>
      <w:r w:rsidR="008A5F99">
        <w:rPr>
          <w:noProof/>
        </w:rPr>
        <w:t>33</w:t>
      </w:r>
      <w:r>
        <w:rPr>
          <w:noProof/>
        </w:rPr>
        <w:fldChar w:fldCharType="end"/>
      </w:r>
    </w:p>
    <w:p w14:paraId="03E6492D" w14:textId="3330B49F" w:rsidR="00CF3C20" w:rsidRDefault="00CF3C20">
      <w:pPr>
        <w:pStyle w:val="TOC1"/>
        <w:tabs>
          <w:tab w:val="left" w:pos="720"/>
          <w:tab w:val="right" w:leader="dot" w:pos="9350"/>
        </w:tabs>
        <w:rPr>
          <w:rFonts w:asciiTheme="minorHAnsi" w:eastAsiaTheme="minorEastAsia" w:hAnsiTheme="minorHAnsi"/>
          <w:b w:val="0"/>
          <w:bCs w:val="0"/>
          <w:caps w:val="0"/>
          <w:noProof/>
        </w:rPr>
      </w:pPr>
      <w:r>
        <w:rPr>
          <w:noProof/>
        </w:rPr>
        <w:t>5.4</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_Toc530072279 \h </w:instrText>
      </w:r>
      <w:r>
        <w:rPr>
          <w:noProof/>
        </w:rPr>
      </w:r>
      <w:r>
        <w:rPr>
          <w:noProof/>
        </w:rPr>
        <w:fldChar w:fldCharType="separate"/>
      </w:r>
      <w:r w:rsidR="008A5F99">
        <w:rPr>
          <w:noProof/>
        </w:rPr>
        <w:t>37</w:t>
      </w:r>
      <w:r>
        <w:rPr>
          <w:noProof/>
        </w:rPr>
        <w:fldChar w:fldCharType="end"/>
      </w:r>
    </w:p>
    <w:p w14:paraId="3491FCF8" w14:textId="56D3C5D4" w:rsidR="00CF3C20" w:rsidRDefault="00CF3C20">
      <w:pPr>
        <w:pStyle w:val="TOC2"/>
        <w:rPr>
          <w:rFonts w:asciiTheme="minorHAnsi" w:eastAsiaTheme="minorEastAsia" w:hAnsiTheme="minorHAnsi"/>
          <w:smallCaps w:val="0"/>
          <w:noProof/>
          <w:sz w:val="22"/>
        </w:rPr>
      </w:pPr>
      <w:r>
        <w:rPr>
          <w:noProof/>
        </w:rPr>
        <w:t>Exercise - 5.1 Use the Client Control Utility</w:t>
      </w:r>
      <w:r>
        <w:rPr>
          <w:noProof/>
        </w:rPr>
        <w:tab/>
      </w:r>
      <w:r>
        <w:rPr>
          <w:noProof/>
        </w:rPr>
        <w:fldChar w:fldCharType="begin"/>
      </w:r>
      <w:r>
        <w:rPr>
          <w:noProof/>
        </w:rPr>
        <w:instrText xml:space="preserve"> PAGEREF _Toc530072280 \h </w:instrText>
      </w:r>
      <w:r>
        <w:rPr>
          <w:noProof/>
        </w:rPr>
      </w:r>
      <w:r>
        <w:rPr>
          <w:noProof/>
        </w:rPr>
        <w:fldChar w:fldCharType="separate"/>
      </w:r>
      <w:r w:rsidR="008A5F99">
        <w:rPr>
          <w:noProof/>
        </w:rPr>
        <w:t>37</w:t>
      </w:r>
      <w:r>
        <w:rPr>
          <w:noProof/>
        </w:rPr>
        <w:fldChar w:fldCharType="end"/>
      </w:r>
    </w:p>
    <w:p w14:paraId="5FA283B8" w14:textId="1C9B930E" w:rsidR="00CF3C20" w:rsidRDefault="00CF3C20">
      <w:pPr>
        <w:pStyle w:val="TOC2"/>
        <w:rPr>
          <w:rFonts w:asciiTheme="minorHAnsi" w:eastAsiaTheme="minorEastAsia" w:hAnsiTheme="minorHAnsi"/>
          <w:smallCaps w:val="0"/>
          <w:noProof/>
          <w:sz w:val="22"/>
        </w:rPr>
      </w:pPr>
      <w:r>
        <w:rPr>
          <w:noProof/>
        </w:rPr>
        <w:t>Exercise - 5.2 Run BTSpy</w:t>
      </w:r>
      <w:r>
        <w:rPr>
          <w:noProof/>
        </w:rPr>
        <w:tab/>
      </w:r>
      <w:r>
        <w:rPr>
          <w:noProof/>
        </w:rPr>
        <w:fldChar w:fldCharType="begin"/>
      </w:r>
      <w:r>
        <w:rPr>
          <w:noProof/>
        </w:rPr>
        <w:instrText xml:space="preserve"> PAGEREF _Toc530072281 \h </w:instrText>
      </w:r>
      <w:r>
        <w:rPr>
          <w:noProof/>
        </w:rPr>
      </w:r>
      <w:r>
        <w:rPr>
          <w:noProof/>
        </w:rPr>
        <w:fldChar w:fldCharType="separate"/>
      </w:r>
      <w:r w:rsidR="008A5F99">
        <w:rPr>
          <w:noProof/>
        </w:rPr>
        <w:t>39</w:t>
      </w:r>
      <w:r>
        <w:rPr>
          <w:noProof/>
        </w:rPr>
        <w:fldChar w:fldCharType="end"/>
      </w:r>
    </w:p>
    <w:p w14:paraId="78A40A93" w14:textId="24E47A08" w:rsidR="00CF3C20" w:rsidRDefault="00CF3C20">
      <w:pPr>
        <w:pStyle w:val="TOC2"/>
        <w:rPr>
          <w:rFonts w:asciiTheme="minorHAnsi" w:eastAsiaTheme="minorEastAsia" w:hAnsiTheme="minorHAnsi"/>
          <w:smallCaps w:val="0"/>
          <w:noProof/>
          <w:sz w:val="22"/>
        </w:rPr>
      </w:pPr>
      <w:r>
        <w:rPr>
          <w:noProof/>
        </w:rPr>
        <w:t>Exercise - 5.3 (Advanced) Run the Debugger</w:t>
      </w:r>
      <w:r>
        <w:rPr>
          <w:noProof/>
        </w:rPr>
        <w:tab/>
      </w:r>
      <w:r>
        <w:rPr>
          <w:noProof/>
        </w:rPr>
        <w:fldChar w:fldCharType="begin"/>
      </w:r>
      <w:r>
        <w:rPr>
          <w:noProof/>
        </w:rPr>
        <w:instrText xml:space="preserve"> PAGEREF _Toc530072282 \h </w:instrText>
      </w:r>
      <w:r>
        <w:rPr>
          <w:noProof/>
        </w:rPr>
      </w:r>
      <w:r>
        <w:rPr>
          <w:noProof/>
        </w:rPr>
        <w:fldChar w:fldCharType="separate"/>
      </w:r>
      <w:r w:rsidR="008A5F99">
        <w:rPr>
          <w:noProof/>
        </w:rPr>
        <w:t>40</w:t>
      </w:r>
      <w:r>
        <w:rPr>
          <w:noProof/>
        </w:rPr>
        <w:fldChar w:fldCharType="end"/>
      </w:r>
    </w:p>
    <w:p w14:paraId="1D9FF7E1" w14:textId="3B57D2AC" w:rsidR="001546BA" w:rsidRDefault="001546BA" w:rsidP="003A6C45">
      <w:r>
        <w:fldChar w:fldCharType="end"/>
      </w:r>
    </w:p>
    <w:p w14:paraId="3F662145" w14:textId="77777777" w:rsidR="00567D0B" w:rsidRDefault="001546BA" w:rsidP="00567D0B">
      <w:pPr>
        <w:pStyle w:val="Heading3"/>
      </w:pPr>
      <w:r>
        <w:br w:type="page"/>
      </w:r>
      <w:bookmarkStart w:id="1" w:name="_Toc492550441"/>
    </w:p>
    <w:p w14:paraId="07711552" w14:textId="77777777" w:rsidR="0096495C" w:rsidRDefault="0096495C" w:rsidP="0096495C">
      <w:pPr>
        <w:pStyle w:val="Heading1"/>
        <w:tabs>
          <w:tab w:val="left" w:pos="900"/>
        </w:tabs>
        <w:ind w:left="0" w:firstLine="0"/>
      </w:pPr>
      <w:bookmarkStart w:id="2" w:name="_Toc525653684"/>
      <w:bookmarkStart w:id="3" w:name="_Toc530072267"/>
      <w:r>
        <w:lastRenderedPageBreak/>
        <w:t>WICED Chips &amp; the Architecture of HCI</w:t>
      </w:r>
      <w:bookmarkEnd w:id="2"/>
      <w:bookmarkEnd w:id="3"/>
    </w:p>
    <w:p w14:paraId="184B90EE" w14:textId="77777777" w:rsidR="0096495C" w:rsidRPr="00830DDE" w:rsidRDefault="0096495C" w:rsidP="0096495C">
      <w:r>
        <w:t>In many complicated systems, hierarchy is used to manage the complexity.  WICED Bluetooth is no different. The WICED Bluetooth Stack is called a Stack because it is a set of blocks that have well defined interfaces.  Here is a simple picture of the software system that we have been using.  You have been writing code in the block called "Application".  You have made API calls and gotten events from the "Attribute Protocol" and you implemented the "Generic Attribute Profile" by building the GATT Database.  Moreover, you advertised using GAP and you Paired and Bonded by using the Security Manager.</w:t>
      </w:r>
    </w:p>
    <w:p w14:paraId="2603BF66" w14:textId="77777777" w:rsidR="0096495C" w:rsidRDefault="0096495C" w:rsidP="0096495C">
      <w:r>
        <w:object w:dxaOrig="9695" w:dyaOrig="7570" w14:anchorId="40B78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6pt;height:311.8pt" o:ole="">
            <v:imagedata r:id="rId8" o:title=""/>
          </v:shape>
          <o:OLEObject Type="Embed" ProgID="Visio.Drawing.11" ShapeID="_x0000_i1025" DrawAspect="Content" ObjectID="_1606828820" r:id="rId9"/>
        </w:object>
      </w:r>
    </w:p>
    <w:p w14:paraId="78D263B9" w14:textId="77777777" w:rsidR="0096495C" w:rsidRDefault="0096495C" w:rsidP="0096495C">
      <w:pPr>
        <w:pStyle w:val="Heading2"/>
        <w:tabs>
          <w:tab w:val="left" w:pos="900"/>
        </w:tabs>
        <w:ind w:left="-360" w:firstLine="360"/>
      </w:pPr>
      <w:bookmarkStart w:id="4" w:name="_Toc525653685"/>
      <w:bookmarkStart w:id="5" w:name="_Toc530072268"/>
      <w:r>
        <w:t>HCI</w:t>
      </w:r>
      <w:bookmarkEnd w:id="4"/>
      <w:bookmarkEnd w:id="5"/>
    </w:p>
    <w:p w14:paraId="3A48AED6" w14:textId="77777777" w:rsidR="0096495C" w:rsidRDefault="0096495C" w:rsidP="0096495C">
      <w:r>
        <w:t>The next block to talk about is the "Host Controller Interface".</w:t>
      </w:r>
    </w:p>
    <w:p w14:paraId="116820AF" w14:textId="77777777" w:rsidR="0096495C" w:rsidRDefault="0096495C" w:rsidP="0096495C">
      <w:r>
        <w:t xml:space="preserve">For technical and cost reasons, when Bluetooth was originally created the Radio was a separate chip from the one that was running the Application.  The Radio chip took the name of </w:t>
      </w:r>
      <w:r w:rsidRPr="004B09EE">
        <w:rPr>
          <w:u w:val="single"/>
        </w:rPr>
        <w:t>Controller</w:t>
      </w:r>
      <w:r>
        <w:t xml:space="preserve"> because it was the Radio and Radio Controller, and the chip running the Application was called the </w:t>
      </w:r>
      <w:r w:rsidRPr="004B09EE">
        <w:rPr>
          <w:u w:val="single"/>
        </w:rPr>
        <w:t>Host</w:t>
      </w:r>
      <w:r>
        <w:t xml:space="preserve"> because it was hosting the Application.</w:t>
      </w:r>
    </w:p>
    <w:p w14:paraId="62BAA45A" w14:textId="77777777" w:rsidR="0096495C" w:rsidRDefault="0096495C" w:rsidP="0096495C">
      <w:r>
        <w:t xml:space="preserve">The interface between the Host and the Controller was typically UART or SPI.  The data flying over that serial connection was formatted in Bluetooth SIG specific packets called "HCI Packets". </w:t>
      </w:r>
    </w:p>
    <w:p w14:paraId="2D3FF52D" w14:textId="2225AF9F" w:rsidR="0096495C" w:rsidRDefault="0096495C" w:rsidP="0096495C">
      <w:r>
        <w:lastRenderedPageBreak/>
        <w:t>By standardizing the HCI interface, it allowed big application processors (like those exiting in PCs and cellphones) to interface with Bluetooth. As time went by the Host and Controller have frequently merged into one chip (e.g. CYW20719), however the HCI interface persists even though both sides may be physically on the same chip. In this case, the HCI layer is essentially just a pass-through.</w:t>
      </w:r>
    </w:p>
    <w:p w14:paraId="1ACF3D75" w14:textId="3493BFBC" w:rsidR="004A21DC" w:rsidRDefault="004A21DC" w:rsidP="0096495C">
      <w:r>
        <w:t xml:space="preserve">Note that even on single chip Host/Controller solutions, it </w:t>
      </w:r>
      <w:r w:rsidR="00806BE6">
        <w:t>is</w:t>
      </w:r>
      <w:r>
        <w:t xml:space="preserve"> still be possible to use the chip in Controller mode</w:t>
      </w:r>
      <w:r w:rsidR="00806BE6">
        <w:t xml:space="preserve"> with an HCI interface</w:t>
      </w:r>
      <w:r>
        <w:t>. For example, when the CYW20719 is used in Linux applications, it is booted in Controller mode and the Stack runs in Linux. Likewise, when the chip is put into recovery mode to do programming, it boots as a Controller.</w:t>
      </w:r>
    </w:p>
    <w:p w14:paraId="09AD8915" w14:textId="77777777" w:rsidR="0096495C" w:rsidRDefault="0096495C" w:rsidP="0096495C">
      <w:r>
        <w:object w:dxaOrig="2954" w:dyaOrig="2234" w14:anchorId="5CC9BC62">
          <v:shape id="_x0000_i1026" type="#_x0000_t75" style="width:118.25pt;height:89.85pt" o:ole="">
            <v:imagedata r:id="rId10" o:title=""/>
          </v:shape>
          <o:OLEObject Type="Embed" ProgID="Visio.Drawing.11" ShapeID="_x0000_i1026" DrawAspect="Content" ObjectID="_1606828821" r:id="rId11"/>
        </w:object>
      </w:r>
    </w:p>
    <w:p w14:paraId="617093EA" w14:textId="77777777" w:rsidR="0096495C" w:rsidRDefault="0096495C" w:rsidP="0096495C">
      <w:r>
        <w:t>In some devices, the WICED Bluetooth Stack can be split into a "Host" and a "Controller" part. For example, the PSoC 6 and 4343W Combo Radio is a 2-chip solution that looks like this:</w:t>
      </w:r>
    </w:p>
    <w:p w14:paraId="36E75512" w14:textId="77777777" w:rsidR="0096495C" w:rsidRDefault="0096495C" w:rsidP="0096495C">
      <w:r w:rsidRPr="00626237">
        <w:t xml:space="preserve"> </w:t>
      </w:r>
      <w:r>
        <w:object w:dxaOrig="2954" w:dyaOrig="4034" w14:anchorId="424CF3C9">
          <v:shape id="_x0000_i1027" type="#_x0000_t75" style="width:118.25pt;height:163.15pt" o:ole="">
            <v:imagedata r:id="rId12" o:title=""/>
          </v:shape>
          <o:OLEObject Type="Embed" ProgID="Visio.Drawing.11" ShapeID="_x0000_i1027" DrawAspect="Content" ObjectID="_1606828822" r:id="rId13"/>
        </w:object>
      </w:r>
    </w:p>
    <w:p w14:paraId="63B75DF1" w14:textId="77777777" w:rsidR="0096495C" w:rsidRDefault="0096495C" w:rsidP="0096495C">
      <w:r>
        <w:t>The HCI concept was extended by the WICED Software team to provide a means of communication between the application layer of two chips. They call this interface "WICED HCI".</w:t>
      </w:r>
    </w:p>
    <w:p w14:paraId="0C9BCE8E" w14:textId="77777777" w:rsidR="0096495C" w:rsidRDefault="0096495C" w:rsidP="0096495C">
      <w:r>
        <w:object w:dxaOrig="9255" w:dyaOrig="2234" w14:anchorId="1D314D59">
          <v:shape id="_x0000_i1028" type="#_x0000_t75" style="width:377.15pt;height:89.85pt" o:ole="">
            <v:imagedata r:id="rId14" o:title=""/>
          </v:shape>
          <o:OLEObject Type="Embed" ProgID="Visio.Drawing.11" ShapeID="_x0000_i1028" DrawAspect="Content" ObjectID="_1606828823" r:id="rId15"/>
        </w:object>
      </w:r>
      <w:r>
        <w:br w:type="page"/>
      </w:r>
    </w:p>
    <w:p w14:paraId="3C264527" w14:textId="3A027E01" w:rsidR="000471C1" w:rsidRDefault="00CA17C8" w:rsidP="003B1587">
      <w:pPr>
        <w:pStyle w:val="Heading1"/>
      </w:pPr>
      <w:bookmarkStart w:id="6" w:name="_Toc530072269"/>
      <w:r>
        <w:lastRenderedPageBreak/>
        <w:t>UART</w:t>
      </w:r>
      <w:r w:rsidR="000471C1">
        <w:t xml:space="preserve"> Debugging</w:t>
      </w:r>
      <w:bookmarkEnd w:id="6"/>
    </w:p>
    <w:p w14:paraId="10566435" w14:textId="4603327C" w:rsidR="00CA17C8" w:rsidRDefault="00AF4A5E" w:rsidP="000471C1">
      <w:pPr>
        <w:pStyle w:val="Heading2"/>
      </w:pPr>
      <w:bookmarkStart w:id="7" w:name="_Toc530072270"/>
      <w:r>
        <w:t>Architecture</w:t>
      </w:r>
      <w:bookmarkEnd w:id="7"/>
    </w:p>
    <w:p w14:paraId="30F77183" w14:textId="3306D064" w:rsidR="00533918" w:rsidRDefault="003B054D" w:rsidP="004E3F6D">
      <w:r>
        <w:t>There are typically two UARTs i</w:t>
      </w:r>
      <w:r w:rsidR="00533918">
        <w:t>n the WICED Bluetooth chips: the Peripheral UART and the HCI UART.</w:t>
      </w:r>
    </w:p>
    <w:p w14:paraId="570E6CD0" w14:textId="3F446ACF" w:rsidR="006C7EE3" w:rsidRDefault="006C7EE3" w:rsidP="006C7EE3">
      <w:pPr>
        <w:pStyle w:val="Heading3"/>
      </w:pPr>
      <w:r>
        <w:t>Peripheral UART</w:t>
      </w:r>
    </w:p>
    <w:p w14:paraId="089773C1" w14:textId="1D295E2C" w:rsidR="004E3F6D" w:rsidRDefault="00533918" w:rsidP="004E3F6D">
      <w:r>
        <w:t>The</w:t>
      </w:r>
      <w:r w:rsidR="004E3F6D">
        <w:t xml:space="preserve"> Peripheral UART (PUART) </w:t>
      </w:r>
      <w:r w:rsidR="00F2123E">
        <w:t>is intended to be used by your A</w:t>
      </w:r>
      <w:r w:rsidR="004E3F6D">
        <w:t>pplication to send</w:t>
      </w:r>
      <w:r w:rsidR="00F2123E">
        <w:t xml:space="preserve">/receive whatever UART data you want. </w:t>
      </w:r>
      <w:r w:rsidR="004E3F6D">
        <w:t xml:space="preserve"> On the</w:t>
      </w:r>
      <w:r w:rsidR="00CB6E0D">
        <w:t xml:space="preserve"> CYW920179 this UART is attached via a USB-</w:t>
      </w:r>
      <w:r w:rsidR="004E3F6D">
        <w:t>UART bridge to your PC.</w:t>
      </w:r>
    </w:p>
    <w:p w14:paraId="406261B4" w14:textId="6237E2A3" w:rsidR="006C7EE3" w:rsidRDefault="006C7EE3" w:rsidP="006C7EE3">
      <w:pPr>
        <w:pStyle w:val="Heading3"/>
      </w:pPr>
      <w:r>
        <w:t>HCI UART</w:t>
      </w:r>
    </w:p>
    <w:p w14:paraId="4139A5B7" w14:textId="3EC255CD" w:rsidR="00F2123E" w:rsidRDefault="00122923" w:rsidP="00F2123E">
      <w:r>
        <w:t xml:space="preserve">The </w:t>
      </w:r>
      <w:r w:rsidR="004E3F6D">
        <w:t xml:space="preserve">HCI UART </w:t>
      </w:r>
      <w:r w:rsidR="00F2123E">
        <w:t xml:space="preserve">has four </w:t>
      </w:r>
      <w:r>
        <w:t xml:space="preserve">main </w:t>
      </w:r>
      <w:r w:rsidR="00F2123E">
        <w:t>uses</w:t>
      </w:r>
      <w:r w:rsidR="00BA2D91">
        <w:t>:</w:t>
      </w:r>
    </w:p>
    <w:p w14:paraId="7EB9B667" w14:textId="1C68AA53" w:rsidR="00F2123E" w:rsidRDefault="00F2123E" w:rsidP="00F2123E">
      <w:pPr>
        <w:pStyle w:val="ListParagraph"/>
        <w:numPr>
          <w:ilvl w:val="0"/>
          <w:numId w:val="20"/>
        </w:numPr>
      </w:pPr>
      <w:r>
        <w:t>Send/receive WICED HCI messages</w:t>
      </w:r>
    </w:p>
    <w:p w14:paraId="7FD7FF43" w14:textId="2B8CBEBF" w:rsidR="00F2123E" w:rsidRDefault="00F2123E" w:rsidP="00F2123E">
      <w:pPr>
        <w:pStyle w:val="ListParagraph"/>
        <w:numPr>
          <w:ilvl w:val="0"/>
          <w:numId w:val="20"/>
        </w:numPr>
      </w:pPr>
      <w:r>
        <w:t>Mirror HCI Commands to a PC</w:t>
      </w:r>
    </w:p>
    <w:p w14:paraId="3171FF8F" w14:textId="5E56F058" w:rsidR="00F2123E" w:rsidRDefault="00F2123E" w:rsidP="00F2123E">
      <w:pPr>
        <w:pStyle w:val="ListParagraph"/>
        <w:numPr>
          <w:ilvl w:val="0"/>
          <w:numId w:val="20"/>
        </w:numPr>
      </w:pPr>
      <w:r>
        <w:t xml:space="preserve">Download firmware to the Controller </w:t>
      </w:r>
      <w:r w:rsidR="00BA2D91">
        <w:t xml:space="preserve">Stack </w:t>
      </w:r>
      <w:r>
        <w:t>for programming</w:t>
      </w:r>
    </w:p>
    <w:p w14:paraId="0D54821C" w14:textId="0D165E85" w:rsidR="004E3F6D" w:rsidRDefault="00F2123E" w:rsidP="004E3F6D">
      <w:pPr>
        <w:pStyle w:val="ListParagraph"/>
        <w:numPr>
          <w:ilvl w:val="0"/>
          <w:numId w:val="20"/>
        </w:numPr>
      </w:pPr>
      <w:r>
        <w:t>Connect the C</w:t>
      </w:r>
      <w:r w:rsidR="00E91B63">
        <w:t>ontroller</w:t>
      </w:r>
      <w:r>
        <w:t xml:space="preserve"> Stack</w:t>
      </w:r>
      <w:r w:rsidR="00E91B63">
        <w:t xml:space="preserve"> to </w:t>
      </w:r>
      <w:r>
        <w:t xml:space="preserve">a Host Stack running on a PC or </w:t>
      </w:r>
      <w:r w:rsidR="00122923">
        <w:t xml:space="preserve">an </w:t>
      </w:r>
      <w:r>
        <w:t xml:space="preserve">Application Processor (not our use case </w:t>
      </w:r>
      <w:r w:rsidR="00122923">
        <w:t>since</w:t>
      </w:r>
      <w:r>
        <w:t xml:space="preserve"> we have an embedded Host stack)</w:t>
      </w:r>
    </w:p>
    <w:p w14:paraId="7EED8076" w14:textId="3B8897BB" w:rsidR="00276620" w:rsidRDefault="00276620" w:rsidP="004E3F6D">
      <w:r>
        <w:t xml:space="preserve">There are 6 types of data that are typically transmitted via the two UARTs </w:t>
      </w:r>
    </w:p>
    <w:p w14:paraId="38C901EA" w14:textId="4BE391F0" w:rsidR="00276620" w:rsidRDefault="00276620" w:rsidP="00276620">
      <w:pPr>
        <w:pStyle w:val="ListParagraph"/>
        <w:numPr>
          <w:ilvl w:val="0"/>
          <w:numId w:val="19"/>
        </w:numPr>
      </w:pPr>
      <w:r>
        <w:t>Raw data –</w:t>
      </w:r>
      <w:r w:rsidR="00F60DAA">
        <w:t>data your A</w:t>
      </w:r>
      <w:r>
        <w:t>pplication sends/receives to the PC (or sensor)</w:t>
      </w:r>
      <w:r w:rsidR="006C7EE3">
        <w:t xml:space="preserve"> in whatever format you choose</w:t>
      </w:r>
    </w:p>
    <w:p w14:paraId="78661F8E" w14:textId="0AA0FAA6" w:rsidR="00276620" w:rsidRDefault="00F60DAA" w:rsidP="00276620">
      <w:pPr>
        <w:pStyle w:val="ListParagraph"/>
        <w:numPr>
          <w:ilvl w:val="0"/>
          <w:numId w:val="19"/>
        </w:numPr>
      </w:pPr>
      <w:r>
        <w:t>Debug Traces –</w:t>
      </w:r>
      <w:r w:rsidR="00276620">
        <w:t>debugging messages</w:t>
      </w:r>
      <w:r>
        <w:t xml:space="preserve"> from your Application</w:t>
      </w:r>
    </w:p>
    <w:p w14:paraId="2D99B22B" w14:textId="590E81E3" w:rsidR="00276620" w:rsidRDefault="00276620" w:rsidP="00276620">
      <w:pPr>
        <w:pStyle w:val="ListParagraph"/>
        <w:numPr>
          <w:ilvl w:val="0"/>
          <w:numId w:val="19"/>
        </w:numPr>
      </w:pPr>
      <w:r>
        <w:t xml:space="preserve">WICED HCI </w:t>
      </w:r>
      <w:r w:rsidR="00421C06">
        <w:t>messages</w:t>
      </w:r>
      <w:r>
        <w:t xml:space="preserve"> – Packets of data in the Cypress WICED HCI format between the PC and </w:t>
      </w:r>
      <w:r w:rsidR="0026201E">
        <w:t>your</w:t>
      </w:r>
      <w:r>
        <w:t xml:space="preserve"> Application</w:t>
      </w:r>
    </w:p>
    <w:p w14:paraId="696BC8EC" w14:textId="3784BFEA" w:rsidR="00276620" w:rsidRDefault="00276620" w:rsidP="00276620">
      <w:pPr>
        <w:pStyle w:val="ListParagraph"/>
        <w:numPr>
          <w:ilvl w:val="0"/>
          <w:numId w:val="19"/>
        </w:numPr>
      </w:pPr>
      <w:r>
        <w:t>HCI Spy – a mirror of the packets of data that cross HCI in the WICED chip</w:t>
      </w:r>
    </w:p>
    <w:p w14:paraId="379FFC18" w14:textId="1EF9EC18" w:rsidR="00276620" w:rsidRDefault="00276620" w:rsidP="00276620">
      <w:pPr>
        <w:pStyle w:val="ListParagraph"/>
        <w:numPr>
          <w:ilvl w:val="0"/>
          <w:numId w:val="19"/>
        </w:numPr>
      </w:pPr>
      <w:r>
        <w:t xml:space="preserve">HCI Commands – packets of data to/from the Controller and the </w:t>
      </w:r>
      <w:r w:rsidR="00F60DAA">
        <w:t xml:space="preserve">Host running on a </w:t>
      </w:r>
      <w:r>
        <w:t>PC</w:t>
      </w:r>
      <w:r w:rsidR="00421C06">
        <w:t xml:space="preserve"> </w:t>
      </w:r>
      <w:r w:rsidR="00F60DAA">
        <w:t xml:space="preserve">or an Application Processor </w:t>
      </w:r>
      <w:r w:rsidR="00421C06">
        <w:t>(when the chip is in Controller mode</w:t>
      </w:r>
      <w:r w:rsidR="00F60DAA">
        <w:t>)</w:t>
      </w:r>
    </w:p>
    <w:p w14:paraId="3B087C45" w14:textId="257D61DF" w:rsidR="00276620" w:rsidRDefault="00276620" w:rsidP="00276620">
      <w:pPr>
        <w:pStyle w:val="ListParagraph"/>
        <w:numPr>
          <w:ilvl w:val="0"/>
          <w:numId w:val="19"/>
        </w:numPr>
      </w:pPr>
      <w:r>
        <w:t>Firmware – your downloaded firmware via HCI formatted packets from the PC</w:t>
      </w:r>
    </w:p>
    <w:p w14:paraId="7AEF217C" w14:textId="1C954C0F" w:rsidR="003B2E2C" w:rsidRPr="004E3F6D" w:rsidRDefault="00BE1122" w:rsidP="00BE1122">
      <w:pPr>
        <w:jc w:val="center"/>
      </w:pPr>
      <w:r w:rsidRPr="00BE1122">
        <w:rPr>
          <w:noProof/>
        </w:rPr>
        <w:lastRenderedPageBreak/>
        <w:drawing>
          <wp:inline distT="0" distB="0" distL="0" distR="0" wp14:anchorId="2693A4CE" wp14:editId="4FB9571C">
            <wp:extent cx="4842309" cy="374386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1915" cy="3774486"/>
                    </a:xfrm>
                    <a:prstGeom prst="rect">
                      <a:avLst/>
                    </a:prstGeom>
                  </pic:spPr>
                </pic:pic>
              </a:graphicData>
            </a:graphic>
          </wp:inline>
        </w:drawing>
      </w:r>
    </w:p>
    <w:p w14:paraId="5B0D47B5" w14:textId="237D4097" w:rsidR="003B054D" w:rsidRDefault="003B054D" w:rsidP="000471C1">
      <w:pPr>
        <w:pStyle w:val="Heading2"/>
      </w:pPr>
      <w:bookmarkStart w:id="8" w:name="_Toc530072271"/>
      <w:r>
        <w:t>Debugging Traces</w:t>
      </w:r>
      <w:bookmarkEnd w:id="8"/>
    </w:p>
    <w:p w14:paraId="56F3E608" w14:textId="5359824B" w:rsidR="00C70CBA" w:rsidRDefault="00E3298C" w:rsidP="00D20103">
      <w:r>
        <w:t xml:space="preserve">Throughout this book, we have been using the API </w:t>
      </w:r>
      <w:r w:rsidR="00C96486">
        <w:t>WICED_BT_TRACE</w:t>
      </w:r>
      <w:r>
        <w:t xml:space="preserve"> to print</w:t>
      </w:r>
      <w:r w:rsidR="00C70CBA">
        <w:t xml:space="preserve"> </w:t>
      </w:r>
      <w:r>
        <w:t>out debugging messages</w:t>
      </w:r>
      <w:r w:rsidR="00C70CBA">
        <w:t xml:space="preserve"> in plain text to the PUART</w:t>
      </w:r>
      <w:r>
        <w:t>.  I</w:t>
      </w:r>
      <w:r w:rsidR="00C70CBA">
        <w:t xml:space="preserve">t turns out that you can print your messages in two formats (plain text or WICED HCI) and you can print them to one of three places (PUART, HCI UART or None).  When you called the function wiced_set_debug_uart </w:t>
      </w:r>
      <w:r w:rsidR="00C96486">
        <w:t xml:space="preserve">with a parameter of wiced_debug_uart_types_t you </w:t>
      </w:r>
      <w:r w:rsidR="002F56EB">
        <w:t>specify</w:t>
      </w:r>
      <w:r w:rsidR="00C96486">
        <w:t xml:space="preserve"> </w:t>
      </w:r>
      <w:r w:rsidR="00434147">
        <w:t>a</w:t>
      </w:r>
      <w:r w:rsidR="00C96486">
        <w:t xml:space="preserve"> combination of destination UART and format</w:t>
      </w:r>
      <w:r w:rsidR="00434147">
        <w:t>ting</w:t>
      </w:r>
      <w:r w:rsidR="00C96486">
        <w:t>.</w:t>
      </w:r>
    </w:p>
    <w:p w14:paraId="2089F724"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Debug trace message destinations. Used when calling wiced_set_debug_uart().*/</w:t>
      </w:r>
    </w:p>
    <w:p w14:paraId="67DAEDED"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b/>
          <w:bCs/>
          <w:color w:val="7F0055"/>
          <w:sz w:val="16"/>
          <w:szCs w:val="20"/>
        </w:rPr>
        <w:t>typedef</w:t>
      </w:r>
      <w:r w:rsidRPr="00590E4C">
        <w:rPr>
          <w:rFonts w:ascii="Courier New" w:hAnsi="Courier New" w:cs="Courier New"/>
          <w:color w:val="000000"/>
          <w:sz w:val="16"/>
          <w:szCs w:val="20"/>
        </w:rPr>
        <w:t xml:space="preserve"> </w:t>
      </w:r>
      <w:r w:rsidRPr="00590E4C">
        <w:rPr>
          <w:rFonts w:ascii="Courier New" w:hAnsi="Courier New" w:cs="Courier New"/>
          <w:b/>
          <w:bCs/>
          <w:color w:val="7F0055"/>
          <w:sz w:val="16"/>
          <w:szCs w:val="20"/>
        </w:rPr>
        <w:t>enum</w:t>
      </w:r>
    </w:p>
    <w:p w14:paraId="54E692BC"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p>
    <w:p w14:paraId="2C9816E2" w14:textId="58E9405C"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WICED_ROUTE_DEBUG_NONE</w:t>
      </w:r>
      <w:r w:rsidRPr="00590E4C">
        <w:rPr>
          <w:rFonts w:ascii="Courier New" w:hAnsi="Courier New" w:cs="Courier New"/>
          <w:color w:val="000000"/>
          <w:sz w:val="16"/>
          <w:szCs w:val="20"/>
        </w:rPr>
        <w:t xml:space="preserve">  =  0x00, </w:t>
      </w:r>
      <w:r w:rsidRPr="00590E4C">
        <w:rPr>
          <w:rFonts w:ascii="Courier New" w:hAnsi="Courier New" w:cs="Courier New"/>
          <w:color w:val="3F7F5F"/>
          <w:sz w:val="16"/>
          <w:szCs w:val="20"/>
        </w:rPr>
        <w:t>/**&lt; No traces */</w:t>
      </w:r>
    </w:p>
    <w:p w14:paraId="2C9CA47E"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WICED_ROUTE_DEBUG_TO_WICED_UART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in formatted WICED HCI messages over </w:t>
      </w:r>
    </w:p>
    <w:p w14:paraId="61B294BF" w14:textId="3FE28983"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w:t>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t>HCI UART to ClientControl or MCU */</w:t>
      </w:r>
    </w:p>
    <w:p w14:paraId="31DA5E97"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WICED_ROUTE_DEBUG_TO_HCI_UART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as plain text to HCI UART, used by </w:t>
      </w:r>
    </w:p>
    <w:p w14:paraId="1B014984" w14:textId="105F44AD" w:rsidR="00CE60F2" w:rsidRPr="00590E4C" w:rsidRDefault="00CE60F2" w:rsidP="00CE60F2">
      <w:pPr>
        <w:autoSpaceDE w:val="0"/>
        <w:autoSpaceDN w:val="0"/>
        <w:adjustRightInd w:val="0"/>
        <w:spacing w:after="0" w:line="240" w:lineRule="auto"/>
        <w:ind w:left="2880" w:firstLine="720"/>
        <w:rPr>
          <w:rFonts w:ascii="Courier New" w:hAnsi="Courier New" w:cs="Courier New"/>
          <w:sz w:val="16"/>
          <w:szCs w:val="20"/>
        </w:rPr>
      </w:pPr>
      <w:r w:rsidRPr="00590E4C">
        <w:rPr>
          <w:rFonts w:ascii="Courier New" w:hAnsi="Courier New" w:cs="Courier New"/>
          <w:color w:val="3F7F5F"/>
          <w:sz w:val="16"/>
          <w:szCs w:val="20"/>
        </w:rPr>
        <w:t>default if wiced_set_debug_uart() not called */</w:t>
      </w:r>
    </w:p>
    <w:p w14:paraId="1B6E1689"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WICED_ROUTE_DEBUG_TO_DBG_UART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/**&lt; Deprecated */</w:t>
      </w:r>
    </w:p>
    <w:p w14:paraId="131D4356"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WICED_ROUTE_DEBUG_TO_PUART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as plain text to the peripheral </w:t>
      </w:r>
      <w:r w:rsidRPr="00590E4C">
        <w:rPr>
          <w:rFonts w:ascii="Courier New" w:hAnsi="Courier New" w:cs="Courier New"/>
          <w:color w:val="3F7F5F"/>
          <w:sz w:val="16"/>
          <w:szCs w:val="20"/>
          <w:u w:val="single"/>
        </w:rPr>
        <w:t>uart</w:t>
      </w:r>
      <w:r w:rsidRPr="00590E4C">
        <w:rPr>
          <w:rFonts w:ascii="Courier New" w:hAnsi="Courier New" w:cs="Courier New"/>
          <w:color w:val="3F7F5F"/>
          <w:sz w:val="16"/>
          <w:szCs w:val="20"/>
        </w:rPr>
        <w:t xml:space="preserve"> </w:t>
      </w:r>
    </w:p>
    <w:p w14:paraId="6963477B" w14:textId="3227D9F7" w:rsidR="00CE60F2" w:rsidRPr="00590E4C" w:rsidRDefault="00CE60F2" w:rsidP="00CE60F2">
      <w:pPr>
        <w:autoSpaceDE w:val="0"/>
        <w:autoSpaceDN w:val="0"/>
        <w:adjustRightInd w:val="0"/>
        <w:spacing w:after="0" w:line="240" w:lineRule="auto"/>
        <w:ind w:left="2160" w:firstLine="720"/>
        <w:rPr>
          <w:rFonts w:ascii="Courier New" w:hAnsi="Courier New" w:cs="Courier New"/>
          <w:sz w:val="16"/>
          <w:szCs w:val="20"/>
        </w:rPr>
      </w:pPr>
      <w:r w:rsidRPr="00590E4C">
        <w:rPr>
          <w:rFonts w:ascii="Courier New" w:hAnsi="Courier New" w:cs="Courier New"/>
          <w:color w:val="3F7F5F"/>
          <w:sz w:val="16"/>
          <w:szCs w:val="20"/>
        </w:rPr>
        <w:t xml:space="preserve">       (PUART) */</w:t>
      </w:r>
    </w:p>
    <w:p w14:paraId="2BE85E20" w14:textId="20BA1EFD" w:rsidR="00CE60F2" w:rsidRPr="00590E4C" w:rsidRDefault="00CE60F2" w:rsidP="00CE60F2">
      <w:pPr>
        <w:rPr>
          <w:rFonts w:ascii="Courier New" w:hAnsi="Courier New" w:cs="Courier New"/>
          <w:sz w:val="18"/>
        </w:rPr>
      </w:pPr>
      <w:r w:rsidRPr="00590E4C">
        <w:rPr>
          <w:rFonts w:ascii="Courier New" w:hAnsi="Courier New" w:cs="Courier New"/>
          <w:color w:val="000000"/>
          <w:sz w:val="16"/>
          <w:szCs w:val="20"/>
        </w:rPr>
        <w:t>}</w:t>
      </w:r>
      <w:r w:rsidRPr="00590E4C">
        <w:rPr>
          <w:rFonts w:ascii="Courier New" w:hAnsi="Courier New" w:cs="Courier New"/>
          <w:color w:val="005032"/>
          <w:sz w:val="16"/>
          <w:szCs w:val="20"/>
        </w:rPr>
        <w:t>wiced_debug_uart_types_t</w:t>
      </w:r>
      <w:r w:rsidRPr="00590E4C">
        <w:rPr>
          <w:rFonts w:ascii="Courier New" w:hAnsi="Courier New" w:cs="Courier New"/>
          <w:color w:val="000000"/>
          <w:sz w:val="16"/>
          <w:szCs w:val="20"/>
        </w:rPr>
        <w:t>;</w:t>
      </w:r>
    </w:p>
    <w:p w14:paraId="09DFC18F" w14:textId="36C5535B" w:rsidR="00C70CBA" w:rsidRDefault="00C011BF" w:rsidP="00D20103">
      <w:r>
        <w:t xml:space="preserve">Notice that </w:t>
      </w:r>
      <w:r w:rsidR="002F56EB">
        <w:t>some of the combinations are not valid.  For instance, you cannot print WICED HCI messages to the PUART.</w:t>
      </w:r>
      <w:r w:rsidR="00421C06">
        <w:t xml:space="preserve">  You should be careful about the enumeration names as they </w:t>
      </w:r>
      <w:r w:rsidR="00CE60F2">
        <w:t>can be</w:t>
      </w:r>
      <w:r w:rsidR="00421C06">
        <w:t xml:space="preserve"> a little bit confusing.</w:t>
      </w:r>
    </w:p>
    <w:p w14:paraId="4B1BABB1" w14:textId="57654ACD" w:rsidR="00C2284D" w:rsidRDefault="00C2284D" w:rsidP="00D20103">
      <w:r>
        <w:t>Not that this configuration is just for the WICED_BT_TRACE messages. WICED HCI messages are sent/received using a different mechanism that we will discuss next.</w:t>
      </w:r>
      <w:r w:rsidR="00E47AF7">
        <w:t xml:space="preserve"> Often you </w:t>
      </w:r>
      <w:r w:rsidR="00B64C60">
        <w:t>may</w:t>
      </w:r>
      <w:r w:rsidR="00E47AF7">
        <w:t xml:space="preserve"> want to send WICED_BT_TRACE messages to the PUART while using the HCI UART for WICED HCI messages, as you'll see.</w:t>
      </w:r>
    </w:p>
    <w:p w14:paraId="67BCFEA1" w14:textId="131AB506" w:rsidR="004E3F6D" w:rsidRDefault="004E3F6D" w:rsidP="000471C1">
      <w:pPr>
        <w:pStyle w:val="Heading2"/>
      </w:pPr>
      <w:bookmarkStart w:id="9" w:name="_Toc530072272"/>
      <w:r>
        <w:lastRenderedPageBreak/>
        <w:t>WICED HCI</w:t>
      </w:r>
      <w:r w:rsidR="00276620">
        <w:t xml:space="preserve"> &amp; the Client Control Utility</w:t>
      </w:r>
      <w:bookmarkEnd w:id="9"/>
    </w:p>
    <w:p w14:paraId="32A11EAD" w14:textId="16C29D17" w:rsidR="00164877" w:rsidRDefault="00164877" w:rsidP="000471C1">
      <w:pPr>
        <w:pStyle w:val="Heading3"/>
      </w:pPr>
      <w:r>
        <w:t>WICED HCI</w:t>
      </w:r>
    </w:p>
    <w:p w14:paraId="2BB90715" w14:textId="1D6F74C0" w:rsidR="00C0536C" w:rsidRDefault="00C0536C" w:rsidP="00C0536C">
      <w:r>
        <w:t xml:space="preserve">WICED HCI is </w:t>
      </w:r>
      <w:r w:rsidR="005F3747">
        <w:t>a packet-</w:t>
      </w:r>
      <w:r>
        <w:t xml:space="preserve">based format for PC applications to </w:t>
      </w:r>
      <w:r w:rsidR="000E507F">
        <w:t>interact with the Application in a WICED Bluetooth device. WICED HCI packets have 3 standard fields plus an optional number of additional bytes</w:t>
      </w:r>
      <w:r w:rsidR="000F280C">
        <w:t xml:space="preserve"> for payload</w:t>
      </w:r>
      <w:r w:rsidR="000E507F">
        <w:t>.  The packet looks like this</w:t>
      </w:r>
      <w:r w:rsidR="005F3747">
        <w:t>:</w:t>
      </w:r>
    </w:p>
    <w:p w14:paraId="2ACE7AA6" w14:textId="1858D4B7" w:rsidR="000E507F" w:rsidRDefault="000E507F" w:rsidP="000E507F">
      <w:pPr>
        <w:pStyle w:val="ListParagraph"/>
        <w:numPr>
          <w:ilvl w:val="0"/>
          <w:numId w:val="21"/>
        </w:numPr>
      </w:pPr>
      <w:r>
        <w:t>0x19 – the initial byte to indicate a WICED HCI packet</w:t>
      </w:r>
    </w:p>
    <w:p w14:paraId="3B7E4D82" w14:textId="7E2C419C" w:rsidR="000E507F" w:rsidRDefault="00FC2A9F" w:rsidP="000E507F">
      <w:pPr>
        <w:pStyle w:val="ListParagraph"/>
        <w:numPr>
          <w:ilvl w:val="0"/>
          <w:numId w:val="21"/>
        </w:numPr>
      </w:pPr>
      <w:r>
        <w:t>A</w:t>
      </w:r>
      <w:r w:rsidR="000E507F">
        <w:t xml:space="preserve"> 1-byte </w:t>
      </w:r>
      <w:r w:rsidR="00272B9A">
        <w:t xml:space="preserve">Control Group </w:t>
      </w:r>
      <w:r w:rsidR="00FB1F06">
        <w:t xml:space="preserve">(a.k.a. </w:t>
      </w:r>
      <w:r w:rsidR="00272B9A">
        <w:t>Group Code</w:t>
      </w:r>
      <w:r w:rsidR="00FB1F06">
        <w:t>)</w:t>
      </w:r>
    </w:p>
    <w:p w14:paraId="0B1AA5D7" w14:textId="29733753" w:rsidR="000E507F" w:rsidRDefault="00FC2A9F" w:rsidP="000E507F">
      <w:pPr>
        <w:pStyle w:val="ListParagraph"/>
        <w:numPr>
          <w:ilvl w:val="0"/>
          <w:numId w:val="21"/>
        </w:numPr>
      </w:pPr>
      <w:r>
        <w:t>A</w:t>
      </w:r>
      <w:r w:rsidR="000E507F">
        <w:t xml:space="preserve"> 1-byte </w:t>
      </w:r>
      <w:r w:rsidR="00272B9A">
        <w:t xml:space="preserve">Sub-Command </w:t>
      </w:r>
      <w:r w:rsidR="00FB1F06">
        <w:t>(a.k.a.</w:t>
      </w:r>
      <w:r w:rsidR="00272B9A" w:rsidRPr="00272B9A">
        <w:t xml:space="preserve"> </w:t>
      </w:r>
      <w:r w:rsidR="00272B9A">
        <w:t>Command Code</w:t>
      </w:r>
      <w:r w:rsidR="00FB1F06">
        <w:t>)</w:t>
      </w:r>
    </w:p>
    <w:p w14:paraId="2CC00D39" w14:textId="1880B190" w:rsidR="000E507F" w:rsidRDefault="00FC2A9F" w:rsidP="000E507F">
      <w:pPr>
        <w:pStyle w:val="ListParagraph"/>
        <w:numPr>
          <w:ilvl w:val="0"/>
          <w:numId w:val="21"/>
        </w:numPr>
      </w:pPr>
      <w:r>
        <w:t>A</w:t>
      </w:r>
      <w:r w:rsidR="000E507F">
        <w:t xml:space="preserve"> 2-byte little endian length of the additional bytes</w:t>
      </w:r>
    </w:p>
    <w:p w14:paraId="39F225C5" w14:textId="11046E36" w:rsidR="000E507F" w:rsidRDefault="000E507F" w:rsidP="000E507F">
      <w:pPr>
        <w:pStyle w:val="ListParagraph"/>
        <w:numPr>
          <w:ilvl w:val="0"/>
          <w:numId w:val="21"/>
        </w:numPr>
      </w:pPr>
      <w:r>
        <w:t>An optional number of additional bytes</w:t>
      </w:r>
      <w:r w:rsidR="000F280C">
        <w:t xml:space="preserve"> for payload</w:t>
      </w:r>
    </w:p>
    <w:p w14:paraId="22D9AA09" w14:textId="126C5B68" w:rsidR="000F280C" w:rsidRDefault="000E507F" w:rsidP="000E507F">
      <w:r>
        <w:t>Th</w:t>
      </w:r>
      <w:r w:rsidR="000F280C">
        <w:t xml:space="preserve">e </w:t>
      </w:r>
      <w:r w:rsidR="00272B9A">
        <w:t>Control G</w:t>
      </w:r>
      <w:r w:rsidR="000F280C">
        <w:t xml:space="preserve">roup is one of a predefined list of categories of transactions including Device=0x00, BLE=0x01, GATT=0x02, etc.  These groups are defined in hci_control_api.h.  </w:t>
      </w:r>
      <w:r w:rsidR="00B7346D">
        <w:t xml:space="preserve">This can be found in the WICED SDK under include/common. </w:t>
      </w:r>
      <w:r w:rsidR="000F280C">
        <w:t xml:space="preserve">Each </w:t>
      </w:r>
      <w:r w:rsidR="00272B9A">
        <w:t>Control G</w:t>
      </w:r>
      <w:r w:rsidR="000F280C">
        <w:t xml:space="preserve">roup has one or more optional </w:t>
      </w:r>
      <w:r w:rsidR="00272B9A">
        <w:t>S</w:t>
      </w:r>
      <w:r w:rsidR="000666AF">
        <w:t>ub-</w:t>
      </w:r>
      <w:r w:rsidR="00272B9A">
        <w:t>C</w:t>
      </w:r>
      <w:r w:rsidR="008E1CF2">
        <w:t>ommands</w:t>
      </w:r>
      <w:r w:rsidR="000F280C">
        <w:t>.  For instance</w:t>
      </w:r>
      <w:r w:rsidR="00C30749">
        <w:t>,</w:t>
      </w:r>
      <w:r w:rsidR="000F280C">
        <w:t xml:space="preserve"> the Device </w:t>
      </w:r>
      <w:r w:rsidR="00272B9A">
        <w:t>Control G</w:t>
      </w:r>
      <w:r w:rsidR="000F280C">
        <w:t xml:space="preserve">roup has </w:t>
      </w:r>
      <w:r w:rsidR="00272B9A">
        <w:t>Sub-C</w:t>
      </w:r>
      <w:r w:rsidR="008E1CF2">
        <w:t xml:space="preserve">ommands </w:t>
      </w:r>
      <w:r w:rsidR="000F280C">
        <w:t>Reset=0x0</w:t>
      </w:r>
      <w:r w:rsidR="00B7346D">
        <w:t>1</w:t>
      </w:r>
      <w:r w:rsidR="000F280C">
        <w:t>, Trace Enable=0x02</w:t>
      </w:r>
      <w:r w:rsidR="001360DD">
        <w:t>,</w:t>
      </w:r>
      <w:r w:rsidR="000F280C">
        <w:t xml:space="preserve"> etc.</w:t>
      </w:r>
    </w:p>
    <w:p w14:paraId="27109CE9" w14:textId="6074F7CF" w:rsidR="00C30749" w:rsidRPr="00C0536C" w:rsidRDefault="00272B9A" w:rsidP="000E507F">
      <w:r>
        <w:t>The Control G</w:t>
      </w:r>
      <w:r w:rsidR="008E1CF2">
        <w:t xml:space="preserve">roup plus </w:t>
      </w:r>
      <w:r>
        <w:t>the Sub-C</w:t>
      </w:r>
      <w:r w:rsidR="008E1CF2">
        <w:t xml:space="preserve">ommand </w:t>
      </w:r>
      <w:r>
        <w:t>together is called a "C</w:t>
      </w:r>
      <w:r w:rsidR="000666AF">
        <w:t>ommand" or an</w:t>
      </w:r>
      <w:r>
        <w:t xml:space="preserve"> "O</w:t>
      </w:r>
      <w:r w:rsidR="008E1CF2">
        <w:t xml:space="preserve">pcode" and is </w:t>
      </w:r>
      <w:r w:rsidR="00C30749">
        <w:t>a 16-bit number</w:t>
      </w:r>
      <w:r w:rsidR="008E1CF2">
        <w:t>. For example,</w:t>
      </w:r>
      <w:r w:rsidR="00C30749">
        <w:t xml:space="preserve"> Device Reset = 0x0001.  In the actual data</w:t>
      </w:r>
      <w:r w:rsidR="001360DD">
        <w:t xml:space="preserve"> packet,</w:t>
      </w:r>
      <w:r w:rsidR="00C30749">
        <w:t xml:space="preserve"> the </w:t>
      </w:r>
      <w:r>
        <w:t>O</w:t>
      </w:r>
      <w:r w:rsidR="008E1CF2">
        <w:t>pcode</w:t>
      </w:r>
      <w:r w:rsidR="00C30749">
        <w:t xml:space="preserve"> is represented little endian.  For example</w:t>
      </w:r>
      <w:r w:rsidR="00345F3F">
        <w:t>,</w:t>
      </w:r>
      <w:r w:rsidR="00C30749">
        <w:t xml:space="preserve"> the packet for a Device Reset = 01 00 00 00</w:t>
      </w:r>
      <w:r w:rsidR="00E41B96">
        <w:t>.</w:t>
      </w:r>
    </w:p>
    <w:p w14:paraId="0C4A3AE8" w14:textId="1A0B3AD4" w:rsidR="00164877" w:rsidRDefault="00164877" w:rsidP="000471C1">
      <w:pPr>
        <w:pStyle w:val="Heading3"/>
      </w:pPr>
      <w:r>
        <w:t>Transport</w:t>
      </w:r>
      <w:r w:rsidR="000624A5">
        <w:t xml:space="preserve"> Configuration</w:t>
      </w:r>
    </w:p>
    <w:p w14:paraId="5D3A2782" w14:textId="4FFF4A1A" w:rsidR="00A57AA1" w:rsidRDefault="00A57AA1" w:rsidP="00A57AA1">
      <w:r>
        <w:t xml:space="preserve">To send and receive WICED HCI messages you need to configure the transport system for the HCI UART.  To do this you need to do </w:t>
      </w:r>
      <w:r w:rsidR="000D6EDD">
        <w:t>three</w:t>
      </w:r>
      <w:r>
        <w:t xml:space="preserve"> </w:t>
      </w:r>
      <w:r w:rsidR="00907B37">
        <w:t>things</w:t>
      </w:r>
      <w:r w:rsidR="00AF4A5E">
        <w:t>:</w:t>
      </w:r>
    </w:p>
    <w:p w14:paraId="50E47F1E" w14:textId="7BC3A7D9" w:rsidR="00A57AA1" w:rsidRDefault="00A57AA1" w:rsidP="00907B37">
      <w:pPr>
        <w:pStyle w:val="ListParagraph"/>
        <w:numPr>
          <w:ilvl w:val="0"/>
          <w:numId w:val="23"/>
        </w:numPr>
      </w:pPr>
      <w:r>
        <w:t xml:space="preserve">Create a structure of type wiced_transport_cfg_t which contains the HCI UART configuration, the size of the receive and transmit buffers, a pointer to a status handler function, a pointer to the </w:t>
      </w:r>
      <w:r w:rsidR="007C45A9">
        <w:t>R</w:t>
      </w:r>
      <w:r w:rsidR="00906307">
        <w:t>X</w:t>
      </w:r>
      <w:r>
        <w:t xml:space="preserve"> handler</w:t>
      </w:r>
      <w:r w:rsidR="007C45A9">
        <w:t xml:space="preserve"> function and a pointer to the T</w:t>
      </w:r>
      <w:r w:rsidR="00906307">
        <w:t>X</w:t>
      </w:r>
      <w:r>
        <w:t xml:space="preserve"> complete </w:t>
      </w:r>
      <w:r w:rsidR="007C45A9">
        <w:t xml:space="preserve">callback </w:t>
      </w:r>
      <w:r>
        <w:t>function</w:t>
      </w:r>
      <w:r w:rsidR="0086503E">
        <w:t xml:space="preserve"> (if needed)</w:t>
      </w:r>
      <w:r>
        <w:t>.</w:t>
      </w:r>
    </w:p>
    <w:p w14:paraId="5942DE0D" w14:textId="5E43D154" w:rsidR="00A57AA1" w:rsidRDefault="00A57AA1" w:rsidP="00907B37">
      <w:pPr>
        <w:pStyle w:val="ListParagraph"/>
        <w:numPr>
          <w:ilvl w:val="0"/>
          <w:numId w:val="23"/>
        </w:numPr>
      </w:pPr>
      <w:r>
        <w:t xml:space="preserve">Call wiced_transport_init (with a pointer to your </w:t>
      </w:r>
      <w:r w:rsidR="00020CDD">
        <w:t xml:space="preserve">configuration </w:t>
      </w:r>
      <w:r>
        <w:t>structure)</w:t>
      </w:r>
      <w:r w:rsidR="007C45A9">
        <w:t>.</w:t>
      </w:r>
    </w:p>
    <w:p w14:paraId="61B71043" w14:textId="2834A2BA" w:rsidR="00A57AA1" w:rsidRDefault="00A57AA1" w:rsidP="00907B37">
      <w:pPr>
        <w:pStyle w:val="ListParagraph"/>
        <w:numPr>
          <w:ilvl w:val="0"/>
          <w:numId w:val="23"/>
        </w:numPr>
      </w:pPr>
      <w:r>
        <w:t xml:space="preserve">Call wiced_transport_create_buffer_pool to create </w:t>
      </w:r>
      <w:r w:rsidR="00020CDD">
        <w:t>buffers for the transport system to use.</w:t>
      </w:r>
    </w:p>
    <w:p w14:paraId="0DE90BE0" w14:textId="2A86AF57" w:rsidR="00020CDD" w:rsidRDefault="00020CDD" w:rsidP="00A57AA1">
      <w:r>
        <w:t>Conveniently, WICED Bluetooth Designer sets up all this code for you</w:t>
      </w:r>
      <w:r w:rsidR="00906307">
        <w:t xml:space="preserve"> as shown below</w:t>
      </w:r>
      <w:r>
        <w:t>.</w:t>
      </w:r>
      <w:r w:rsidR="0086503E">
        <w:t xml:space="preserve"> Note that there is no TX complete callback function created by default.</w:t>
      </w:r>
    </w:p>
    <w:p w14:paraId="0BE39B40" w14:textId="77777777" w:rsidR="000624A5" w:rsidRDefault="000624A5">
      <w:pPr>
        <w:rPr>
          <w:rFonts w:asciiTheme="majorHAnsi" w:eastAsiaTheme="majorEastAsia" w:hAnsiTheme="majorHAnsi" w:cstheme="majorBidi"/>
          <w:i/>
          <w:iCs/>
          <w:color w:val="2E74B5" w:themeColor="accent1" w:themeShade="BF"/>
        </w:rPr>
      </w:pPr>
      <w:r>
        <w:br w:type="page"/>
      </w:r>
    </w:p>
    <w:p w14:paraId="3A379B2F" w14:textId="332AB164" w:rsidR="006C196C" w:rsidRDefault="00906307" w:rsidP="00906307">
      <w:pPr>
        <w:pStyle w:val="Heading4"/>
      </w:pPr>
      <w:r>
        <w:lastRenderedPageBreak/>
        <w:t>Transport Configuration Structure</w:t>
      </w:r>
    </w:p>
    <w:p w14:paraId="07E41409" w14:textId="53AFAD02" w:rsidR="00813B54" w:rsidRPr="00813B54" w:rsidRDefault="00813B54" w:rsidP="00813B54">
      <w:r>
        <w:t>The transport configuration structure default setup from WICED Bluetooth Designer is shown below. The default baud is 3,000,000.</w:t>
      </w:r>
    </w:p>
    <w:p w14:paraId="75C1E2A7"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w:t>
      </w:r>
    </w:p>
    <w:p w14:paraId="2A2105B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 xml:space="preserve"> * Transport Configuration</w:t>
      </w:r>
    </w:p>
    <w:p w14:paraId="4FE64B93"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 xml:space="preserve"> ******************************************************************/</w:t>
      </w:r>
    </w:p>
    <w:p w14:paraId="50EE226A"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5032"/>
          <w:sz w:val="16"/>
          <w:szCs w:val="20"/>
        </w:rPr>
        <w:t>wiced_transport_cfg_t</w:t>
      </w:r>
      <w:r w:rsidRPr="00906307">
        <w:rPr>
          <w:rFonts w:ascii="Consolas" w:hAnsi="Consolas" w:cs="Courier New"/>
          <w:color w:val="000000"/>
          <w:sz w:val="16"/>
          <w:szCs w:val="20"/>
        </w:rPr>
        <w:t xml:space="preserve"> transport_cfg =</w:t>
      </w:r>
    </w:p>
    <w:p w14:paraId="5AAB1872"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w:t>
      </w:r>
    </w:p>
    <w:p w14:paraId="70D5A261"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i/>
          <w:iCs/>
          <w:color w:val="0000C0"/>
          <w:sz w:val="16"/>
          <w:szCs w:val="20"/>
        </w:rPr>
        <w:t>WICED_TRANSPORT_UART</w:t>
      </w:r>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Wiced</w:t>
      </w:r>
      <w:r w:rsidRPr="00906307">
        <w:rPr>
          <w:rFonts w:ascii="Consolas" w:hAnsi="Consolas" w:cs="Courier New"/>
          <w:color w:val="3F7F5F"/>
          <w:sz w:val="16"/>
          <w:szCs w:val="20"/>
        </w:rPr>
        <w:t xml:space="preserve"> transport type. */</w:t>
      </w:r>
    </w:p>
    <w:p w14:paraId="4EC362B1"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38ADF917"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i/>
          <w:iCs/>
          <w:color w:val="0000C0"/>
          <w:sz w:val="16"/>
          <w:szCs w:val="20"/>
        </w:rPr>
        <w:t>WICED_TRANSPORT_UART_HCI_MODE</w:t>
      </w:r>
      <w:r w:rsidRPr="00906307">
        <w:rPr>
          <w:rFonts w:ascii="Consolas" w:hAnsi="Consolas" w:cs="Courier New"/>
          <w:color w:val="000000"/>
          <w:sz w:val="16"/>
          <w:szCs w:val="20"/>
        </w:rPr>
        <w:t xml:space="preserve">, </w:t>
      </w:r>
      <w:r w:rsidRPr="00906307">
        <w:rPr>
          <w:rFonts w:ascii="Consolas" w:hAnsi="Consolas" w:cs="Courier New"/>
          <w:color w:val="3F7F5F"/>
          <w:sz w:val="16"/>
          <w:szCs w:val="20"/>
        </w:rPr>
        <w:t>/**&lt;  UART mode, HCI or Raw */</w:t>
      </w:r>
    </w:p>
    <w:p w14:paraId="0539CA90"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HCI_UART_DEFAULT_BAUD          </w:t>
      </w:r>
      <w:r w:rsidRPr="00906307">
        <w:rPr>
          <w:rFonts w:ascii="Consolas" w:hAnsi="Consolas" w:cs="Courier New"/>
          <w:color w:val="3F7F5F"/>
          <w:sz w:val="16"/>
          <w:szCs w:val="20"/>
        </w:rPr>
        <w:t>/**&lt;  UART baud rate */</w:t>
      </w:r>
    </w:p>
    <w:p w14:paraId="151CBCAC"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0A7EDB78"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3FB63AEC"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TRANS_UART_BUFFER_SIZE,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Rx</w:t>
      </w:r>
      <w:r w:rsidRPr="00906307">
        <w:rPr>
          <w:rFonts w:ascii="Consolas" w:hAnsi="Consolas" w:cs="Courier New"/>
          <w:color w:val="3F7F5F"/>
          <w:sz w:val="16"/>
          <w:szCs w:val="20"/>
        </w:rPr>
        <w:t xml:space="preserve"> Buffer Size */</w:t>
      </w:r>
    </w:p>
    <w:p w14:paraId="4CFF4FA4"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TRANS_UART_BUFFER_COUNT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Rx</w:t>
      </w:r>
      <w:r w:rsidRPr="00906307">
        <w:rPr>
          <w:rFonts w:ascii="Consolas" w:hAnsi="Consolas" w:cs="Courier New"/>
          <w:color w:val="3F7F5F"/>
          <w:sz w:val="16"/>
          <w:szCs w:val="20"/>
        </w:rPr>
        <w:t xml:space="preserve"> Buffer Count */</w:t>
      </w:r>
    </w:p>
    <w:p w14:paraId="799F3398"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6B8B596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NULL,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Wiced</w:t>
      </w:r>
      <w:r w:rsidRPr="00906307">
        <w:rPr>
          <w:rFonts w:ascii="Consolas" w:hAnsi="Consolas" w:cs="Courier New"/>
          <w:color w:val="3F7F5F"/>
          <w:sz w:val="16"/>
          <w:szCs w:val="20"/>
        </w:rPr>
        <w:t xml:space="preserve"> transport status handler.*/</w:t>
      </w:r>
    </w:p>
    <w:p w14:paraId="5BF2E40B"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hci_control_process_rx_cmd,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Wiced</w:t>
      </w:r>
      <w:r w:rsidRPr="00906307">
        <w:rPr>
          <w:rFonts w:ascii="Consolas" w:hAnsi="Consolas" w:cs="Courier New"/>
          <w:color w:val="3F7F5F"/>
          <w:sz w:val="16"/>
          <w:szCs w:val="20"/>
        </w:rPr>
        <w:t xml:space="preserve"> transport receive data handler. */</w:t>
      </w:r>
    </w:p>
    <w:p w14:paraId="1023696B"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NULL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Wiced</w:t>
      </w:r>
      <w:r w:rsidRPr="00906307">
        <w:rPr>
          <w:rFonts w:ascii="Consolas" w:hAnsi="Consolas" w:cs="Courier New"/>
          <w:color w:val="3F7F5F"/>
          <w:sz w:val="16"/>
          <w:szCs w:val="20"/>
        </w:rPr>
        <w:t xml:space="preserve"> transport </w:t>
      </w:r>
      <w:r w:rsidRPr="00906307">
        <w:rPr>
          <w:rFonts w:ascii="Consolas" w:hAnsi="Consolas" w:cs="Courier New"/>
          <w:color w:val="3F7F5F"/>
          <w:sz w:val="16"/>
          <w:szCs w:val="20"/>
          <w:u w:val="single"/>
        </w:rPr>
        <w:t>tx</w:t>
      </w:r>
      <w:r w:rsidRPr="00906307">
        <w:rPr>
          <w:rFonts w:ascii="Consolas" w:hAnsi="Consolas" w:cs="Courier New"/>
          <w:color w:val="3F7F5F"/>
          <w:sz w:val="16"/>
          <w:szCs w:val="20"/>
        </w:rPr>
        <w:t xml:space="preserve"> complete callback. */</w:t>
      </w:r>
    </w:p>
    <w:p w14:paraId="2C80DEC0" w14:textId="33088AE6" w:rsidR="00906307" w:rsidRPr="00906307" w:rsidRDefault="00906307" w:rsidP="00906307">
      <w:pPr>
        <w:rPr>
          <w:rFonts w:ascii="Consolas" w:hAnsi="Consolas" w:cs="Courier New"/>
          <w:color w:val="000000"/>
          <w:sz w:val="16"/>
          <w:szCs w:val="20"/>
        </w:rPr>
      </w:pPr>
      <w:r w:rsidRPr="00906307">
        <w:rPr>
          <w:rFonts w:ascii="Consolas" w:hAnsi="Consolas" w:cs="Courier New"/>
          <w:color w:val="000000"/>
          <w:sz w:val="16"/>
          <w:szCs w:val="20"/>
        </w:rPr>
        <w:t>};</w:t>
      </w:r>
    </w:p>
    <w:p w14:paraId="69C576EA" w14:textId="158D10CD" w:rsidR="00906307" w:rsidRDefault="00906307" w:rsidP="00906307">
      <w:pPr>
        <w:pStyle w:val="Heading4"/>
      </w:pPr>
      <w:r>
        <w:t>Transport Init and Buffer Pools</w:t>
      </w:r>
    </w:p>
    <w:p w14:paraId="5FCA519A" w14:textId="65FBAB39" w:rsidR="00813B54" w:rsidRPr="00813B54" w:rsidRDefault="00813B54" w:rsidP="00813B54">
      <w:r>
        <w:t>Once the structure is setup, you have to initialize the transport and create buffer pools. This is commonly done right at the top of application_start, and that is what WICED Bluetooth designer does.</w:t>
      </w:r>
    </w:p>
    <w:p w14:paraId="3017C832" w14:textId="1308A9A3" w:rsidR="00906307" w:rsidRPr="00906307" w:rsidRDefault="00906307" w:rsidP="00906307">
      <w:pPr>
        <w:autoSpaceDE w:val="0"/>
        <w:autoSpaceDN w:val="0"/>
        <w:adjustRightInd w:val="0"/>
        <w:spacing w:after="0" w:line="240" w:lineRule="auto"/>
        <w:rPr>
          <w:rFonts w:ascii="Consolas" w:hAnsi="Consolas" w:cs="Courier New"/>
          <w:sz w:val="16"/>
          <w:szCs w:val="20"/>
        </w:rPr>
      </w:pPr>
      <w:r>
        <w:rPr>
          <w:rFonts w:ascii="Consolas" w:hAnsi="Consolas" w:cs="Consolas"/>
          <w:color w:val="000000"/>
          <w:sz w:val="20"/>
          <w:szCs w:val="20"/>
        </w:rPr>
        <w:t xml:space="preserve">   </w:t>
      </w:r>
      <w:r w:rsidRPr="00906307">
        <w:rPr>
          <w:rFonts w:ascii="Consolas" w:hAnsi="Consolas" w:cs="Courier New"/>
          <w:color w:val="3F7F5F"/>
          <w:sz w:val="16"/>
          <w:szCs w:val="20"/>
        </w:rPr>
        <w:t>/* Initialize the transport configuration */</w:t>
      </w:r>
    </w:p>
    <w:p w14:paraId="1B67F8AA"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color w:val="000000"/>
          <w:sz w:val="16"/>
          <w:szCs w:val="20"/>
          <w:highlight w:val="lightGray"/>
        </w:rPr>
        <w:t>wiced_transport_init</w:t>
      </w:r>
      <w:r w:rsidRPr="00906307">
        <w:rPr>
          <w:rFonts w:ascii="Consolas" w:hAnsi="Consolas" w:cs="Courier New"/>
          <w:color w:val="000000"/>
          <w:sz w:val="16"/>
          <w:szCs w:val="20"/>
        </w:rPr>
        <w:t>( &amp;transport_cfg );</w:t>
      </w:r>
    </w:p>
    <w:p w14:paraId="7EBB44B5"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p>
    <w:p w14:paraId="7147C15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Initialize Transport Buffer Pool */</w:t>
      </w:r>
    </w:p>
    <w:p w14:paraId="3FA5075A" w14:textId="77777777" w:rsidR="00906307" w:rsidRDefault="00906307" w:rsidP="00906307">
      <w:pPr>
        <w:autoSpaceDE w:val="0"/>
        <w:autoSpaceDN w:val="0"/>
        <w:adjustRightInd w:val="0"/>
        <w:spacing w:after="0" w:line="240" w:lineRule="auto"/>
        <w:rPr>
          <w:rFonts w:ascii="Consolas" w:hAnsi="Consolas" w:cs="Courier New"/>
          <w:color w:val="000000"/>
          <w:sz w:val="16"/>
          <w:szCs w:val="20"/>
        </w:rPr>
      </w:pPr>
      <w:r w:rsidRPr="00906307">
        <w:rPr>
          <w:rFonts w:ascii="Consolas" w:hAnsi="Consolas" w:cs="Courier New"/>
          <w:color w:val="000000"/>
          <w:sz w:val="16"/>
          <w:szCs w:val="20"/>
        </w:rPr>
        <w:t xml:space="preserve">    transport_pool = wiced_transport_create_buffer_pool ( TRANS_UART_BUFFER_SIZE, </w:t>
      </w:r>
    </w:p>
    <w:p w14:paraId="68D24FD2" w14:textId="0AA379B7" w:rsidR="00906307" w:rsidRPr="00906307" w:rsidRDefault="00906307" w:rsidP="00906307">
      <w:pPr>
        <w:autoSpaceDE w:val="0"/>
        <w:autoSpaceDN w:val="0"/>
        <w:adjustRightInd w:val="0"/>
        <w:spacing w:after="0" w:line="240" w:lineRule="auto"/>
        <w:ind w:left="4320" w:firstLine="720"/>
        <w:rPr>
          <w:rFonts w:ascii="Consolas" w:hAnsi="Consolas" w:cs="Consolas"/>
          <w:szCs w:val="20"/>
        </w:rPr>
      </w:pPr>
      <w:r w:rsidRPr="00906307">
        <w:rPr>
          <w:rFonts w:ascii="Consolas" w:hAnsi="Consolas" w:cs="Courier New"/>
          <w:color w:val="000000"/>
          <w:sz w:val="16"/>
          <w:szCs w:val="20"/>
        </w:rPr>
        <w:t>TRANS_UART_BUFFER_COUNT );</w:t>
      </w:r>
    </w:p>
    <w:p w14:paraId="43619D43" w14:textId="77777777" w:rsidR="000624A5" w:rsidRDefault="000624A5">
      <w:pPr>
        <w:rPr>
          <w:rFonts w:asciiTheme="majorHAnsi" w:eastAsiaTheme="majorEastAsia" w:hAnsiTheme="majorHAnsi" w:cstheme="majorBidi"/>
          <w:i/>
          <w:iCs/>
          <w:color w:val="2E74B5" w:themeColor="accent1" w:themeShade="BF"/>
        </w:rPr>
      </w:pPr>
      <w:r>
        <w:br w:type="page"/>
      </w:r>
    </w:p>
    <w:p w14:paraId="71ECE147" w14:textId="35C78C64" w:rsidR="00164877" w:rsidRDefault="00164877" w:rsidP="00906307">
      <w:pPr>
        <w:pStyle w:val="Heading4"/>
      </w:pPr>
      <w:r>
        <w:lastRenderedPageBreak/>
        <w:t>RX Handler</w:t>
      </w:r>
    </w:p>
    <w:p w14:paraId="06538554" w14:textId="6D3549CC" w:rsidR="00020CDD" w:rsidRDefault="00020CDD" w:rsidP="00020CDD">
      <w:r>
        <w:t xml:space="preserve">Your application is responsible for handling the actual </w:t>
      </w:r>
      <w:r w:rsidR="00D46110">
        <w:t>C</w:t>
      </w:r>
      <w:r w:rsidR="009D262E">
        <w:t>ommands</w:t>
      </w:r>
      <w:r>
        <w:t xml:space="preserve"> sen</w:t>
      </w:r>
      <w:r w:rsidR="00906307">
        <w:t>t</w:t>
      </w:r>
      <w:r>
        <w:t xml:space="preserve"> to your application.  When a new </w:t>
      </w:r>
      <w:r w:rsidR="00D46110">
        <w:t>C</w:t>
      </w:r>
      <w:r w:rsidR="009D262E">
        <w:t>ommand</w:t>
      </w:r>
      <w:r>
        <w:t xml:space="preserve"> is sent, your RX handler function will</w:t>
      </w:r>
      <w:r w:rsidR="006C196C">
        <w:t xml:space="preserve"> be called.  This function should just make sure that a legal packet has been sent to it, and then do the right thing.  </w:t>
      </w:r>
    </w:p>
    <w:p w14:paraId="78B5F480" w14:textId="5C7D4743" w:rsidR="006C196C" w:rsidRDefault="006C196C" w:rsidP="00020CDD">
      <w:r>
        <w:t xml:space="preserve">The RX handler that is created by Bluetooth Designer just verifies the packet is legal, extracts the </w:t>
      </w:r>
      <w:r w:rsidR="00D46110">
        <w:t>C</w:t>
      </w:r>
      <w:r w:rsidR="004958DA">
        <w:t xml:space="preserve">ommand (i.e. </w:t>
      </w:r>
      <w:r w:rsidR="00D46110">
        <w:t>O</w:t>
      </w:r>
      <w:r w:rsidR="001C4089">
        <w:t>pcode</w:t>
      </w:r>
      <w:r w:rsidR="004958DA">
        <w:t>)</w:t>
      </w:r>
      <w:r w:rsidR="001C4089">
        <w:t xml:space="preserve">, </w:t>
      </w:r>
      <w:r>
        <w:t>optional data length</w:t>
      </w:r>
      <w:r w:rsidR="001C4089">
        <w:t>, and optional payload</w:t>
      </w:r>
      <w:r>
        <w:t xml:space="preserve">.  </w:t>
      </w:r>
      <w:r w:rsidR="00F86BD7">
        <w:t>It then</w:t>
      </w:r>
      <w:r>
        <w:t xml:space="preserve"> prints out a message and sends </w:t>
      </w:r>
      <w:r w:rsidR="00906307">
        <w:t xml:space="preserve">back </w:t>
      </w:r>
      <w:r w:rsidR="00B71F0F">
        <w:t xml:space="preserve">a message </w:t>
      </w:r>
      <w:r w:rsidR="00906307">
        <w:t>to the host formatted as a</w:t>
      </w:r>
      <w:r>
        <w:t xml:space="preserve"> WICED HCI </w:t>
      </w:r>
      <w:r w:rsidR="009D262E">
        <w:t>command</w:t>
      </w:r>
      <w:r>
        <w:t xml:space="preserve"> </w:t>
      </w:r>
      <w:r w:rsidR="00E3569F">
        <w:t>called</w:t>
      </w:r>
      <w:r>
        <w:t xml:space="preserve"> H</w:t>
      </w:r>
      <w:r w:rsidRPr="006C196C">
        <w:t>CI_CONTROL_EVENT_COMMAND_STATUS</w:t>
      </w:r>
      <w:r w:rsidR="00B71F0F">
        <w:t xml:space="preserve"> with a data value of HCI_CONTROL_STATUS_UNKNOWN_GROUP</w:t>
      </w:r>
      <w:r>
        <w:t>.</w:t>
      </w:r>
    </w:p>
    <w:p w14:paraId="6E3CA489" w14:textId="298A4329" w:rsidR="008E1CF2" w:rsidRDefault="008E1CF2" w:rsidP="00FC2A9F">
      <w:pPr>
        <w:spacing w:after="0"/>
      </w:pPr>
      <w:r>
        <w:t>There are currently two bugs in the RX handler genera</w:t>
      </w:r>
      <w:r w:rsidR="009D262E">
        <w:t xml:space="preserve">ted by WICED Bluetooth designer that must be fixed for </w:t>
      </w:r>
      <w:r w:rsidR="00CB7D5F">
        <w:t>the handler</w:t>
      </w:r>
      <w:r w:rsidR="009D262E">
        <w:t xml:space="preserve"> to work properly:</w:t>
      </w:r>
    </w:p>
    <w:p w14:paraId="264D40AE" w14:textId="78568DD2" w:rsidR="009D262E" w:rsidRDefault="009D262E" w:rsidP="009D262E">
      <w:pPr>
        <w:pStyle w:val="ListParagraph"/>
        <w:numPr>
          <w:ilvl w:val="0"/>
          <w:numId w:val="26"/>
        </w:numPr>
      </w:pPr>
      <w:r>
        <w:t>The opcode must by declared as a uint16_t</w:t>
      </w:r>
    </w:p>
    <w:p w14:paraId="09506165" w14:textId="29FCE906" w:rsidR="009D262E" w:rsidRDefault="009D262E" w:rsidP="009D262E">
      <w:pPr>
        <w:pStyle w:val="ListParagraph"/>
        <w:numPr>
          <w:ilvl w:val="0"/>
          <w:numId w:val="26"/>
        </w:numPr>
      </w:pPr>
      <w:r>
        <w:t>The payload_length must be declared as a uint16_t</w:t>
      </w:r>
    </w:p>
    <w:p w14:paraId="336C4E2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3F7F5F"/>
          <w:sz w:val="16"/>
          <w:szCs w:val="20"/>
        </w:rPr>
        <w:t>/* Handle Command Received over Transport */</w:t>
      </w:r>
    </w:p>
    <w:p w14:paraId="5CFEE0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r w:rsidRPr="00906307">
        <w:rPr>
          <w:rFonts w:ascii="Courier New" w:hAnsi="Courier New" w:cs="Courier New"/>
          <w:b/>
          <w:bCs/>
          <w:color w:val="000000"/>
          <w:sz w:val="16"/>
          <w:szCs w:val="20"/>
        </w:rPr>
        <w:t>hci_control_process_rx_cmd</w:t>
      </w: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p_data, </w:t>
      </w: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len )</w:t>
      </w:r>
    </w:p>
    <w:p w14:paraId="390969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w:t>
      </w:r>
    </w:p>
    <w:p w14:paraId="392BCF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status = 0;</w:t>
      </w:r>
    </w:p>
    <w:p w14:paraId="60C0B9F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cmd_status = HCI_CONTROL_STATUS_SUCCESS;</w:t>
      </w:r>
    </w:p>
    <w:p w14:paraId="5CAC571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opcode = 0;</w:t>
      </w:r>
    </w:p>
    <w:p w14:paraId="5A95AC9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p_payload_data = NULL;</w:t>
      </w:r>
    </w:p>
    <w:p w14:paraId="3B0B5F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payload_length = 0;</w:t>
      </w:r>
    </w:p>
    <w:p w14:paraId="3E6D86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0AD2D1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WICED_BT_TRACE(</w:t>
      </w:r>
      <w:r w:rsidRPr="00906307">
        <w:rPr>
          <w:rFonts w:ascii="Courier New" w:hAnsi="Courier New" w:cs="Courier New"/>
          <w:color w:val="2A00FF"/>
          <w:sz w:val="16"/>
          <w:szCs w:val="20"/>
        </w:rPr>
        <w:t>"hci_control_process_rx_cmd : Data Length '%d'\n"</w:t>
      </w:r>
      <w:r w:rsidRPr="00906307">
        <w:rPr>
          <w:rFonts w:ascii="Courier New" w:hAnsi="Courier New" w:cs="Courier New"/>
          <w:color w:val="000000"/>
          <w:sz w:val="16"/>
          <w:szCs w:val="20"/>
        </w:rPr>
        <w:t>, len);</w:t>
      </w:r>
    </w:p>
    <w:p w14:paraId="54A949F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D87557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At least 4 bytes are expected in WICED Header</w:t>
      </w:r>
    </w:p>
    <w:p w14:paraId="4BE6435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if</w:t>
      </w:r>
      <w:r w:rsidRPr="00906307">
        <w:rPr>
          <w:rFonts w:ascii="Courier New" w:hAnsi="Courier New" w:cs="Courier New"/>
          <w:color w:val="000000"/>
          <w:sz w:val="16"/>
          <w:szCs w:val="20"/>
        </w:rPr>
        <w:t xml:space="preserve"> ((NULL == p_data) || (len &lt; 4))</w:t>
      </w:r>
    </w:p>
    <w:p w14:paraId="5BB258B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40244D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WICED_BT_TRACE(</w:t>
      </w:r>
      <w:r w:rsidRPr="00906307">
        <w:rPr>
          <w:rFonts w:ascii="Courier New" w:hAnsi="Courier New" w:cs="Courier New"/>
          <w:color w:val="2A00FF"/>
          <w:sz w:val="16"/>
          <w:szCs w:val="20"/>
        </w:rPr>
        <w:t>"Invalid Parameters\n"</w:t>
      </w:r>
      <w:r w:rsidRPr="00906307">
        <w:rPr>
          <w:rFonts w:ascii="Courier New" w:hAnsi="Courier New" w:cs="Courier New"/>
          <w:color w:val="000000"/>
          <w:sz w:val="16"/>
          <w:szCs w:val="20"/>
        </w:rPr>
        <w:t>);</w:t>
      </w:r>
    </w:p>
    <w:p w14:paraId="4617B63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status = </w:t>
      </w:r>
      <w:r w:rsidRPr="00906307">
        <w:rPr>
          <w:rFonts w:ascii="Courier New" w:hAnsi="Courier New" w:cs="Courier New"/>
          <w:color w:val="000000"/>
          <w:sz w:val="16"/>
          <w:szCs w:val="20"/>
          <w:highlight w:val="lightGray"/>
        </w:rPr>
        <w:t>HCI_CONTROL_STATUS_INVALID_ARGS</w:t>
      </w:r>
      <w:r w:rsidRPr="00906307">
        <w:rPr>
          <w:rFonts w:ascii="Courier New" w:hAnsi="Courier New" w:cs="Courier New"/>
          <w:color w:val="000000"/>
          <w:sz w:val="16"/>
          <w:szCs w:val="20"/>
        </w:rPr>
        <w:t>;</w:t>
      </w:r>
    </w:p>
    <w:p w14:paraId="16B601B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F6DC4D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else</w:t>
      </w:r>
    </w:p>
    <w:p w14:paraId="11255EC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1B09B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Extract OpCode and </w:t>
      </w:r>
      <w:r w:rsidRPr="00906307">
        <w:rPr>
          <w:rFonts w:ascii="Courier New" w:hAnsi="Courier New" w:cs="Courier New"/>
          <w:color w:val="3F7F5F"/>
          <w:sz w:val="16"/>
          <w:szCs w:val="20"/>
          <w:u w:val="single"/>
        </w:rPr>
        <w:t>Payload</w:t>
      </w:r>
      <w:r w:rsidRPr="00906307">
        <w:rPr>
          <w:rFonts w:ascii="Courier New" w:hAnsi="Courier New" w:cs="Courier New"/>
          <w:color w:val="3F7F5F"/>
          <w:sz w:val="16"/>
          <w:szCs w:val="20"/>
        </w:rPr>
        <w:t xml:space="preserve"> Length from little-</w:t>
      </w:r>
      <w:r w:rsidRPr="00906307">
        <w:rPr>
          <w:rFonts w:ascii="Courier New" w:hAnsi="Courier New" w:cs="Courier New"/>
          <w:color w:val="3F7F5F"/>
          <w:sz w:val="16"/>
          <w:szCs w:val="20"/>
          <w:u w:val="single"/>
        </w:rPr>
        <w:t>endian</w:t>
      </w:r>
      <w:r w:rsidRPr="00906307">
        <w:rPr>
          <w:rFonts w:ascii="Courier New" w:hAnsi="Courier New" w:cs="Courier New"/>
          <w:color w:val="3F7F5F"/>
          <w:sz w:val="16"/>
          <w:szCs w:val="20"/>
        </w:rPr>
        <w:t xml:space="preserve"> byte array</w:t>
      </w:r>
    </w:p>
    <w:p w14:paraId="4F550B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opcode = LITTLE_ENDIAN_BYTE_ARRAY_TO_UINT16(p_data);</w:t>
      </w:r>
    </w:p>
    <w:p w14:paraId="0CAE5C7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payload_length = LITTLE_ENDIAN_BYTE_ARRAY_TO_UINT16(&amp;p_data[</w:t>
      </w:r>
      <w:r w:rsidRPr="00906307">
        <w:rPr>
          <w:rFonts w:ascii="Courier New" w:hAnsi="Courier New" w:cs="Courier New"/>
          <w:b/>
          <w:bCs/>
          <w:color w:val="7F0055"/>
          <w:sz w:val="16"/>
          <w:szCs w:val="20"/>
        </w:rPr>
        <w:t>sizeof</w:t>
      </w:r>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uint16_t</w:t>
      </w:r>
      <w:r w:rsidRPr="00906307">
        <w:rPr>
          <w:rFonts w:ascii="Courier New" w:hAnsi="Courier New" w:cs="Courier New"/>
          <w:color w:val="000000"/>
          <w:sz w:val="16"/>
          <w:szCs w:val="20"/>
        </w:rPr>
        <w:t>)]);</w:t>
      </w:r>
    </w:p>
    <w:p w14:paraId="181D3E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p_payload_data = &amp;p_data[</w:t>
      </w:r>
      <w:r w:rsidRPr="00906307">
        <w:rPr>
          <w:rFonts w:ascii="Courier New" w:hAnsi="Courier New" w:cs="Courier New"/>
          <w:b/>
          <w:bCs/>
          <w:color w:val="7F0055"/>
          <w:sz w:val="16"/>
          <w:szCs w:val="20"/>
        </w:rPr>
        <w:t>sizeof</w:t>
      </w:r>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uint16_t</w:t>
      </w:r>
      <w:r w:rsidRPr="00906307">
        <w:rPr>
          <w:rFonts w:ascii="Courier New" w:hAnsi="Courier New" w:cs="Courier New"/>
          <w:color w:val="000000"/>
          <w:sz w:val="16"/>
          <w:szCs w:val="20"/>
        </w:rPr>
        <w:t>)*2];</w:t>
      </w:r>
    </w:p>
    <w:p w14:paraId="34EFF01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3D9F00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w:t>
      </w:r>
      <w:r w:rsidRPr="00906307">
        <w:rPr>
          <w:rFonts w:ascii="Courier New" w:hAnsi="Courier New" w:cs="Courier New"/>
          <w:b/>
          <w:bCs/>
          <w:color w:val="7F9FBF"/>
          <w:sz w:val="16"/>
          <w:szCs w:val="20"/>
        </w:rPr>
        <w:t>TODO</w:t>
      </w:r>
      <w:r w:rsidRPr="00906307">
        <w:rPr>
          <w:rFonts w:ascii="Courier New" w:hAnsi="Courier New" w:cs="Courier New"/>
          <w:color w:val="3F7F5F"/>
          <w:sz w:val="16"/>
          <w:szCs w:val="20"/>
        </w:rPr>
        <w:t xml:space="preserve"> : Process received HCI Command based on its Control Group</w:t>
      </w:r>
    </w:p>
    <w:p w14:paraId="0AD92DC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(see 'hci_control_api.h' for additional details)</w:t>
      </w:r>
    </w:p>
    <w:p w14:paraId="48BF10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switch</w:t>
      </w:r>
      <w:r w:rsidRPr="00906307">
        <w:rPr>
          <w:rFonts w:ascii="Courier New" w:hAnsi="Courier New" w:cs="Courier New"/>
          <w:color w:val="000000"/>
          <w:sz w:val="16"/>
          <w:szCs w:val="20"/>
        </w:rPr>
        <w:t xml:space="preserve"> ( HCI_CONTROL_GROUP(opcode) )</w:t>
      </w:r>
    </w:p>
    <w:p w14:paraId="64F36D1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9AC30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default</w:t>
      </w:r>
      <w:r w:rsidRPr="00906307">
        <w:rPr>
          <w:rFonts w:ascii="Courier New" w:hAnsi="Courier New" w:cs="Courier New"/>
          <w:color w:val="000000"/>
          <w:sz w:val="16"/>
          <w:szCs w:val="20"/>
        </w:rPr>
        <w:t>:</w:t>
      </w:r>
    </w:p>
    <w:p w14:paraId="0DBAF9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HCI Control Group was not handled</w:t>
      </w:r>
    </w:p>
    <w:p w14:paraId="59043F8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cmd_status = HCI_CONTROL_STATUS_UNKNOWN_GROUP;</w:t>
      </w:r>
    </w:p>
    <w:p w14:paraId="7121A8A9" w14:textId="77777777" w:rsidR="00906307"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wiced_transport_send_data(HCI_CONTROL_EVENT_COMMAND_STATUS, &amp;cmd_status, </w:t>
      </w:r>
    </w:p>
    <w:p w14:paraId="13053B4A" w14:textId="19D08F99" w:rsidR="00906307" w:rsidRPr="00906307" w:rsidRDefault="00906307" w:rsidP="00906307">
      <w:pPr>
        <w:autoSpaceDE w:val="0"/>
        <w:autoSpaceDN w:val="0"/>
        <w:adjustRightInd w:val="0"/>
        <w:spacing w:after="0" w:line="240" w:lineRule="auto"/>
        <w:ind w:left="2880" w:firstLine="720"/>
        <w:rPr>
          <w:rFonts w:ascii="Courier New" w:hAnsi="Courier New" w:cs="Courier New"/>
          <w:sz w:val="16"/>
          <w:szCs w:val="20"/>
        </w:rPr>
      </w:pPr>
      <w:r w:rsidRPr="00906307">
        <w:rPr>
          <w:rFonts w:ascii="Courier New" w:hAnsi="Courier New" w:cs="Courier New"/>
          <w:b/>
          <w:bCs/>
          <w:color w:val="7F0055"/>
          <w:sz w:val="16"/>
          <w:szCs w:val="20"/>
        </w:rPr>
        <w:t>sizeof</w:t>
      </w:r>
      <w:r w:rsidRPr="00906307">
        <w:rPr>
          <w:rFonts w:ascii="Courier New" w:hAnsi="Courier New" w:cs="Courier New"/>
          <w:color w:val="000000"/>
          <w:sz w:val="16"/>
          <w:szCs w:val="20"/>
        </w:rPr>
        <w:t>(cmd_status));</w:t>
      </w:r>
    </w:p>
    <w:p w14:paraId="4AC0504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break</w:t>
      </w:r>
      <w:r w:rsidRPr="00906307">
        <w:rPr>
          <w:rFonts w:ascii="Courier New" w:hAnsi="Courier New" w:cs="Courier New"/>
          <w:color w:val="000000"/>
          <w:sz w:val="16"/>
          <w:szCs w:val="20"/>
        </w:rPr>
        <w:t>;</w:t>
      </w:r>
    </w:p>
    <w:p w14:paraId="4ED4E88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8E914A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00CA1873"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641895B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When operating in WICED_TRANSPORT_UART_HCI_MODE or WICED_TRANSPORT_SPI,</w:t>
      </w:r>
    </w:p>
    <w:p w14:paraId="1E3498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application has to free buffer in which data was received</w:t>
      </w:r>
    </w:p>
    <w:p w14:paraId="62CD1CF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wiced_transport_free_buffer( p_data );</w:t>
      </w:r>
    </w:p>
    <w:p w14:paraId="71DCC4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p_data = NULL;</w:t>
      </w:r>
    </w:p>
    <w:p w14:paraId="3D706E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1D534F4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return</w:t>
      </w:r>
      <w:r w:rsidRPr="00906307">
        <w:rPr>
          <w:rFonts w:ascii="Courier New" w:hAnsi="Courier New" w:cs="Courier New"/>
          <w:color w:val="000000"/>
          <w:sz w:val="16"/>
          <w:szCs w:val="20"/>
        </w:rPr>
        <w:t xml:space="preserve"> status;</w:t>
      </w:r>
    </w:p>
    <w:p w14:paraId="4CA451D4" w14:textId="201400A6" w:rsidR="006C196C" w:rsidRPr="00906307" w:rsidRDefault="00906307" w:rsidP="00906307">
      <w:pPr>
        <w:rPr>
          <w:rFonts w:ascii="Courier New" w:hAnsi="Courier New" w:cs="Courier New"/>
          <w:sz w:val="18"/>
        </w:rPr>
      </w:pPr>
      <w:r w:rsidRPr="00906307">
        <w:rPr>
          <w:rFonts w:ascii="Courier New" w:hAnsi="Courier New" w:cs="Courier New"/>
          <w:color w:val="000000"/>
          <w:sz w:val="16"/>
          <w:szCs w:val="20"/>
        </w:rPr>
        <w:t>}</w:t>
      </w:r>
    </w:p>
    <w:p w14:paraId="2C134391" w14:textId="06E29577" w:rsidR="00345F3F" w:rsidRDefault="00345F3F" w:rsidP="0086503E">
      <w:pPr>
        <w:pStyle w:val="Heading4"/>
      </w:pPr>
      <w:r>
        <w:lastRenderedPageBreak/>
        <w:t>WICED HCI TX</w:t>
      </w:r>
    </w:p>
    <w:p w14:paraId="59C49277" w14:textId="0FDBDDE6" w:rsidR="007D315A" w:rsidRDefault="00345F3F" w:rsidP="007D315A">
      <w:r>
        <w:t xml:space="preserve">Inside of your application you can send WICED HCI messages to the host by calling wiced_transport_send_data with the 16-bit </w:t>
      </w:r>
      <w:r w:rsidR="00A670EC">
        <w:t>opcode</w:t>
      </w:r>
      <w:r>
        <w:t>, a pointer to the optional data and the length of the data.</w:t>
      </w:r>
      <w:r w:rsidR="007D315A">
        <w:t xml:space="preserve">  In the situation where you have the WICED_BT_TRACE setup to send WICED HCI Trace messages, when you call the WICED_BT_TRACE API all it does is format your data, then </w:t>
      </w:r>
      <w:r w:rsidR="0086503E">
        <w:t xml:space="preserve">it </w:t>
      </w:r>
      <w:r w:rsidR="007D315A">
        <w:t>call</w:t>
      </w:r>
      <w:r w:rsidR="0086503E">
        <w:t>s</w:t>
      </w:r>
      <w:r w:rsidR="007D315A">
        <w:t xml:space="preserve"> this:</w:t>
      </w:r>
    </w:p>
    <w:p w14:paraId="15E3F046" w14:textId="078BDAD8" w:rsidR="007D315A" w:rsidRDefault="007D315A" w:rsidP="007D315A">
      <w:r>
        <w:t>sprintf(string,…);</w:t>
      </w:r>
    </w:p>
    <w:p w14:paraId="45A7AEF0" w14:textId="7322B76E" w:rsidR="007D315A" w:rsidRPr="007D315A" w:rsidRDefault="007D315A" w:rsidP="007D315A">
      <w:r>
        <w:t>wiced_transport_send_data(</w:t>
      </w:r>
      <w:r w:rsidRPr="007D315A">
        <w:t>HCI_CONTROL_EVENT_WICED_TRACE</w:t>
      </w:r>
      <w:r>
        <w:t>, &amp;string, strlen(string));</w:t>
      </w:r>
    </w:p>
    <w:p w14:paraId="2FECCFE2" w14:textId="5BB54C34" w:rsidR="00345F3F" w:rsidRPr="00345F3F" w:rsidRDefault="007D315A" w:rsidP="00345F3F">
      <w:r>
        <w:t xml:space="preserve">For </w:t>
      </w:r>
      <w:r w:rsidR="006C196C">
        <w:t>example,</w:t>
      </w:r>
      <w:r>
        <w:t xml:space="preserve"> if you call </w:t>
      </w:r>
      <w:r w:rsidRPr="0086503E">
        <w:rPr>
          <w:i/>
        </w:rPr>
        <w:t>WICED_BT_TRACE(“abc”);</w:t>
      </w:r>
      <w:r>
        <w:t xml:space="preserve"> it will send </w:t>
      </w:r>
      <w:r w:rsidRPr="0086503E">
        <w:rPr>
          <w:i/>
        </w:rPr>
        <w:t>19 02 01 03 00 41 42 43</w:t>
      </w:r>
      <w:r w:rsidR="0086503E">
        <w:t>.</w:t>
      </w:r>
    </w:p>
    <w:p w14:paraId="012DE996" w14:textId="3719FF26" w:rsidR="00421C06" w:rsidRDefault="00164877" w:rsidP="000471C1">
      <w:pPr>
        <w:pStyle w:val="Heading3"/>
      </w:pPr>
      <w:r>
        <w:t>Client Control Utility</w:t>
      </w:r>
      <w:r w:rsidR="003135D6">
        <w:t xml:space="preserve"> (Part 1)</w:t>
      </w:r>
    </w:p>
    <w:p w14:paraId="307F1C23" w14:textId="56DAF9F4" w:rsidR="0074305C" w:rsidRDefault="00D20103" w:rsidP="00D20103">
      <w:r w:rsidRPr="00C2584E">
        <w:t xml:space="preserve">The </w:t>
      </w:r>
      <w:r w:rsidRPr="005A18C1">
        <w:rPr>
          <w:i/>
        </w:rPr>
        <w:t>Client</w:t>
      </w:r>
      <w:r w:rsidR="0090169B">
        <w:rPr>
          <w:i/>
        </w:rPr>
        <w:t xml:space="preserve"> </w:t>
      </w:r>
      <w:r w:rsidRPr="005A18C1">
        <w:rPr>
          <w:i/>
        </w:rPr>
        <w:t>Control</w:t>
      </w:r>
      <w:r w:rsidRPr="00C2584E">
        <w:t xml:space="preserve"> utility </w:t>
      </w:r>
      <w:r w:rsidR="00DE087B">
        <w:t xml:space="preserve">is a PC based program that </w:t>
      </w:r>
      <w:r w:rsidRPr="00C2584E">
        <w:t xml:space="preserve">connects to the HCI UART port and </w:t>
      </w:r>
      <w:r w:rsidR="006C196C">
        <w:t>gives you a GUI to send and receive</w:t>
      </w:r>
      <w:r w:rsidR="0090169B">
        <w:t xml:space="preserve"> </w:t>
      </w:r>
      <w:r w:rsidR="006C196C">
        <w:t>WICED HCI messages</w:t>
      </w:r>
      <w:r w:rsidR="0074305C">
        <w:t>. It can be found inside the WICED Studio Project Explorer under apps/host/client_control. The source code is provided as well as pre-compiled executables for Windows. If you go to the apps/host/client_control/Windows folder, you can just double-click on ClientControl.exe to launch it.</w:t>
      </w:r>
    </w:p>
    <w:p w14:paraId="0E2793EF" w14:textId="41FECF95" w:rsidR="00B50971" w:rsidRDefault="00B50971" w:rsidP="00D20103">
      <w:r>
        <w:t>Once you open the tool, select the appropriate COM port (make sure to choose the HCI UART, not the PUART) and set the Baud Rate – the default for HCI UART is 3,000,000. Then click on Open Port to make the connection.</w:t>
      </w:r>
    </w:p>
    <w:p w14:paraId="676E5DF8" w14:textId="2BC231AE" w:rsidR="00B50971" w:rsidRDefault="00B50971" w:rsidP="00B50971">
      <w:pPr>
        <w:jc w:val="center"/>
      </w:pPr>
      <w:r>
        <w:rPr>
          <w:noProof/>
        </w:rPr>
        <w:drawing>
          <wp:inline distT="0" distB="0" distL="0" distR="0" wp14:anchorId="53F8B494" wp14:editId="4FF4445C">
            <wp:extent cx="4689144" cy="3705225"/>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6314" cy="3734596"/>
                    </a:xfrm>
                    <a:prstGeom prst="rect">
                      <a:avLst/>
                    </a:prstGeom>
                  </pic:spPr>
                </pic:pic>
              </a:graphicData>
            </a:graphic>
          </wp:inline>
        </w:drawing>
      </w:r>
    </w:p>
    <w:p w14:paraId="09DBA7DC" w14:textId="5495B402" w:rsidR="00D20103" w:rsidRDefault="006C196C" w:rsidP="00D20103">
      <w:r>
        <w:lastRenderedPageBreak/>
        <w:t xml:space="preserve">The GUI has buttons and text boxes that make sense for </w:t>
      </w:r>
      <w:r w:rsidR="00DE087B">
        <w:t>each WICED HCI</w:t>
      </w:r>
      <w:r>
        <w:t xml:space="preserve"> Control group.</w:t>
      </w:r>
      <w:r w:rsidR="003135D6">
        <w:t xml:space="preserve">  For example, in the picture below the “GATT Profile” tab is selected which gives you logical access to the commands in</w:t>
      </w:r>
      <w:r w:rsidR="001F1A5D">
        <w:t xml:space="preserve"> the GATT_COMMAND control group such as Start Adverts, Discover Services, Connect, etc.</w:t>
      </w:r>
      <w:r w:rsidR="007929D2">
        <w:t xml:space="preserve"> Return messages will show up in the log window at the bottom.</w:t>
      </w:r>
    </w:p>
    <w:p w14:paraId="14C4ED14" w14:textId="094284B3" w:rsidR="003135D6" w:rsidRPr="00D20103" w:rsidRDefault="00B50971" w:rsidP="0074305C">
      <w:pPr>
        <w:jc w:val="center"/>
      </w:pPr>
      <w:r>
        <w:rPr>
          <w:noProof/>
        </w:rPr>
        <mc:AlternateContent>
          <mc:Choice Requires="wps">
            <w:drawing>
              <wp:anchor distT="0" distB="0" distL="114300" distR="114300" simplePos="0" relativeHeight="251658240" behindDoc="0" locked="0" layoutInCell="1" allowOverlap="1" wp14:anchorId="57E98478" wp14:editId="62D66725">
                <wp:simplePos x="0" y="0"/>
                <wp:positionH relativeFrom="column">
                  <wp:posOffset>683812</wp:posOffset>
                </wp:positionH>
                <wp:positionV relativeFrom="paragraph">
                  <wp:posOffset>1138058</wp:posOffset>
                </wp:positionV>
                <wp:extent cx="3466769" cy="985962"/>
                <wp:effectExtent l="0" t="0" r="19685" b="24130"/>
                <wp:wrapNone/>
                <wp:docPr id="1000" name="Rectangle 1000"/>
                <wp:cNvGraphicFramePr/>
                <a:graphic xmlns:a="http://schemas.openxmlformats.org/drawingml/2006/main">
                  <a:graphicData uri="http://schemas.microsoft.com/office/word/2010/wordprocessingShape">
                    <wps:wsp>
                      <wps:cNvSpPr/>
                      <wps:spPr>
                        <a:xfrm>
                          <a:off x="0" y="0"/>
                          <a:ext cx="3466769" cy="9859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1B09E0" id="Rectangle 1000" o:spid="_x0000_s1026" style="position:absolute;margin-left:53.85pt;margin-top:89.6pt;width:272.95pt;height:77.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" filled="f" strokecolor="red" strokeweight="1.5pt"/>
            </w:pict>
          </mc:Fallback>
        </mc:AlternateContent>
      </w:r>
      <w:r w:rsidR="003135D6" w:rsidRPr="003135D6">
        <w:rPr>
          <w:noProof/>
        </w:rPr>
        <w:drawing>
          <wp:inline distT="0" distB="0" distL="0" distR="0" wp14:anchorId="2280FC9A" wp14:editId="08C2DF47">
            <wp:extent cx="4767388" cy="37212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383" cy="3739941"/>
                    </a:xfrm>
                    <a:prstGeom prst="rect">
                      <a:avLst/>
                    </a:prstGeom>
                  </pic:spPr>
                </pic:pic>
              </a:graphicData>
            </a:graphic>
          </wp:inline>
        </w:drawing>
      </w:r>
    </w:p>
    <w:p w14:paraId="7D4C3D69" w14:textId="1357A5C7" w:rsidR="00D20103" w:rsidRDefault="00CA17C8" w:rsidP="000471C1">
      <w:pPr>
        <w:pStyle w:val="Heading2"/>
      </w:pPr>
      <w:bookmarkStart w:id="10" w:name="_Toc530072273"/>
      <w:r>
        <w:t xml:space="preserve">Using </w:t>
      </w:r>
      <w:r w:rsidR="0020136B">
        <w:t>BTSpy</w:t>
      </w:r>
      <w:r>
        <w:t xml:space="preserve"> &amp; the Client Control to view HCI commands</w:t>
      </w:r>
      <w:bookmarkEnd w:id="10"/>
    </w:p>
    <w:p w14:paraId="7724FC3F" w14:textId="23138420" w:rsidR="00FC2A9F" w:rsidRPr="002F56EB" w:rsidRDefault="00DE087B" w:rsidP="002F56EB">
      <w:r>
        <w:t>When you are trying to figure out what in the world is going on between your Host API calls and the Controller</w:t>
      </w:r>
      <w:r w:rsidR="00173563">
        <w:t>, BTSpy is a very useful utility. Note that these calls may be "virtual". That is, they may be calls between the Host and Controller Stacks on a single device such as the CYW20719.</w:t>
      </w:r>
    </w:p>
    <w:p w14:paraId="5129DBC7" w14:textId="77777777" w:rsidR="0020136B" w:rsidRDefault="0020136B" w:rsidP="000471C1">
      <w:pPr>
        <w:pStyle w:val="Heading3"/>
      </w:pPr>
      <w:r>
        <w:t>Introduction</w:t>
      </w:r>
    </w:p>
    <w:p w14:paraId="5AC585F0" w14:textId="3EC07E44" w:rsidR="0020136B" w:rsidRDefault="0020136B" w:rsidP="0020136B">
      <w:bookmarkStart w:id="11" w:name="_Hlk496020109"/>
      <w:r w:rsidRPr="006909B0">
        <w:t xml:space="preserve">The </w:t>
      </w:r>
      <w:r w:rsidRPr="005A18C1">
        <w:rPr>
          <w:i/>
        </w:rPr>
        <w:t>BTSpy</w:t>
      </w:r>
      <w:r w:rsidRPr="006909B0">
        <w:t xml:space="preserve"> trace option provides an advantage over the UART options. </w:t>
      </w:r>
      <w:r>
        <w:t>Namely, a</w:t>
      </w:r>
      <w:r w:rsidR="00173563">
        <w:t>pplications may configure the S</w:t>
      </w:r>
      <w:r w:rsidRPr="006909B0">
        <w:t xml:space="preserve">tack to generate Bluetooth protocol trace messages showing all activity between the </w:t>
      </w:r>
      <w:r w:rsidR="00173563">
        <w:t>host</w:t>
      </w:r>
      <w:r w:rsidRPr="006909B0">
        <w:t xml:space="preserve">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WICED_BT_TRACE()</w:t>
      </w:r>
      <w:r w:rsidRPr="006909B0">
        <w:t xml:space="preserve">, which can be displayed by the </w:t>
      </w:r>
      <w:r w:rsidRPr="005A18C1">
        <w:rPr>
          <w:i/>
        </w:rPr>
        <w:t>BTSpy</w:t>
      </w:r>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p w14:paraId="79B8CAD8" w14:textId="796F06BD" w:rsidR="00FC2A9F" w:rsidRPr="00C2584E" w:rsidRDefault="00FC2A9F" w:rsidP="0020136B">
      <w:r>
        <w:t xml:space="preserve">BTSpy connects into the Client Control Utility that we discussed previously. So, the setup is exactly the same with one exception. Namely, you will want to reroute debug trace messages to </w:t>
      </w:r>
      <w:r w:rsidRPr="00FC2A9F">
        <w:t xml:space="preserve">WICED_ROUTE_DEBUG_TO_WICED_UART instead of to WICED_ROUTE_DEBUG_TO_PUART. That way, </w:t>
      </w:r>
      <w:r w:rsidRPr="00FC2A9F">
        <w:lastRenderedPageBreak/>
        <w:t>you will see both your application trace messages and messages from the virtual HCI port in the same window.</w:t>
      </w:r>
    </w:p>
    <w:bookmarkEnd w:id="11"/>
    <w:p w14:paraId="66B01F8D" w14:textId="2A7F12C2" w:rsidR="0020136B" w:rsidRPr="005A18C1"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r w:rsidRPr="005A18C1">
        <w:rPr>
          <w:i/>
        </w:rPr>
        <w:t>wiced_bt_dev_register_hci_trace()</w:t>
      </w:r>
      <w:r w:rsidRPr="005A18C1">
        <w:t xml:space="preserve"> API. The callback function implementation should call the </w:t>
      </w:r>
      <w:r w:rsidRPr="005A18C1">
        <w:rPr>
          <w:i/>
        </w:rPr>
        <w:t>wiced_transport_send_hci_trace()</w:t>
      </w:r>
      <w:r w:rsidRPr="005A18C1">
        <w:t xml:space="preserve"> API with the data received in the callback. This functionality is </w:t>
      </w:r>
      <w:r w:rsidR="000D0170">
        <w:t xml:space="preserve">included by WICED BT Designer for you as long as the </w:t>
      </w:r>
      <w:r w:rsidR="00DC5724" w:rsidRPr="00DC5724">
        <w:rPr>
          <w:i/>
        </w:rPr>
        <w:t>HCI_TRACE_OVER_TRANSPORT</w:t>
      </w:r>
      <w:r w:rsidR="00DC5724">
        <w:rPr>
          <w:i/>
        </w:rPr>
        <w:t xml:space="preserve"> </w:t>
      </w:r>
      <w:r w:rsidRPr="005A18C1">
        <w:t>compile flag</w:t>
      </w:r>
      <w:r w:rsidR="000D0170">
        <w:t xml:space="preserve"> is set in the makefile.</w:t>
      </w:r>
    </w:p>
    <w:p w14:paraId="4E63C8FA" w14:textId="77777777" w:rsidR="0020136B" w:rsidRDefault="0020136B" w:rsidP="000471C1">
      <w:pPr>
        <w:pStyle w:val="Heading3"/>
      </w:pPr>
      <w:r>
        <w:t>Project Configuration</w:t>
      </w:r>
    </w:p>
    <w:p w14:paraId="6522070B" w14:textId="77777777" w:rsidR="0020136B" w:rsidRPr="00C2584E" w:rsidRDefault="0020136B" w:rsidP="0020136B">
      <w:r w:rsidRPr="00C2584E">
        <w:t xml:space="preserve">To view </w:t>
      </w:r>
      <w:r>
        <w:t xml:space="preserve">application and Bluetooth protocol </w:t>
      </w:r>
      <w:r w:rsidRPr="00C2584E">
        <w:t xml:space="preserve">traces in </w:t>
      </w:r>
      <w:r w:rsidRPr="00462C23">
        <w:rPr>
          <w:i/>
        </w:rPr>
        <w:t>BTSpy</w:t>
      </w:r>
      <w:r w:rsidRPr="00C2584E">
        <w:t>:</w:t>
      </w:r>
    </w:p>
    <w:p w14:paraId="13AD7F1E" w14:textId="2BB5005B" w:rsidR="00FC2A9F" w:rsidRDefault="00FC2A9F" w:rsidP="0020136B">
      <w:pPr>
        <w:pStyle w:val="ListParagraph"/>
        <w:numPr>
          <w:ilvl w:val="0"/>
          <w:numId w:val="15"/>
        </w:numPr>
      </w:pPr>
      <w:r>
        <w:t>Setup the Transport for HCI just like in the previous section. If you created the project using WICED Bluetooth Designer, this is all done for you.</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r w:rsidRPr="005A18C1">
        <w:rPr>
          <w:i/>
        </w:rPr>
        <w:t>ClientControl</w:t>
      </w:r>
      <w:r>
        <w:t>. This is necessary because the programmer and HCI UART use the same interface.</w:t>
      </w:r>
    </w:p>
    <w:p w14:paraId="6C9F6599" w14:textId="5798072D" w:rsidR="0020136B" w:rsidRPr="00C2584E" w:rsidRDefault="0020136B" w:rsidP="0020136B">
      <w:pPr>
        <w:pStyle w:val="ListParagraph"/>
        <w:numPr>
          <w:ilvl w:val="0"/>
          <w:numId w:val="15"/>
        </w:numPr>
      </w:pPr>
      <w:r w:rsidRPr="00C2584E">
        <w:t xml:space="preserve">Run the </w:t>
      </w:r>
      <w:r w:rsidRPr="005A18C1">
        <w:rPr>
          <w:i/>
        </w:rPr>
        <w:t>ClientControl</w:t>
      </w:r>
      <w:r w:rsidRPr="00C2584E">
        <w:t xml:space="preserve"> utility</w:t>
      </w:r>
      <w:r>
        <w:t xml:space="preserve"> from </w:t>
      </w:r>
      <w:r w:rsidRPr="005A18C1">
        <w:rPr>
          <w:i/>
        </w:rPr>
        <w:t>apps\host\client_control</w:t>
      </w:r>
      <w:r>
        <w:rPr>
          <w:i/>
        </w:rPr>
        <w:t>\Windows</w:t>
      </w:r>
      <w:r w:rsidRPr="00C2584E">
        <w:t>.</w:t>
      </w:r>
      <w:r>
        <w:t xml:space="preserve"> To open the utility from inside WICED Studio, </w:t>
      </w:r>
      <w:r w:rsidR="00DB6966">
        <w:t xml:space="preserve">double-click on it or </w:t>
      </w:r>
      <w:r>
        <w:t xml:space="preserve">right-click and </w:t>
      </w:r>
      <w:r w:rsidRPr="00DB6966">
        <w:t>select Open With &gt; System Editor</w:t>
      </w:r>
      <w:r>
        <w:t xml:space="preserve">. </w:t>
      </w:r>
    </w:p>
    <w:p w14:paraId="3A09957E" w14:textId="77777777" w:rsidR="0020136B" w:rsidRPr="00C2584E" w:rsidRDefault="0020136B" w:rsidP="0020136B">
      <w:pPr>
        <w:pStyle w:val="ListParagraph"/>
        <w:numPr>
          <w:ilvl w:val="0"/>
          <w:numId w:val="15"/>
        </w:numPr>
      </w:pPr>
      <w:r w:rsidRPr="00C2584E">
        <w:t xml:space="preserve">In the </w:t>
      </w:r>
      <w:r w:rsidRPr="005A18C1">
        <w:rPr>
          <w:i/>
        </w:rPr>
        <w:t>ClientControl</w:t>
      </w:r>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23B99143" w:rsidR="0020136B" w:rsidRPr="00C2584E" w:rsidRDefault="0020136B" w:rsidP="0020136B">
      <w:pPr>
        <w:pStyle w:val="ListParagraph"/>
        <w:numPr>
          <w:ilvl w:val="0"/>
          <w:numId w:val="15"/>
        </w:numPr>
      </w:pPr>
      <w:r w:rsidRPr="00C2584E">
        <w:t xml:space="preserve">Run the </w:t>
      </w:r>
      <w:r w:rsidRPr="005A18C1">
        <w:rPr>
          <w:u w:val="single"/>
        </w:rPr>
        <w:t>BTSpy</w:t>
      </w:r>
      <w:r w:rsidRPr="00C2584E">
        <w:t xml:space="preserve"> utility</w:t>
      </w:r>
      <w:r>
        <w:t xml:space="preserve"> from </w:t>
      </w:r>
      <w:r w:rsidRPr="005A18C1">
        <w:rPr>
          <w:rFonts w:cs="Arial"/>
          <w:i/>
        </w:rPr>
        <w:t>wiced_tools</w:t>
      </w:r>
      <w:r>
        <w:rPr>
          <w:rFonts w:cs="Arial"/>
          <w:i/>
        </w:rPr>
        <w:t>\BTSpy\Win32</w:t>
      </w:r>
      <w:r w:rsidRPr="005A18C1">
        <w:rPr>
          <w:rFonts w:cs="Arial"/>
          <w:i/>
        </w:rPr>
        <w:t>.</w:t>
      </w:r>
      <w:r w:rsidRPr="003D1C02">
        <w:t xml:space="preserve"> </w:t>
      </w:r>
      <w:r>
        <w:t xml:space="preserve">To open the utility from inside WICED Studio, </w:t>
      </w:r>
      <w:r w:rsidR="00DB6966">
        <w:t xml:space="preserve">double-click on it or </w:t>
      </w:r>
      <w:r>
        <w:t xml:space="preserve">right-click and </w:t>
      </w:r>
      <w:r w:rsidRPr="00DB6966">
        <w:t>select Open With &gt; System Editor</w:t>
      </w:r>
      <w:r>
        <w:t>.</w:t>
      </w:r>
    </w:p>
    <w:p w14:paraId="7C7B331E" w14:textId="6B1B7EDE" w:rsidR="0020136B" w:rsidRDefault="0020136B" w:rsidP="0020136B">
      <w:pPr>
        <w:pStyle w:val="ListParagraph"/>
        <w:numPr>
          <w:ilvl w:val="0"/>
          <w:numId w:val="15"/>
        </w:numPr>
      </w:pPr>
      <w:r w:rsidRPr="00C2584E">
        <w:t>In the ClientControl util</w:t>
      </w:r>
      <w:r>
        <w:t xml:space="preserve">ity, open the HCI UART COM port by clicking on </w:t>
      </w:r>
      <w:r w:rsidR="00EF1256">
        <w:t>"</w:t>
      </w:r>
      <w:r>
        <w:t>Open Port</w:t>
      </w:r>
      <w:r w:rsidR="00EF1256">
        <w:t>"</w:t>
      </w:r>
      <w:r>
        <w:t>.</w:t>
      </w:r>
    </w:p>
    <w:p w14:paraId="6579B64C" w14:textId="5C6EBD7E" w:rsidR="0088693B" w:rsidRDefault="0088693B" w:rsidP="0088693B">
      <w:pPr>
        <w:pStyle w:val="ListParagraph"/>
        <w:numPr>
          <w:ilvl w:val="1"/>
          <w:numId w:val="15"/>
        </w:numPr>
      </w:pPr>
      <w:r>
        <w:t>Note: The HCI UART is the same port used for programming, so you must disconnect each time you want to re-program.</w:t>
      </w:r>
    </w:p>
    <w:p w14:paraId="18DF02C3" w14:textId="3177211C" w:rsidR="0088693B" w:rsidRPr="00C2584E" w:rsidRDefault="0088693B" w:rsidP="0088693B">
      <w:pPr>
        <w:pStyle w:val="ListParagraph"/>
        <w:numPr>
          <w:ilvl w:val="1"/>
          <w:numId w:val="15"/>
        </w:numPr>
      </w:pPr>
      <w:r>
        <w:t>Note: If you reset the kit while the ClientControl utility has the port open, the kit will go into recovery mode (because the CTS line is asserted). Therefore, you must disconnect the ClientControl utility before resetting the kit.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r w:rsidRPr="005A18C1">
        <w:rPr>
          <w:i/>
        </w:rPr>
        <w:t>BTSpy</w:t>
      </w:r>
      <w:r>
        <w:t xml:space="preserve"> window.</w:t>
      </w:r>
    </w:p>
    <w:p w14:paraId="4415CE51" w14:textId="77777777" w:rsidR="0020136B" w:rsidRDefault="0020136B" w:rsidP="0020136B">
      <w:pPr>
        <w:pStyle w:val="ListParagraph"/>
        <w:numPr>
          <w:ilvl w:val="1"/>
          <w:numId w:val="15"/>
        </w:numPr>
      </w:pPr>
      <w:r>
        <w:t>Lines in black are standard WICED_BT_TRACE messages, blue are messages sent over HCI and green are messages received over HCI.</w:t>
      </w:r>
    </w:p>
    <w:p w14:paraId="2935179F" w14:textId="77777777" w:rsidR="0020136B" w:rsidRDefault="0020136B">
      <w:pPr>
        <w:rPr>
          <w:rFonts w:eastAsia="Times New Roman"/>
          <w:b/>
          <w:bCs/>
          <w:color w:val="1F4E79" w:themeColor="accent1" w:themeShade="80"/>
          <w:sz w:val="28"/>
          <w:szCs w:val="28"/>
        </w:rPr>
      </w:pPr>
      <w:r>
        <w:br w:type="page"/>
      </w:r>
    </w:p>
    <w:p w14:paraId="1437D887" w14:textId="53514A91" w:rsidR="00516FC4" w:rsidRDefault="00516FC4" w:rsidP="003B1587">
      <w:pPr>
        <w:pStyle w:val="Heading1"/>
      </w:pPr>
      <w:bookmarkStart w:id="12" w:name="_Toc530072274"/>
      <w:r>
        <w:lastRenderedPageBreak/>
        <w:t xml:space="preserve">Debugging </w:t>
      </w:r>
      <w:r w:rsidR="00DB6966">
        <w:t>V</w:t>
      </w:r>
      <w:r w:rsidR="004E3F6D">
        <w:t>ia the ARM Debug Port</w:t>
      </w:r>
      <w:bookmarkEnd w:id="12"/>
    </w:p>
    <w:p w14:paraId="51A865F0" w14:textId="6848D228" w:rsidR="00516FC4" w:rsidRDefault="00516FC4" w:rsidP="00516FC4">
      <w:r>
        <w:t>Debugging on WICED Bluetooth devices is done using an OpenOCD supported JTAG probe. In this chapter we will describe two different sets of hardware: a Segger J-Link debug probe and an Olimex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800"/>
      </w:tblGrid>
      <w:tr w:rsidR="00516FC4" w14:paraId="3541093B" w14:textId="65818CD0" w:rsidTr="00982F8C">
        <w:trPr>
          <w:jc w:val="center"/>
        </w:trPr>
        <w:tc>
          <w:tcPr>
            <w:tcW w:w="1361" w:type="dxa"/>
            <w:shd w:val="clear" w:color="auto" w:fill="BFBFBF" w:themeFill="background1" w:themeFillShade="BF"/>
          </w:tcPr>
          <w:p w14:paraId="56A62BE7" w14:textId="3413CFFC" w:rsidR="00516FC4" w:rsidRPr="00516FC4" w:rsidRDefault="00516FC4" w:rsidP="00516FC4">
            <w:pPr>
              <w:rPr>
                <w:b/>
              </w:rPr>
            </w:pPr>
            <w:r w:rsidRPr="00516FC4">
              <w:rPr>
                <w:b/>
              </w:rPr>
              <w:t>Option</w:t>
            </w:r>
            <w:r>
              <w:rPr>
                <w:b/>
              </w:rPr>
              <w:t xml:space="preserve"> 1</w:t>
            </w:r>
          </w:p>
        </w:tc>
        <w:tc>
          <w:tcPr>
            <w:tcW w:w="1515" w:type="dxa"/>
            <w:shd w:val="clear" w:color="auto" w:fill="BFBFBF" w:themeFill="background1" w:themeFillShade="BF"/>
          </w:tcPr>
          <w:p w14:paraId="3FEF21B2" w14:textId="3806F495" w:rsidR="00516FC4" w:rsidRPr="00516FC4" w:rsidRDefault="00516FC4"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6FC4" w:rsidRPr="00516FC4" w:rsidRDefault="00516FC4" w:rsidP="00516FC4">
            <w:pPr>
              <w:rPr>
                <w:b/>
              </w:rPr>
            </w:pPr>
            <w:r>
              <w:rPr>
                <w:b/>
              </w:rPr>
              <w:t>Part Number</w:t>
            </w:r>
          </w:p>
        </w:tc>
        <w:tc>
          <w:tcPr>
            <w:tcW w:w="1800" w:type="dxa"/>
            <w:shd w:val="clear" w:color="auto" w:fill="BFBFBF" w:themeFill="background1" w:themeFillShade="BF"/>
          </w:tcPr>
          <w:p w14:paraId="3603F21D" w14:textId="647DF766" w:rsidR="00516FC4" w:rsidRDefault="00516FC4" w:rsidP="00516FC4">
            <w:pPr>
              <w:rPr>
                <w:b/>
              </w:rPr>
            </w:pPr>
            <w:r>
              <w:rPr>
                <w:b/>
              </w:rPr>
              <w:t>Description</w:t>
            </w:r>
          </w:p>
        </w:tc>
      </w:tr>
      <w:tr w:rsidR="00516FC4" w14:paraId="494977BE" w14:textId="506C0140" w:rsidTr="00982F8C">
        <w:trPr>
          <w:jc w:val="center"/>
        </w:trPr>
        <w:tc>
          <w:tcPr>
            <w:tcW w:w="1361" w:type="dxa"/>
            <w:vMerge w:val="restart"/>
          </w:tcPr>
          <w:p w14:paraId="1B0BFAFF" w14:textId="622A33DF" w:rsidR="00516FC4" w:rsidRDefault="00516FC4" w:rsidP="00516FC4">
            <w:r>
              <w:t>Segger J-Link</w:t>
            </w:r>
          </w:p>
        </w:tc>
        <w:tc>
          <w:tcPr>
            <w:tcW w:w="1515" w:type="dxa"/>
          </w:tcPr>
          <w:p w14:paraId="35A8C4F4" w14:textId="744D9CDA" w:rsidR="00516FC4" w:rsidRDefault="00516FC4" w:rsidP="00516FC4">
            <w:r>
              <w:t xml:space="preserve">Segger </w:t>
            </w:r>
          </w:p>
        </w:tc>
        <w:tc>
          <w:tcPr>
            <w:tcW w:w="1940" w:type="dxa"/>
          </w:tcPr>
          <w:p w14:paraId="3D3650EC" w14:textId="6671EF46" w:rsidR="00516FC4" w:rsidRDefault="00516FC4" w:rsidP="00516FC4">
            <w:r>
              <w:t>8.08.00 J-Link Base</w:t>
            </w:r>
          </w:p>
        </w:tc>
        <w:tc>
          <w:tcPr>
            <w:tcW w:w="1800" w:type="dxa"/>
          </w:tcPr>
          <w:p w14:paraId="5A78CF5D" w14:textId="1DC64CE4" w:rsidR="00516FC4" w:rsidRDefault="00516FC4" w:rsidP="00516FC4">
            <w:r>
              <w:t>Debug probe</w:t>
            </w:r>
          </w:p>
        </w:tc>
      </w:tr>
      <w:tr w:rsidR="00516FC4" w14:paraId="14C6894E" w14:textId="67B7F7D4" w:rsidTr="00982F8C">
        <w:trPr>
          <w:jc w:val="center"/>
        </w:trPr>
        <w:tc>
          <w:tcPr>
            <w:tcW w:w="1361" w:type="dxa"/>
            <w:vMerge/>
          </w:tcPr>
          <w:p w14:paraId="22838818" w14:textId="77777777" w:rsidR="00516FC4" w:rsidRDefault="00516FC4" w:rsidP="00516FC4"/>
        </w:tc>
        <w:tc>
          <w:tcPr>
            <w:tcW w:w="1515" w:type="dxa"/>
          </w:tcPr>
          <w:p w14:paraId="2B08D2EB" w14:textId="6ACF51DA" w:rsidR="00516FC4" w:rsidRDefault="00516FC4" w:rsidP="00516FC4">
            <w:r>
              <w:t xml:space="preserve">Olimex </w:t>
            </w:r>
          </w:p>
        </w:tc>
        <w:tc>
          <w:tcPr>
            <w:tcW w:w="1940" w:type="dxa"/>
          </w:tcPr>
          <w:p w14:paraId="7C8883F1" w14:textId="28E809FB" w:rsidR="00516FC4" w:rsidRDefault="00516FC4" w:rsidP="00516FC4">
            <w:r>
              <w:t>ARM-JTAG-20-10</w:t>
            </w:r>
          </w:p>
        </w:tc>
        <w:tc>
          <w:tcPr>
            <w:tcW w:w="1800" w:type="dxa"/>
          </w:tcPr>
          <w:p w14:paraId="17AB6014" w14:textId="3E8C5E7A" w:rsidR="00516FC4" w:rsidRDefault="00516FC4" w:rsidP="00516FC4">
            <w:r>
              <w:t>20-10 pin adapter</w:t>
            </w:r>
          </w:p>
        </w:tc>
      </w:tr>
      <w:tr w:rsidR="00516FC4" w14:paraId="3AFDB428" w14:textId="77777777" w:rsidTr="00982F8C">
        <w:trPr>
          <w:jc w:val="center"/>
        </w:trPr>
        <w:tc>
          <w:tcPr>
            <w:tcW w:w="1361" w:type="dxa"/>
            <w:shd w:val="clear" w:color="auto" w:fill="BFBFBF" w:themeFill="background1" w:themeFillShade="BF"/>
          </w:tcPr>
          <w:p w14:paraId="7DCECCF5" w14:textId="46396A98" w:rsidR="00516FC4" w:rsidRPr="00516FC4" w:rsidRDefault="00516FC4" w:rsidP="00D04688">
            <w:pPr>
              <w:rPr>
                <w:b/>
              </w:rPr>
            </w:pPr>
            <w:r w:rsidRPr="00516FC4">
              <w:rPr>
                <w:b/>
              </w:rPr>
              <w:t>Option</w:t>
            </w:r>
            <w:r>
              <w:rPr>
                <w:b/>
              </w:rPr>
              <w:t xml:space="preserve"> 2</w:t>
            </w:r>
          </w:p>
        </w:tc>
        <w:tc>
          <w:tcPr>
            <w:tcW w:w="1515" w:type="dxa"/>
            <w:shd w:val="clear" w:color="auto" w:fill="BFBFBF" w:themeFill="background1" w:themeFillShade="BF"/>
          </w:tcPr>
          <w:p w14:paraId="0199D169" w14:textId="77777777" w:rsidR="00516FC4" w:rsidRPr="00516FC4" w:rsidRDefault="00516FC4" w:rsidP="00D04688">
            <w:pPr>
              <w:rPr>
                <w:b/>
              </w:rPr>
            </w:pPr>
            <w:r>
              <w:rPr>
                <w:b/>
              </w:rPr>
              <w:t>Manufacturer</w:t>
            </w:r>
            <w:r w:rsidRPr="00516FC4">
              <w:rPr>
                <w:b/>
              </w:rPr>
              <w:t xml:space="preserve"> </w:t>
            </w:r>
          </w:p>
        </w:tc>
        <w:tc>
          <w:tcPr>
            <w:tcW w:w="1940" w:type="dxa"/>
            <w:shd w:val="clear" w:color="auto" w:fill="BFBFBF" w:themeFill="background1" w:themeFillShade="BF"/>
          </w:tcPr>
          <w:p w14:paraId="05036D1C" w14:textId="77777777" w:rsidR="00516FC4" w:rsidRPr="00516FC4" w:rsidRDefault="00516FC4" w:rsidP="00D04688">
            <w:pPr>
              <w:rPr>
                <w:b/>
              </w:rPr>
            </w:pPr>
            <w:r>
              <w:rPr>
                <w:b/>
              </w:rPr>
              <w:t>Part Number</w:t>
            </w:r>
          </w:p>
        </w:tc>
        <w:tc>
          <w:tcPr>
            <w:tcW w:w="1800" w:type="dxa"/>
            <w:shd w:val="clear" w:color="auto" w:fill="BFBFBF" w:themeFill="background1" w:themeFillShade="BF"/>
          </w:tcPr>
          <w:p w14:paraId="6F7D74FB" w14:textId="77777777" w:rsidR="00516FC4" w:rsidRDefault="00516FC4" w:rsidP="00D04688">
            <w:pPr>
              <w:rPr>
                <w:b/>
              </w:rPr>
            </w:pPr>
            <w:r>
              <w:rPr>
                <w:b/>
              </w:rPr>
              <w:t>Description</w:t>
            </w:r>
          </w:p>
        </w:tc>
      </w:tr>
      <w:tr w:rsidR="00516FC4" w14:paraId="6358249C" w14:textId="77777777" w:rsidTr="00982F8C">
        <w:trPr>
          <w:jc w:val="center"/>
        </w:trPr>
        <w:tc>
          <w:tcPr>
            <w:tcW w:w="1361" w:type="dxa"/>
            <w:vMerge w:val="restart"/>
          </w:tcPr>
          <w:p w14:paraId="5724CAE6" w14:textId="77777777" w:rsidR="00516FC4" w:rsidRDefault="00516FC4" w:rsidP="00D04688">
            <w:r>
              <w:t xml:space="preserve">Olimex </w:t>
            </w:r>
          </w:p>
        </w:tc>
        <w:tc>
          <w:tcPr>
            <w:tcW w:w="1515" w:type="dxa"/>
          </w:tcPr>
          <w:p w14:paraId="3988BF3C" w14:textId="77777777" w:rsidR="00516FC4" w:rsidRDefault="00516FC4" w:rsidP="00D04688">
            <w:r>
              <w:t xml:space="preserve">Olimex </w:t>
            </w:r>
          </w:p>
        </w:tc>
        <w:tc>
          <w:tcPr>
            <w:tcW w:w="1940" w:type="dxa"/>
          </w:tcPr>
          <w:p w14:paraId="4E1D26EE" w14:textId="77777777" w:rsidR="00516FC4" w:rsidRDefault="00516FC4" w:rsidP="00D04688">
            <w:r>
              <w:t>ARM-USB-TINY-H</w:t>
            </w:r>
          </w:p>
        </w:tc>
        <w:tc>
          <w:tcPr>
            <w:tcW w:w="1800" w:type="dxa"/>
          </w:tcPr>
          <w:p w14:paraId="4F6B52E6" w14:textId="77777777" w:rsidR="00516FC4" w:rsidRDefault="00516FC4" w:rsidP="00D04688">
            <w:r>
              <w:t>Debug probe</w:t>
            </w:r>
          </w:p>
        </w:tc>
      </w:tr>
      <w:tr w:rsidR="00516FC4" w14:paraId="16D3A302" w14:textId="77777777" w:rsidTr="00982F8C">
        <w:trPr>
          <w:jc w:val="center"/>
        </w:trPr>
        <w:tc>
          <w:tcPr>
            <w:tcW w:w="1361" w:type="dxa"/>
            <w:vMerge/>
          </w:tcPr>
          <w:p w14:paraId="47815375" w14:textId="77777777" w:rsidR="00516FC4" w:rsidRDefault="00516FC4" w:rsidP="00D04688"/>
        </w:tc>
        <w:tc>
          <w:tcPr>
            <w:tcW w:w="1515" w:type="dxa"/>
          </w:tcPr>
          <w:p w14:paraId="476B80BA" w14:textId="77777777" w:rsidR="00516FC4" w:rsidRDefault="00516FC4" w:rsidP="00D04688">
            <w:r>
              <w:t xml:space="preserve">Olimex </w:t>
            </w:r>
          </w:p>
        </w:tc>
        <w:tc>
          <w:tcPr>
            <w:tcW w:w="1940" w:type="dxa"/>
          </w:tcPr>
          <w:p w14:paraId="02363584" w14:textId="77777777" w:rsidR="00516FC4" w:rsidRDefault="00516FC4" w:rsidP="00D04688">
            <w:r>
              <w:t>ARM-JTAG-SWD</w:t>
            </w:r>
          </w:p>
        </w:tc>
        <w:tc>
          <w:tcPr>
            <w:tcW w:w="1800" w:type="dxa"/>
          </w:tcPr>
          <w:p w14:paraId="74AFC98A" w14:textId="77777777" w:rsidR="00516FC4" w:rsidRDefault="00516FC4" w:rsidP="00D04688">
            <w:r>
              <w:t>SWD – JTAG adapter</w:t>
            </w:r>
          </w:p>
        </w:tc>
      </w:tr>
      <w:tr w:rsidR="00516FC4" w14:paraId="7D4D704C" w14:textId="77777777" w:rsidTr="00982F8C">
        <w:trPr>
          <w:jc w:val="center"/>
        </w:trPr>
        <w:tc>
          <w:tcPr>
            <w:tcW w:w="1361" w:type="dxa"/>
            <w:vMerge/>
          </w:tcPr>
          <w:p w14:paraId="50212F1C" w14:textId="77777777" w:rsidR="00516FC4" w:rsidRDefault="00516FC4" w:rsidP="00D04688"/>
        </w:tc>
        <w:tc>
          <w:tcPr>
            <w:tcW w:w="1515" w:type="dxa"/>
          </w:tcPr>
          <w:p w14:paraId="24192588" w14:textId="77777777" w:rsidR="00516FC4" w:rsidRDefault="00516FC4" w:rsidP="00D04688">
            <w:r>
              <w:t xml:space="preserve">Olimex </w:t>
            </w:r>
          </w:p>
        </w:tc>
        <w:tc>
          <w:tcPr>
            <w:tcW w:w="1940" w:type="dxa"/>
          </w:tcPr>
          <w:p w14:paraId="73C19C82" w14:textId="77777777" w:rsidR="00516FC4" w:rsidRDefault="00516FC4" w:rsidP="00D04688">
            <w:r>
              <w:t>ARM-JTAG-20-10</w:t>
            </w:r>
          </w:p>
        </w:tc>
        <w:tc>
          <w:tcPr>
            <w:tcW w:w="1800" w:type="dxa"/>
          </w:tcPr>
          <w:p w14:paraId="659E19B7" w14:textId="77777777" w:rsidR="00516FC4" w:rsidRDefault="00516FC4" w:rsidP="00D04688">
            <w:r>
              <w:t>20-10 pin adapter</w:t>
            </w:r>
          </w:p>
        </w:tc>
      </w:tr>
    </w:tbl>
    <w:p w14:paraId="677957D6" w14:textId="5483D618" w:rsidR="004D144F" w:rsidRDefault="004D144F" w:rsidP="004D144F"/>
    <w:p w14:paraId="60B93D4B" w14:textId="54DCA087" w:rsidR="004D144F" w:rsidRDefault="004D144F" w:rsidP="004D144F">
      <w:r>
        <w:t>Pictures showing the debugging setup for each configuration are shown here:</w:t>
      </w:r>
    </w:p>
    <w:p w14:paraId="2F07376E" w14:textId="15F802A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04C59D1" wp14:editId="08843637">
            <wp:extent cx="2568389" cy="2491325"/>
            <wp:effectExtent l="0" t="0" r="3810" b="444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12525" t="1928" r="11676"/>
                    <a:stretch/>
                  </pic:blipFill>
                  <pic:spPr bwMode="auto">
                    <a:xfrm>
                      <a:off x="0" y="0"/>
                      <a:ext cx="2572716" cy="2495522"/>
                    </a:xfrm>
                    <a:prstGeom prst="rect">
                      <a:avLst/>
                    </a:prstGeom>
                    <a:noFill/>
                    <a:ln>
                      <a:noFill/>
                    </a:ln>
                    <a:extLst>
                      <a:ext uri="{53640926-AAD7-44D8-BBD7-CCE9431645EC}">
                        <a14:shadowObscured xmlns:a14="http://schemas.microsoft.com/office/drawing/2010/main"/>
                      </a:ext>
                    </a:extLst>
                  </pic:spPr>
                </pic:pic>
              </a:graphicData>
            </a:graphic>
          </wp:inline>
        </w:drawing>
      </w:r>
    </w:p>
    <w:p w14:paraId="19E98602" w14:textId="77777777" w:rsidR="0020136B" w:rsidRDefault="0020136B">
      <w:pPr>
        <w:rPr>
          <w:rFonts w:eastAsia="Times New Roman"/>
          <w:b/>
          <w:bCs/>
          <w:color w:val="1F4E79" w:themeColor="accent1" w:themeShade="80"/>
          <w:sz w:val="28"/>
          <w:szCs w:val="28"/>
        </w:rPr>
      </w:pPr>
      <w:r>
        <w:br w:type="page"/>
      </w:r>
    </w:p>
    <w:p w14:paraId="28C16801" w14:textId="3F8A29B2" w:rsidR="00516FC4" w:rsidRDefault="00516FC4" w:rsidP="000471C1">
      <w:pPr>
        <w:pStyle w:val="Heading2"/>
      </w:pPr>
      <w:bookmarkStart w:id="13" w:name="_Toc530072275"/>
      <w:r>
        <w:lastRenderedPageBreak/>
        <w:t>Project Configuration</w:t>
      </w:r>
      <w:bookmarkEnd w:id="13"/>
    </w:p>
    <w:p w14:paraId="06F342A8" w14:textId="79EE8875" w:rsidR="00DD7C60" w:rsidRDefault="002550EA" w:rsidP="002550EA">
      <w:r>
        <w:t xml:space="preserve">To setup JTAG debugging, </w:t>
      </w:r>
      <w:r w:rsidR="007A3CA4">
        <w:t>the project</w:t>
      </w:r>
      <w:r w:rsidR="00EF1256">
        <w:t>'</w:t>
      </w:r>
      <w:r w:rsidR="007A3CA4">
        <w:t xml:space="preserve">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0471C1">
      <w:pPr>
        <w:pStyle w:val="Heading3"/>
      </w:pPr>
      <w:r>
        <w:t>Edits to Pin Configuration</w:t>
      </w:r>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t xml:space="preserve">The easiest way to change the pin configuration is to use the </w:t>
      </w:r>
      <w:r w:rsidRPr="0023024A">
        <w:rPr>
          <w:i/>
        </w:rPr>
        <w:t>WICED SuperMux GPIO Pin Configuration</w:t>
      </w:r>
      <w:r>
        <w:t xml:space="preserve"> tool. Start by clicking on the </w:t>
      </w:r>
      <w:r w:rsidRPr="00392C05">
        <w:rPr>
          <w:u w:val="single"/>
        </w:rPr>
        <w:t>folder</w:t>
      </w:r>
      <w:r>
        <w:t xml:space="preserve"> for the project for which you want to change the pin configuration. </w:t>
      </w:r>
      <w:r w:rsidR="006721EE">
        <w:t xml:space="preserve">Then select </w:t>
      </w:r>
      <w:r w:rsidR="006721EE" w:rsidRPr="006721EE">
        <w:rPr>
          <w:i/>
        </w:rPr>
        <w:t>File -&gt; New -&gt; WICED SuperMux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lastRenderedPageBreak/>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63824" cy="1792224"/>
                    </a:xfrm>
                    <a:prstGeom prst="rect">
                      <a:avLst/>
                    </a:prstGeom>
                  </pic:spPr>
                </pic:pic>
              </a:graphicData>
            </a:graphic>
          </wp:inline>
        </w:drawing>
      </w:r>
    </w:p>
    <w:p w14:paraId="03A72FE3" w14:textId="12498096" w:rsidR="006721EE" w:rsidRDefault="003655A6" w:rsidP="003233D4">
      <w:r>
        <w:t>Select the</w:t>
      </w:r>
      <w:r w:rsidR="006721EE">
        <w:t xml:space="preserve"> </w:t>
      </w:r>
      <w:r w:rsidR="003233D4">
        <w:t>WICED P</w:t>
      </w:r>
      <w:r>
        <w:t>latform</w:t>
      </w:r>
      <w:r w:rsidR="003233D4">
        <w:t xml:space="preserve"> you are using </w:t>
      </w:r>
      <w:r>
        <w:t xml:space="preserve">(e.g. WBT101_2_CYW920719Q40EVB_01) </w:t>
      </w:r>
      <w:r w:rsidR="006721EE">
        <w:t xml:space="preserve">and </w:t>
      </w:r>
      <w:r w:rsidR="003233D4">
        <w:t xml:space="preserve">that </w:t>
      </w:r>
      <w:r w:rsidR="006721EE">
        <w:t xml:space="preserve">application name </w:t>
      </w:r>
      <w:r w:rsidR="003233D4">
        <w:t xml:space="preserve">is correct </w:t>
      </w:r>
      <w:r w:rsidR="006721EE">
        <w:t xml:space="preserve">and then click </w:t>
      </w:r>
      <w:r w:rsidR="00EF1256">
        <w:t>"</w:t>
      </w:r>
      <w:r w:rsidR="006721EE">
        <w:t>Next</w:t>
      </w:r>
      <w:r w:rsidR="00EF1256">
        <w:t>"</w:t>
      </w:r>
      <w:r w:rsidR="006721EE">
        <w:t xml:space="preserve">. </w:t>
      </w:r>
      <w:r>
        <w:t>If you don</w:t>
      </w:r>
      <w:r w:rsidR="00EF1256">
        <w:t>'</w:t>
      </w:r>
      <w:r>
        <w:t xml:space="preserve">t select the correct platform name you will have to cancel and start over. </w:t>
      </w:r>
      <w:r w:rsidR="006721EE">
        <w:t xml:space="preserve">Leave the selected pins as-is and click on </w:t>
      </w:r>
      <w:r w:rsidR="00EF1256">
        <w:t>"</w:t>
      </w:r>
      <w:r w:rsidR="006721EE">
        <w:t>Next</w:t>
      </w:r>
      <w:r w:rsidR="00EF1256">
        <w:t>"</w:t>
      </w:r>
      <w:r w:rsidR="003233D4">
        <w:t xml:space="preserve"> again</w:t>
      </w:r>
      <w:r w:rsidR="006721EE">
        <w:t xml:space="preserve">. </w:t>
      </w:r>
    </w:p>
    <w:p w14:paraId="268AD323" w14:textId="1A79AD93" w:rsidR="006721EE" w:rsidRDefault="006721EE" w:rsidP="003233D4">
      <w:pPr>
        <w:keepNext/>
      </w:pPr>
      <w:r>
        <w:t xml:space="preserve">From the function mapping page, scroll to the bottom, select UART_2, and click </w:t>
      </w:r>
      <w:r w:rsidR="00EF1256">
        <w:t>"</w:t>
      </w:r>
      <w:r>
        <w:t>Remove</w:t>
      </w:r>
      <w:r w:rsidR="00EF1256">
        <w:t>"</w:t>
      </w:r>
      <w:r>
        <w:t xml:space="preser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Tx from J10 on the board. This disconnects the PUART Rx and Tx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7832" cy="2852928"/>
                    </a:xfrm>
                    <a:prstGeom prst="rect">
                      <a:avLst/>
                    </a:prstGeom>
                  </pic:spPr>
                </pic:pic>
              </a:graphicData>
            </a:graphic>
          </wp:inline>
        </w:drawing>
      </w:r>
    </w:p>
    <w:p w14:paraId="1CFE2353" w14:textId="190C2946" w:rsidR="006721EE" w:rsidRDefault="006721EE" w:rsidP="003233D4">
      <w:pPr>
        <w:keepNext/>
      </w:pPr>
      <w:r>
        <w:lastRenderedPageBreak/>
        <w:t xml:space="preserve">Next, click on the </w:t>
      </w:r>
      <w:r w:rsidR="00EF1256">
        <w:t>"</w:t>
      </w:r>
      <w:r>
        <w:t>+</w:t>
      </w:r>
      <w:r w:rsidR="00EF1256">
        <w:t>"</w:t>
      </w:r>
      <w:r>
        <w:t xml:space="preserve"> sign at the bottom of the </w:t>
      </w:r>
      <w:r w:rsidR="00D33907">
        <w:t>list</w:t>
      </w:r>
      <w:r>
        <w:t xml:space="preserve"> and select SWD from the drop-down menu. Assign the SWD IO to WICED_P34 and the SWD CK to WICED_P33. Once you are done, click </w:t>
      </w:r>
      <w:r w:rsidR="00EF1256">
        <w:t>"</w:t>
      </w:r>
      <w:r>
        <w:t>Finish</w:t>
      </w:r>
      <w:r w:rsidR="00EF1256">
        <w:t>"</w:t>
      </w:r>
      <w:r>
        <w:t xml:space="preserve"> (we don</w:t>
      </w:r>
      <w:r w:rsidR="00EF1256">
        <w:t>'</w:t>
      </w:r>
      <w:r>
        <w:t>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71216" cy="2350008"/>
                    </a:xfrm>
                    <a:prstGeom prst="rect">
                      <a:avLst/>
                    </a:prstGeom>
                  </pic:spPr>
                </pic:pic>
              </a:graphicData>
            </a:graphic>
          </wp:inline>
        </w:drawing>
      </w:r>
    </w:p>
    <w:p w14:paraId="570B65A8" w14:textId="61F36902" w:rsidR="00887A8D" w:rsidRDefault="006721EE" w:rsidP="00887A8D">
      <w:r>
        <w:br/>
        <w:t xml:space="preserve">You will now have a &lt;project_name&gt;_pin_config.c file in your project folder with the pin configuration that was just created along with a &lt;project_name&gt;_pin_config.wsm that </w:t>
      </w:r>
      <w:r w:rsidR="00F3497E">
        <w:t>will</w:t>
      </w:r>
      <w:r>
        <w:t xml:space="preserve"> be used </w:t>
      </w:r>
      <w:r w:rsidR="00F3497E">
        <w:t>if you re-run the wizard so that it starts with the previous configuration (backup copies of existing files will also be made)</w:t>
      </w:r>
      <w:r>
        <w:t xml:space="preserve">. The makefile.mk is also </w:t>
      </w:r>
      <w:r w:rsidR="00D33907">
        <w:t xml:space="preserve">automatically </w:t>
      </w:r>
      <w:r>
        <w:t>updated to include the new pin configuration file in the project.</w:t>
      </w:r>
    </w:p>
    <w:p w14:paraId="4E887668" w14:textId="30B15545" w:rsidR="007A3CA4" w:rsidRDefault="007A3CA4" w:rsidP="000471C1">
      <w:pPr>
        <w:pStyle w:val="Heading3"/>
      </w:pPr>
      <w:r>
        <w:t>Edits to makefile.mk</w:t>
      </w:r>
    </w:p>
    <w:p w14:paraId="390092BC" w14:textId="1662C3E9" w:rsidR="00DC63D3" w:rsidRDefault="00DC63D3" w:rsidP="00DC63D3">
      <w:r>
        <w:t>The following lines must be added to the project</w:t>
      </w:r>
      <w:r w:rsidR="00EF1256">
        <w:t>'</w:t>
      </w:r>
      <w:r>
        <w: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41B8CD31"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w:t>
      </w:r>
      <w:r w:rsidR="00811DC4">
        <w:rPr>
          <w:rFonts w:ascii="Consolas" w:hAnsi="Consolas" w:cs="Consolas"/>
          <w:color w:val="000000"/>
          <w:sz w:val="20"/>
          <w:szCs w:val="20"/>
        </w:rPr>
        <w:t>x</w:t>
      </w:r>
      <w:r>
        <w:rPr>
          <w:rFonts w:ascii="Consolas" w:hAnsi="Consolas" w:cs="Consolas"/>
          <w:color w:val="000000"/>
          <w:sz w:val="20"/>
          <w:szCs w:val="20"/>
        </w:rPr>
        <w:t>0</w:t>
      </w:r>
      <w:r w:rsidR="00814AE3">
        <w:rPr>
          <w:rFonts w:ascii="Consolas" w:hAnsi="Consolas" w:cs="Consolas"/>
          <w:color w:val="000000"/>
          <w:sz w:val="20"/>
          <w:szCs w:val="20"/>
        </w:rPr>
        <w:t>3</w:t>
      </w:r>
      <w:r>
        <w:rPr>
          <w:rFonts w:ascii="Consolas" w:hAnsi="Consolas" w:cs="Consolas"/>
          <w:color w:val="000000"/>
          <w:sz w:val="20"/>
          <w:szCs w:val="20"/>
        </w:rPr>
        <w:t>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0471C1">
      <w:pPr>
        <w:pStyle w:val="Heading3"/>
      </w:pPr>
      <w:r>
        <w:t>Edits to the Project Source Code</w:t>
      </w:r>
    </w:p>
    <w:p w14:paraId="3A59CF11" w14:textId="1A2AEE4C" w:rsidR="00887A8D" w:rsidRDefault="00887A8D" w:rsidP="00887A8D">
      <w:r>
        <w:t xml:space="preserve">In the main source file, you must </w:t>
      </w:r>
      <w:r w:rsidR="002D6095">
        <w:t xml:space="preserve">include </w:t>
      </w:r>
      <w:r w:rsidR="00E628AA">
        <w:t>three additional header files</w:t>
      </w:r>
      <w:r>
        <w:t xml:space="preserve"> and then call two macros as shown here:</w:t>
      </w:r>
    </w:p>
    <w:p w14:paraId="22F29285" w14:textId="24AD18EF" w:rsidR="00EA5DFD" w:rsidRDefault="00EA5DFD" w:rsidP="00EA5DFD">
      <w:pPr>
        <w:autoSpaceDE w:val="0"/>
        <w:autoSpaceDN w:val="0"/>
        <w:adjustRightInd w:val="0"/>
        <w:spacing w:after="0"/>
        <w:ind w:left="720"/>
        <w:rPr>
          <w:rFonts w:ascii="Consolas" w:hAnsi="Consolas" w:cs="Consolas"/>
          <w:sz w:val="20"/>
          <w:szCs w:val="20"/>
        </w:rPr>
      </w:pPr>
      <w:r>
        <w:rPr>
          <w:rFonts w:ascii="Consolas" w:hAnsi="Consolas" w:cs="Consolas"/>
          <w:color w:val="000000"/>
          <w:sz w:val="20"/>
          <w:szCs w:val="20"/>
          <w:highlight w:val="white"/>
        </w:rPr>
        <w:t xml:space="preserve"> </w:t>
      </w:r>
    </w:p>
    <w:p w14:paraId="4EEBAA85" w14:textId="3B9D11F1" w:rsidR="00EA5DFD" w:rsidRDefault="00EA5DFD" w:rsidP="00EA5DFD">
      <w:pPr>
        <w:autoSpaceDE w:val="0"/>
        <w:autoSpaceDN w:val="0"/>
        <w:adjustRightInd w:val="0"/>
        <w:spacing w:after="0"/>
        <w:ind w:left="720"/>
        <w:rPr>
          <w:rFonts w:ascii="Consolas" w:hAnsi="Consolas" w:cs="Consolas"/>
          <w:color w:val="2A00FF"/>
          <w:sz w:val="20"/>
          <w:szCs w:val="20"/>
        </w:rPr>
      </w:pPr>
      <w:r>
        <w:rPr>
          <w:rFonts w:ascii="Consolas" w:hAnsi="Consolas" w:cs="Consolas"/>
          <w:color w:val="000000"/>
          <w:sz w:val="20"/>
          <w:szCs w:val="20"/>
          <w:highlight w:val="white"/>
        </w:rPr>
        <w:lastRenderedPageBreak/>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r>
        <w:rPr>
          <w:rFonts w:ascii="Consolas" w:hAnsi="Consolas" w:cs="Consolas"/>
          <w:color w:val="2A00FF"/>
          <w:sz w:val="20"/>
          <w:szCs w:val="20"/>
          <w:highlight w:val="white"/>
        </w:rPr>
        <w:t>spar_utils.h</w:t>
      </w:r>
      <w:r w:rsidR="00EF1256">
        <w:rPr>
          <w:rFonts w:ascii="Consolas" w:hAnsi="Consolas" w:cs="Consolas"/>
          <w:color w:val="2A00FF"/>
          <w:sz w:val="20"/>
          <w:szCs w:val="20"/>
          <w:highlight w:val="white"/>
        </w:rPr>
        <w:t>"</w:t>
      </w:r>
    </w:p>
    <w:p w14:paraId="58E6F129" w14:textId="07C58F1B" w:rsidR="00E628AA"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r>
        <w:rPr>
          <w:rFonts w:ascii="Consolas" w:hAnsi="Consolas" w:cs="Consolas"/>
          <w:color w:val="2A00FF"/>
          <w:sz w:val="20"/>
          <w:szCs w:val="20"/>
          <w:highlight w:val="white"/>
        </w:rPr>
        <w:t>wiced_hal_wdog.h</w:t>
      </w:r>
      <w:r w:rsidR="00EF1256">
        <w:rPr>
          <w:rFonts w:ascii="Consolas" w:hAnsi="Consolas" w:cs="Consolas"/>
          <w:color w:val="2A00FF"/>
          <w:sz w:val="20"/>
          <w:szCs w:val="20"/>
          <w:highlight w:val="white"/>
        </w:rPr>
        <w:t>"</w:t>
      </w:r>
    </w:p>
    <w:p w14:paraId="5E1207D5" w14:textId="25D98D9C" w:rsidR="00E628AA"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r>
        <w:rPr>
          <w:rFonts w:ascii="Consolas" w:hAnsi="Consolas" w:cs="Consolas"/>
          <w:color w:val="2A00FF"/>
          <w:sz w:val="20"/>
          <w:szCs w:val="20"/>
          <w:highlight w:val="white"/>
        </w:rPr>
        <w:t>tx_port.h</w:t>
      </w:r>
      <w:r w:rsidR="00EF1256">
        <w:rPr>
          <w:rFonts w:ascii="Consolas" w:hAnsi="Consolas" w:cs="Consolas"/>
          <w:color w:val="2A00FF"/>
          <w:sz w:val="20"/>
          <w:szCs w:val="20"/>
          <w:highlight w:val="white"/>
        </w:rPr>
        <w:t>"</w:t>
      </w:r>
    </w:p>
    <w:p w14:paraId="03FA853E" w14:textId="77777777" w:rsidR="00E628AA" w:rsidRDefault="00E628AA" w:rsidP="00EA5DFD">
      <w:pPr>
        <w:autoSpaceDE w:val="0"/>
        <w:autoSpaceDN w:val="0"/>
        <w:adjustRightInd w:val="0"/>
        <w:spacing w:after="0"/>
        <w:ind w:left="720"/>
        <w:rPr>
          <w:rFonts w:ascii="Consolas" w:hAnsi="Consolas" w:cs="Consolas"/>
          <w:sz w:val="20"/>
          <w:szCs w:val="20"/>
        </w:rPr>
      </w:pPr>
    </w:p>
    <w:p w14:paraId="04A1002B" w14:textId="77777777" w:rsidR="00E628AA" w:rsidRDefault="00EA5DFD" w:rsidP="00EA5DFD">
      <w:pPr>
        <w:autoSpaceDE w:val="0"/>
        <w:autoSpaceDN w:val="0"/>
        <w:adjustRightInd w:val="0"/>
        <w:spacing w:after="0"/>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00E628AA">
        <w:rPr>
          <w:rFonts w:ascii="Consolas" w:hAnsi="Consolas" w:cs="Consolas"/>
          <w:b/>
          <w:bCs/>
          <w:color w:val="7F0055"/>
          <w:sz w:val="20"/>
          <w:szCs w:val="20"/>
          <w:highlight w:val="white"/>
        </w:rPr>
        <w:t>#ifdef</w:t>
      </w:r>
      <w:r w:rsidR="00E628AA">
        <w:rPr>
          <w:rFonts w:ascii="Consolas" w:hAnsi="Consolas" w:cs="Consolas"/>
          <w:color w:val="000000"/>
          <w:sz w:val="20"/>
          <w:szCs w:val="20"/>
          <w:highlight w:val="white"/>
        </w:rPr>
        <w:t xml:space="preserve"> DEBUG </w:t>
      </w:r>
    </w:p>
    <w:p w14:paraId="41F97E9E" w14:textId="2F902852" w:rsidR="00EA5DFD"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w:t>
      </w:r>
      <w:r w:rsidR="00EA5DFD">
        <w:rPr>
          <w:rFonts w:ascii="Consolas" w:hAnsi="Consolas" w:cs="Consolas"/>
          <w:color w:val="000000"/>
          <w:sz w:val="20"/>
          <w:szCs w:val="20"/>
          <w:highlight w:val="white"/>
        </w:rPr>
        <w:t>SETUP_APP_FOR_DEBUG_IF_DEBUG_ENABLED();</w:t>
      </w:r>
    </w:p>
    <w:p w14:paraId="1B7B461F" w14:textId="58224FD3" w:rsidR="00EA5DFD" w:rsidRPr="00EA5DFD" w:rsidRDefault="00EA5DFD" w:rsidP="00EA5DFD">
      <w:pPr>
        <w:autoSpaceDE w:val="0"/>
        <w:autoSpaceDN w:val="0"/>
        <w:adjustRightInd w:val="0"/>
        <w:spacing w:after="0"/>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BUSY_WAIT_TILL_MANUAL_CONTINUE_IF_DEBUG_ENABLED</w:t>
      </w:r>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0F45489D" w14:textId="0C3AC5A5" w:rsidR="00673B85" w:rsidRDefault="00A9609A" w:rsidP="00887A8D">
      <w:r>
        <w:t>These</w:t>
      </w:r>
      <w:r w:rsidR="00673B85">
        <w:t xml:space="preserve"> </w:t>
      </w:r>
      <w:r w:rsidR="00E628AA">
        <w:t xml:space="preserve">includes </w:t>
      </w:r>
      <w:r w:rsidR="00673B85">
        <w:t xml:space="preserve">will typically go </w:t>
      </w:r>
      <w:r w:rsidR="00E628AA">
        <w:t xml:space="preserve">at the top of the file and the macro calls will typically go </w:t>
      </w:r>
      <w:r w:rsidR="00673B85">
        <w:t>right at the beginning of APLICATION_START that that execution is halted before you application begins running.</w:t>
      </w:r>
    </w:p>
    <w:p w14:paraId="449E5BB3" w14:textId="732FE3DB"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#if</w:t>
      </w:r>
      <w:r w:rsidR="002D6095">
        <w:t>n</w:t>
      </w:r>
      <w:r w:rsidR="00110FFE">
        <w:t>def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0471C1">
      <w:pPr>
        <w:pStyle w:val="Heading3"/>
      </w:pPr>
      <w:r>
        <w:t>Edits to Make Target</w:t>
      </w:r>
    </w:p>
    <w:p w14:paraId="70F18AAF" w14:textId="45DDF76C" w:rsidR="00DD7C60" w:rsidRDefault="00DC63D3" w:rsidP="002550EA">
      <w:r>
        <w:t>The make target needs to be updated to set DEBUG=1 so that the lines added in makefile.mk are enabled. For example, to build a project called wbt101.c</w:t>
      </w:r>
      <w:r w:rsidR="00811DC4">
        <w:t>h</w:t>
      </w:r>
      <w:r>
        <w:t>0</w:t>
      </w:r>
      <w:r w:rsidR="00A9609A">
        <w:t>5</w:t>
      </w:r>
      <w:r>
        <w:t>.e</w:t>
      </w:r>
      <w:r w:rsidR="00811DC4">
        <w:t>x</w:t>
      </w:r>
      <w:r>
        <w:t>0</w:t>
      </w:r>
      <w:r w:rsidR="00814AE3">
        <w:t>3</w:t>
      </w:r>
      <w:r>
        <w:t>_</w:t>
      </w:r>
      <w:r w:rsidR="00645E5F">
        <w:t>debug</w:t>
      </w:r>
      <w:r>
        <w:t xml:space="preserve"> for the CYW920719Q40EVB</w:t>
      </w:r>
      <w:r>
        <w:noBreakHyphen/>
        <w:t>01  and PSoC Analog Front End Shield combination , the Make Target would be:</w:t>
      </w:r>
    </w:p>
    <w:p w14:paraId="645B8AEB" w14:textId="6CAC0D53" w:rsidR="00DC63D3" w:rsidRDefault="00DC63D3" w:rsidP="00DC63D3">
      <w:pPr>
        <w:ind w:left="720"/>
      </w:pPr>
      <w:r>
        <w:t>wbt101.c</w:t>
      </w:r>
      <w:r w:rsidR="00811DC4">
        <w:t>h</w:t>
      </w:r>
      <w:r>
        <w:t>0</w:t>
      </w:r>
      <w:r w:rsidR="00A9609A">
        <w:t>5</w:t>
      </w:r>
      <w:r>
        <w:t>.e</w:t>
      </w:r>
      <w:r w:rsidR="00811DC4">
        <w:t>x</w:t>
      </w:r>
      <w:r>
        <w:t>0</w:t>
      </w:r>
      <w:r w:rsidR="00814AE3">
        <w:t>3</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0471C1">
      <w:pPr>
        <w:pStyle w:val="Heading3"/>
      </w:pPr>
      <w:r>
        <w:t>Program</w:t>
      </w:r>
      <w:r w:rsidR="00AD3DE9">
        <w:t>ming</w:t>
      </w:r>
      <w:r>
        <w:t xml:space="preserve"> the Project</w:t>
      </w:r>
    </w:p>
    <w:p w14:paraId="2A5026CF" w14:textId="7DEDEBAC"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55CFAA3C" w14:textId="77777777" w:rsidR="00976A6F" w:rsidRDefault="00976A6F" w:rsidP="00395128">
      <w:r>
        <w:t>Note: If you have trouble re-programming after using debugging, try the following:</w:t>
      </w:r>
    </w:p>
    <w:p w14:paraId="2B772936" w14:textId="539CEA22" w:rsidR="00976A6F" w:rsidRDefault="00976A6F" w:rsidP="00976A6F">
      <w:pPr>
        <w:pStyle w:val="ListParagraph"/>
        <w:numPr>
          <w:ilvl w:val="0"/>
          <w:numId w:val="18"/>
        </w:numPr>
      </w:pPr>
      <w:r>
        <w:t xml:space="preserve">Hold the </w:t>
      </w:r>
      <w:r w:rsidR="00EF1256">
        <w:t>"</w:t>
      </w:r>
      <w:r>
        <w:t>Recover</w:t>
      </w:r>
      <w:r w:rsidR="00EF1256">
        <w:t>"</w:t>
      </w:r>
      <w:r>
        <w:t xml:space="preserve"> button on the kit.</w:t>
      </w:r>
    </w:p>
    <w:p w14:paraId="50C4D57B" w14:textId="6399269A" w:rsidR="00976A6F" w:rsidRDefault="00976A6F" w:rsidP="00976A6F">
      <w:pPr>
        <w:pStyle w:val="ListParagraph"/>
        <w:numPr>
          <w:ilvl w:val="0"/>
          <w:numId w:val="18"/>
        </w:numPr>
      </w:pPr>
      <w:r>
        <w:t xml:space="preserve">Press and release the </w:t>
      </w:r>
      <w:r w:rsidR="00EF1256">
        <w:t>"</w:t>
      </w:r>
      <w:r>
        <w:t>Reset</w:t>
      </w:r>
      <w:r w:rsidR="00EF1256">
        <w:t>"</w:t>
      </w:r>
      <w:r>
        <w:t xml:space="preserve"> button.</w:t>
      </w:r>
    </w:p>
    <w:p w14:paraId="50A08E98" w14:textId="1B8206F9" w:rsidR="00976A6F" w:rsidRDefault="00976A6F" w:rsidP="00976A6F">
      <w:pPr>
        <w:pStyle w:val="ListParagraph"/>
        <w:numPr>
          <w:ilvl w:val="0"/>
          <w:numId w:val="18"/>
        </w:numPr>
      </w:pPr>
      <w:r>
        <w:t xml:space="preserve">Release the </w:t>
      </w:r>
      <w:r w:rsidR="00EF1256">
        <w:t>"</w:t>
      </w:r>
      <w:r>
        <w:t>Recover</w:t>
      </w:r>
      <w:r w:rsidR="00EF1256">
        <w:t>"</w:t>
      </w:r>
      <w:r>
        <w:t xml:space="preserve"> button.</w:t>
      </w:r>
    </w:p>
    <w:p w14:paraId="2A7A369C" w14:textId="65E12C7D" w:rsidR="00976A6F" w:rsidRDefault="00976A6F" w:rsidP="00976A6F">
      <w:pPr>
        <w:pStyle w:val="ListParagraph"/>
        <w:numPr>
          <w:ilvl w:val="0"/>
          <w:numId w:val="18"/>
        </w:numPr>
      </w:pPr>
      <w:r>
        <w:t>Attempt to program again.</w:t>
      </w:r>
    </w:p>
    <w:p w14:paraId="1618DDF2" w14:textId="77777777" w:rsidR="0020136B" w:rsidRDefault="0020136B">
      <w:pPr>
        <w:rPr>
          <w:rFonts w:eastAsia="Times New Roman"/>
          <w:b/>
          <w:bCs/>
          <w:color w:val="1F4E79" w:themeColor="accent1" w:themeShade="80"/>
          <w:sz w:val="28"/>
          <w:szCs w:val="28"/>
        </w:rPr>
      </w:pPr>
      <w:r>
        <w:br w:type="page"/>
      </w:r>
    </w:p>
    <w:p w14:paraId="23E679A2" w14:textId="6B3D7862" w:rsidR="00516FC4" w:rsidRDefault="00516FC4" w:rsidP="000471C1">
      <w:pPr>
        <w:pStyle w:val="Heading2"/>
      </w:pPr>
      <w:bookmarkStart w:id="14" w:name="_Toc530072276"/>
      <w:r>
        <w:lastRenderedPageBreak/>
        <w:t>Host Debug Environment Setup</w:t>
      </w:r>
      <w:r w:rsidR="00227B21">
        <w:t xml:space="preserve"> for Segger J-Link</w:t>
      </w:r>
      <w:bookmarkEnd w:id="14"/>
    </w:p>
    <w:p w14:paraId="281158B1" w14:textId="69312D00" w:rsidR="000E5492" w:rsidRDefault="000852FD" w:rsidP="00227B21">
      <w:pPr>
        <w:pStyle w:val="Heading3"/>
      </w:pPr>
      <w:r>
        <w:t xml:space="preserve">Software and Hardware </w:t>
      </w:r>
      <w:r w:rsidR="000E5492">
        <w:t>Setup</w:t>
      </w:r>
      <w:r w:rsidR="00227B21">
        <w:t xml:space="preserve"> for J-Link</w:t>
      </w:r>
    </w:p>
    <w:p w14:paraId="0BA170C7" w14:textId="70FD9B13" w:rsidR="000E5492" w:rsidRDefault="000E5492" w:rsidP="000E5492">
      <w:r>
        <w:t xml:space="preserve">Install the Segger J-Link GDB Server. The software can be downloaded from </w:t>
      </w:r>
      <w:hyperlink r:id="rId26" w:history="1">
        <w:r w:rsidR="00E84E48" w:rsidRPr="00B66D44">
          <w:rPr>
            <w:rStyle w:val="Hyperlink"/>
          </w:rPr>
          <w:t>https://www.segger.com/downloads/jlink</w:t>
        </w:r>
      </w:hyperlink>
      <w:r w:rsidR="00E84E48">
        <w:t xml:space="preserve">. Look for </w:t>
      </w:r>
      <w:r w:rsidR="00EF1256">
        <w:t>"</w:t>
      </w:r>
      <w:r w:rsidR="00E84E48">
        <w:t>J-Link Software and Documentation Pack</w:t>
      </w:r>
      <w:r w:rsidR="00EF1256">
        <w:t>"</w:t>
      </w:r>
      <w:r w:rsidR="00E84E48">
        <w:t>.</w:t>
      </w:r>
    </w:p>
    <w:p w14:paraId="31511359" w14:textId="0728D9E1" w:rsidR="000E5492" w:rsidRDefault="000E5492" w:rsidP="000E5492">
      <w:r>
        <w:t xml:space="preserve">Once the software is installed, </w:t>
      </w:r>
      <w:r w:rsidR="00FB47B5">
        <w:t>connect the J-Link to the kit</w:t>
      </w:r>
      <w:r w:rsidR="00EF1256">
        <w:t>'</w:t>
      </w:r>
      <w:r w:rsidR="00FB47B5">
        <w:t xml:space="preserve">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3B7CEE2D">
            <wp:extent cx="3673928" cy="3156126"/>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4937" cy="3174174"/>
                    </a:xfrm>
                    <a:prstGeom prst="rect">
                      <a:avLst/>
                    </a:prstGeom>
                  </pic:spPr>
                </pic:pic>
              </a:graphicData>
            </a:graphic>
          </wp:inline>
        </w:drawing>
      </w:r>
    </w:p>
    <w:p w14:paraId="2349B87F" w14:textId="0F4BA32D" w:rsidR="006941F5" w:rsidRDefault="006941F5" w:rsidP="006941F5">
      <w:pPr>
        <w:keepNext/>
      </w:pPr>
      <w:r>
        <w:lastRenderedPageBreak/>
        <w:t>Run the Segger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5AC412A5">
            <wp:extent cx="1869092"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2513" cy="2993139"/>
                    </a:xfrm>
                    <a:prstGeom prst="rect">
                      <a:avLst/>
                    </a:prstGeom>
                  </pic:spPr>
                </pic:pic>
              </a:graphicData>
            </a:graphic>
          </wp:inline>
        </w:drawing>
      </w:r>
    </w:p>
    <w:p w14:paraId="5AE50D94" w14:textId="20D60667" w:rsidR="00E72C7C" w:rsidRDefault="00E72C7C" w:rsidP="006C4FFF">
      <w:r>
        <w:t xml:space="preserve">Click the three dots next to Target device and select </w:t>
      </w:r>
      <w:r w:rsidR="00EF1256">
        <w:t>"</w:t>
      </w:r>
      <w:r>
        <w:t>Cortex-M4</w:t>
      </w:r>
      <w:r w:rsidR="00EF1256">
        <w:t>"</w:t>
      </w:r>
      <w:r>
        <w:t xml:space="preserve"> from the list.</w:t>
      </w:r>
    </w:p>
    <w:p w14:paraId="16F22119" w14:textId="74775F6D" w:rsidR="00E72C7C" w:rsidRDefault="00E72C7C" w:rsidP="00E72C7C">
      <w:pPr>
        <w:jc w:val="center"/>
      </w:pPr>
      <w:r>
        <w:rPr>
          <w:noProof/>
        </w:rPr>
        <w:drawing>
          <wp:inline distT="0" distB="0" distL="0" distR="0" wp14:anchorId="2294C76C" wp14:editId="5F90E30B">
            <wp:extent cx="4530261" cy="30371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94981" cy="3080503"/>
                    </a:xfrm>
                    <a:prstGeom prst="rect">
                      <a:avLst/>
                    </a:prstGeom>
                  </pic:spPr>
                </pic:pic>
              </a:graphicData>
            </a:graphic>
          </wp:inline>
        </w:drawing>
      </w:r>
    </w:p>
    <w:p w14:paraId="7433A92D" w14:textId="28710A08" w:rsidR="006941F5" w:rsidRDefault="00E72C7C" w:rsidP="006C4FFF">
      <w:r>
        <w:t xml:space="preserve">Click </w:t>
      </w:r>
      <w:r w:rsidR="00EF1256">
        <w:t>"</w:t>
      </w:r>
      <w:r>
        <w:t>OK</w:t>
      </w:r>
      <w:r w:rsidR="00EF1256">
        <w:t>"</w:t>
      </w:r>
      <w:r>
        <w:t xml:space="preserve"> to close the Target Device Settings window and then click </w:t>
      </w:r>
      <w:r w:rsidR="00EF1256">
        <w:t>"</w:t>
      </w:r>
      <w:r>
        <w:t>OK</w:t>
      </w:r>
      <w:r w:rsidR="00EF1256">
        <w:t>"</w:t>
      </w:r>
      <w:r>
        <w:t xml:space="preserve"> again to close the SEGGER J-Link GDB Server Config window. You may be notified of a firmware update for the connected emulator. If so, select </w:t>
      </w:r>
      <w:r w:rsidR="00EF1256">
        <w:t>"</w:t>
      </w:r>
      <w:r>
        <w:t>Yes</w:t>
      </w:r>
      <w:r w:rsidR="00EF1256">
        <w:t>"</w:t>
      </w:r>
      <w:r>
        <w:t xml:space="preserve"> to update the firmware. </w:t>
      </w:r>
      <w:r w:rsidR="00FB47B5">
        <w:t xml:space="preserve">If everything is set up properly and the WICED application has run and configured the SWD interface, then the GDB server will show </w:t>
      </w:r>
      <w:r w:rsidR="00AA04C0">
        <w:t xml:space="preserve">that it is connected to the J-Link and the device and that it is </w:t>
      </w:r>
      <w:r w:rsidR="00EF1256">
        <w:t>"</w:t>
      </w:r>
      <w:r w:rsidR="00FB47B5">
        <w:t>Waiting for GDB connection…</w:t>
      </w:r>
      <w:r w:rsidR="00EF1256">
        <w:t>"</w:t>
      </w:r>
      <w:r w:rsidR="00FB47B5">
        <w:t xml:space="preserve"> as shown here:</w:t>
      </w:r>
    </w:p>
    <w:p w14:paraId="309F19E5" w14:textId="4CD3700B" w:rsidR="00FB47B5" w:rsidRDefault="00AA04C0" w:rsidP="00AA04C0">
      <w:pPr>
        <w:jc w:val="center"/>
      </w:pPr>
      <w:r>
        <w:rPr>
          <w:noProof/>
        </w:rPr>
        <w:lastRenderedPageBreak/>
        <w:drawing>
          <wp:inline distT="0" distB="0" distL="0" distR="0" wp14:anchorId="667E40D8" wp14:editId="1D67340F">
            <wp:extent cx="4374885" cy="312692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2246" cy="3139330"/>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7FCDB3CE" w:rsidR="006C4FFF" w:rsidRDefault="00D03C04" w:rsidP="00227B21">
      <w:pPr>
        <w:pStyle w:val="Heading3"/>
      </w:pPr>
      <w:r>
        <w:t>WICED Studio</w:t>
      </w:r>
      <w:r w:rsidR="006C4FFF">
        <w:t xml:space="preserve"> </w:t>
      </w:r>
      <w:r w:rsidR="00DB6966">
        <w:t>S</w:t>
      </w:r>
      <w:r w:rsidR="006C4FFF">
        <w:t>etup</w:t>
      </w:r>
      <w:r w:rsidR="001C7651">
        <w:t xml:space="preserve"> for J-Link</w:t>
      </w:r>
    </w:p>
    <w:p w14:paraId="697DF984" w14:textId="2D1FFF5C" w:rsidR="00326FA0" w:rsidRDefault="00326FA0" w:rsidP="00326FA0">
      <w:r w:rsidRPr="00274B5C">
        <w:t xml:space="preserve">From WICED Studio, click the arrow next to the Bug icon and select </w:t>
      </w:r>
      <w:r w:rsidR="00EF1256">
        <w:t>"</w:t>
      </w:r>
      <w:r w:rsidRPr="00274B5C">
        <w:t>Debug Configurations…</w:t>
      </w:r>
      <w:r w:rsidR="00EF1256">
        <w:t>"</w:t>
      </w:r>
      <w:r w:rsidRPr="00274B5C">
        <w:t>.</w:t>
      </w:r>
    </w:p>
    <w:p w14:paraId="26811B3B" w14:textId="3E8F51C3" w:rsidR="00326FA0" w:rsidRDefault="00326FA0" w:rsidP="00326FA0">
      <w:pPr>
        <w:jc w:val="center"/>
      </w:pPr>
      <w:r>
        <w:rPr>
          <w:noProof/>
        </w:rPr>
        <w:drawing>
          <wp:inline distT="0" distB="0" distL="0" distR="0" wp14:anchorId="6D13141A" wp14:editId="29F11368">
            <wp:extent cx="2569151" cy="1690007"/>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5252" cy="1707176"/>
                    </a:xfrm>
                    <a:prstGeom prst="rect">
                      <a:avLst/>
                    </a:prstGeom>
                  </pic:spPr>
                </pic:pic>
              </a:graphicData>
            </a:graphic>
          </wp:inline>
        </w:drawing>
      </w:r>
    </w:p>
    <w:p w14:paraId="525742E6" w14:textId="17720CB2"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If there is a configuration, select it. If there isn</w:t>
      </w:r>
      <w:r w:rsidR="00EF1256">
        <w:t>'</w:t>
      </w:r>
      <w:r w:rsidR="00274B5C" w:rsidRPr="00274B5C">
        <w:t xml:space="preserve">t, select </w:t>
      </w:r>
      <w:r w:rsidR="00274B5C" w:rsidRPr="00274B5C">
        <w:rPr>
          <w:i/>
        </w:rPr>
        <w:t>GDB SEGGER J-Link Debugging</w:t>
      </w:r>
      <w:r w:rsidR="00274B5C" w:rsidRPr="00274B5C">
        <w:t xml:space="preserve"> and click the </w:t>
      </w:r>
      <w:r w:rsidR="00EF1256">
        <w:t>"</w:t>
      </w:r>
      <w:r w:rsidR="00274B5C" w:rsidRPr="00274B5C">
        <w:t>New</w:t>
      </w:r>
      <w:r w:rsidR="00EF1256">
        <w:t>"</w:t>
      </w:r>
      <w:r w:rsidR="00274B5C" w:rsidRPr="00274B5C">
        <w:t xml:space="preserve"> button.</w:t>
      </w:r>
      <w:r w:rsidR="000667D6">
        <w:t xml:space="preserve"> You can name the configuration anything you want. In the pictures below, the name is </w:t>
      </w:r>
      <w:r w:rsidR="00EF1256">
        <w:t>"</w:t>
      </w:r>
      <w:r w:rsidR="000667D6">
        <w:t>20719-B1_Bluetooth_J-Link.</w:t>
      </w:r>
    </w:p>
    <w:p w14:paraId="33BBE925" w14:textId="3ECA3166" w:rsidR="00791759" w:rsidRDefault="00791759" w:rsidP="005D61CA">
      <w:pPr>
        <w:keepNext/>
      </w:pPr>
      <w:r w:rsidRPr="00274B5C">
        <w:lastRenderedPageBreak/>
        <w:t>Once you have the configuration selected, set up the tabs as shown below:</w:t>
      </w:r>
    </w:p>
    <w:p w14:paraId="4A3F42D7" w14:textId="03B4D6C9" w:rsidR="008D254E" w:rsidRDefault="00A37F98" w:rsidP="0030144B">
      <w:r>
        <w:rPr>
          <w:noProof/>
        </w:rPr>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2CB7326E" w:rsidR="00A37F98" w:rsidRDefault="00A37F98" w:rsidP="00A37F98">
      <w:pPr>
        <w:ind w:left="720"/>
        <w:rPr>
          <w:i/>
        </w:rPr>
      </w:pPr>
      <w:r w:rsidRPr="00791759">
        <w:rPr>
          <w:i/>
        </w:rPr>
        <w:t>${workspace_loc}\20719-B1_Bluetooth\build\eclipse_debug\last_built.elf</w:t>
      </w:r>
    </w:p>
    <w:p w14:paraId="288691BA" w14:textId="77777777" w:rsidR="00AA6CA4" w:rsidRDefault="00AA6CA4" w:rsidP="00AA6CA4">
      <w:pPr>
        <w:rPr>
          <w:u w:val="single"/>
        </w:rPr>
      </w:pPr>
    </w:p>
    <w:p w14:paraId="0B168280" w14:textId="3CAE53E2" w:rsidR="00AA6CA4" w:rsidRPr="00AA6CA4" w:rsidRDefault="00AA6CA4" w:rsidP="00AA6CA4">
      <w:pPr>
        <w:rPr>
          <w:u w:val="single"/>
        </w:rPr>
      </w:pPr>
      <w:r w:rsidRPr="00AA6CA4">
        <w:rPr>
          <w:u w:val="single"/>
        </w:rPr>
        <w:t xml:space="preserve">Click </w:t>
      </w:r>
      <w:r w:rsidRPr="00447CB9">
        <w:rPr>
          <w:i/>
          <w:u w:val="single"/>
        </w:rPr>
        <w:t>Apply</w:t>
      </w:r>
      <w:r w:rsidRPr="00AA6CA4">
        <w:rPr>
          <w:u w:val="single"/>
        </w:rPr>
        <w:t xml:space="preserve"> on each tab as you complete </w:t>
      </w:r>
      <w:r w:rsidR="00BA0FEC">
        <w:rPr>
          <w:u w:val="single"/>
        </w:rPr>
        <w:t>it</w:t>
      </w:r>
      <w:r w:rsidRPr="00AA6CA4">
        <w:rPr>
          <w:u w:val="single"/>
        </w:rPr>
        <w:t xml:space="preserve"> since it will affect what you see on the other tabs.</w:t>
      </w:r>
    </w:p>
    <w:p w14:paraId="56C5E05B" w14:textId="3F90D092" w:rsidR="0030144B" w:rsidRDefault="00C7784C" w:rsidP="001377A2">
      <w:pPr>
        <w:jc w:val="center"/>
        <w:rPr>
          <w:color w:val="FF0000"/>
        </w:rPr>
      </w:pPr>
      <w:r>
        <w:rPr>
          <w:noProof/>
        </w:rPr>
        <w:lastRenderedPageBreak/>
        <w:drawing>
          <wp:inline distT="0" distB="0" distL="0" distR="0" wp14:anchorId="319E3ED1" wp14:editId="09AC003F">
            <wp:extent cx="5943600" cy="42717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0171"/>
                    <a:stretch/>
                  </pic:blipFill>
                  <pic:spPr bwMode="auto">
                    <a:xfrm>
                      <a:off x="0" y="0"/>
                      <a:ext cx="5943600" cy="4271749"/>
                    </a:xfrm>
                    <a:prstGeom prst="rect">
                      <a:avLst/>
                    </a:prstGeom>
                    <a:ln>
                      <a:noFill/>
                    </a:ln>
                    <a:extLst>
                      <a:ext uri="{53640926-AAD7-44D8-BBD7-CCE9431645EC}">
                        <a14:shadowObscured xmlns:a14="http://schemas.microsoft.com/office/drawing/2010/main"/>
                      </a:ext>
                    </a:extLst>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30B4581B" w:rsidR="00F01BEE" w:rsidRPr="00F01BEE" w:rsidRDefault="00F01BEE" w:rsidP="00F01BEE">
      <w:pPr>
        <w:ind w:left="720"/>
        <w:rPr>
          <w:i/>
        </w:rPr>
      </w:pPr>
      <w:r w:rsidRPr="00F01BEE">
        <w:rPr>
          <w:i/>
        </w:rPr>
        <w:t>${workspace_lo</w:t>
      </w:r>
      <w:r w:rsidR="002A516D">
        <w:rPr>
          <w:i/>
        </w:rPr>
        <w:t>c}\43xxx_Wi-Fi\tools\ARM_GNU</w:t>
      </w:r>
      <w:r w:rsidRPr="00F01BEE">
        <w:rPr>
          <w:i/>
        </w:rPr>
        <w:t>\Win32</w:t>
      </w:r>
      <w:r w:rsidR="002A516D">
        <w:rPr>
          <w:i/>
        </w:rPr>
        <w:t>\bin</w:t>
      </w:r>
      <w:r w:rsidRPr="00F01BEE">
        <w:rPr>
          <w:i/>
        </w:rPr>
        <w:t>\arm-none-eabi-gdb</w:t>
      </w:r>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52035"/>
                    </a:xfrm>
                    <a:prstGeom prst="rect">
                      <a:avLst/>
                    </a:prstGeom>
                  </pic:spPr>
                </pic:pic>
              </a:graphicData>
            </a:graphic>
          </wp:inline>
        </w:drawing>
      </w:r>
    </w:p>
    <w:p w14:paraId="3DCBDC76" w14:textId="717D0D12" w:rsidR="00274B5C" w:rsidRPr="00274B5C" w:rsidRDefault="00EC5B53" w:rsidP="00CA4E67">
      <w:r>
        <w:t xml:space="preserve">Once you are done, reset the kit to make sure it is in the busy wait loop and click on </w:t>
      </w:r>
      <w:r w:rsidR="00EF1256">
        <w:t>"</w:t>
      </w:r>
      <w:r w:rsidR="001D5BDF">
        <w:t>Debug</w:t>
      </w:r>
      <w:r w:rsidR="00EF1256">
        <w:t>"</w:t>
      </w:r>
      <w:r>
        <w:t xml:space="preserve">. </w:t>
      </w:r>
      <w:r w:rsidR="001D5BDF">
        <w:t>When</w:t>
      </w:r>
      <w:r w:rsidR="00274B5C" w:rsidRPr="00274B5C">
        <w:t xml:space="preserve"> the debugger </w:t>
      </w:r>
      <w:r w:rsidR="00274B5C">
        <w:t>has started running</w:t>
      </w:r>
      <w:r w:rsidR="00274B5C" w:rsidRPr="00274B5C">
        <w:t xml:space="preserve">, go onto section </w:t>
      </w:r>
      <w:r w:rsidR="00C5411F">
        <w:fldChar w:fldCharType="begin"/>
      </w:r>
      <w:r w:rsidR="00C5411F">
        <w:instrText xml:space="preserve"> REF _Ref516161591 \r \h </w:instrText>
      </w:r>
      <w:r w:rsidR="00C5411F">
        <w:fldChar w:fldCharType="separate"/>
      </w:r>
      <w:r w:rsidR="008A5F99">
        <w:t xml:space="preserve">5.3.4 </w:t>
      </w:r>
      <w:r w:rsidR="00C5411F">
        <w:fldChar w:fldCharType="end"/>
      </w:r>
      <w:r w:rsidR="00274B5C" w:rsidRPr="00274B5C">
        <w:t>to learn how to use the debugger</w:t>
      </w:r>
      <w:r w:rsidR="001D5BDF">
        <w:t xml:space="preserve"> functions</w:t>
      </w:r>
      <w:r w:rsidR="00274B5C" w:rsidRPr="00274B5C">
        <w:t>.</w:t>
      </w:r>
    </w:p>
    <w:p w14:paraId="17BAB80D" w14:textId="12E961E5" w:rsidR="00337407" w:rsidRDefault="00337407">
      <w:pPr>
        <w:rPr>
          <w:rFonts w:eastAsia="Times New Roman"/>
          <w:b/>
          <w:color w:val="1F4E79" w:themeColor="accent1" w:themeShade="80"/>
          <w:szCs w:val="26"/>
        </w:rPr>
      </w:pPr>
    </w:p>
    <w:p w14:paraId="7BD24199" w14:textId="77777777" w:rsidR="00AA6CA4" w:rsidRDefault="00AA6CA4">
      <w:pPr>
        <w:rPr>
          <w:rFonts w:eastAsia="Times New Roman"/>
          <w:b/>
          <w:color w:val="1F4E79" w:themeColor="accent1" w:themeShade="80"/>
          <w:szCs w:val="26"/>
        </w:rPr>
      </w:pPr>
      <w:r>
        <w:br w:type="page"/>
      </w:r>
    </w:p>
    <w:p w14:paraId="2703FE5F" w14:textId="7E83661F" w:rsidR="00516FC4" w:rsidRDefault="00227B21" w:rsidP="00227B21">
      <w:pPr>
        <w:pStyle w:val="Heading2"/>
      </w:pPr>
      <w:bookmarkStart w:id="15" w:name="_Toc530072277"/>
      <w:r>
        <w:lastRenderedPageBreak/>
        <w:t xml:space="preserve">Host Debug Environment Setup for </w:t>
      </w:r>
      <w:r w:rsidR="00516FC4">
        <w:t xml:space="preserve">Olimex </w:t>
      </w:r>
      <w:r w:rsidR="00F1459E">
        <w:t>ARM-USB-TINY-H</w:t>
      </w:r>
      <w:bookmarkEnd w:id="15"/>
    </w:p>
    <w:p w14:paraId="322FE872" w14:textId="52D44A79" w:rsidR="006C4FFF" w:rsidRDefault="00227B21" w:rsidP="00227B21">
      <w:pPr>
        <w:pStyle w:val="Heading3"/>
      </w:pPr>
      <w:r>
        <w:t>Software and Hardware Setup for Olimex</w:t>
      </w:r>
    </w:p>
    <w:p w14:paraId="3AE97FC8" w14:textId="612B9DF5" w:rsidR="008B7961" w:rsidRDefault="008B7961" w:rsidP="000852FD">
      <w:r>
        <w:t xml:space="preserve">To use the Olimex debugger, it is necessary to </w:t>
      </w:r>
      <w:r w:rsidR="00F978C1">
        <w:t xml:space="preserve">first download </w:t>
      </w:r>
      <w:r>
        <w:t>Open OCD</w:t>
      </w:r>
      <w:r w:rsidR="003170BD">
        <w:t xml:space="preserve"> and then install configuration files for your platform</w:t>
      </w:r>
      <w:r w:rsidR="00534CCC">
        <w:t>.</w:t>
      </w:r>
      <w:r>
        <w:t xml:space="preserve"> </w:t>
      </w:r>
      <w:r w:rsidR="00534CCC">
        <w:t>A</w:t>
      </w:r>
      <w:r>
        <w:t xml:space="preserve"> driver update from Zadig may be required if the drivers </w:t>
      </w:r>
      <w:r w:rsidR="00F978C1">
        <w:t xml:space="preserve">for the Olimex Debugger </w:t>
      </w:r>
      <w:r>
        <w:t xml:space="preserve">do not </w:t>
      </w:r>
      <w:r w:rsidR="00A26D77">
        <w:t>install properly on their own</w:t>
      </w:r>
      <w:r>
        <w:t xml:space="preserve">. The instructions for each of these </w:t>
      </w:r>
      <w:r w:rsidR="00CE52D2">
        <w:t xml:space="preserve">steps </w:t>
      </w:r>
      <w:r w:rsidR="006E4CFD">
        <w:t>is provided below along with a verification step.</w:t>
      </w:r>
    </w:p>
    <w:p w14:paraId="70A8478F" w14:textId="071C6BA7" w:rsidR="008B7961" w:rsidRPr="000471C1" w:rsidRDefault="008B7961" w:rsidP="00227B21">
      <w:pPr>
        <w:pStyle w:val="Heading4"/>
      </w:pPr>
      <w:r w:rsidRPr="000471C1">
        <w:t xml:space="preserve">Open </w:t>
      </w:r>
      <w:r w:rsidRPr="00227B21">
        <w:rPr>
          <w:rStyle w:val="Heading4Char"/>
        </w:rPr>
        <w:t>OCD</w:t>
      </w:r>
    </w:p>
    <w:p w14:paraId="4BB69244" w14:textId="4918E14B" w:rsidR="00932DB9" w:rsidRDefault="00932DB9" w:rsidP="00932DB9">
      <w:r>
        <w:t xml:space="preserve">We are using version 0.10.0.7. </w:t>
      </w:r>
      <w:r w:rsidR="00D52EE9">
        <w:t>Other</w:t>
      </w:r>
      <w:r>
        <w:t xml:space="preserve"> versions may not work with the script files we are using so it is recommended to use that version.</w:t>
      </w:r>
    </w:p>
    <w:p w14:paraId="36160CAD" w14:textId="77777777" w:rsidR="00932DB9" w:rsidRDefault="00932DB9" w:rsidP="00932DB9">
      <w:r>
        <w:t>Version 0.10.0.7 for Windows 64-bit operating systems is included in the class files at:</w:t>
      </w:r>
    </w:p>
    <w:p w14:paraId="06F117C0" w14:textId="74C75030" w:rsidR="00932DB9" w:rsidRDefault="001272DD" w:rsidP="00932DB9">
      <w:pPr>
        <w:ind w:left="720"/>
      </w:pPr>
      <w:r>
        <w:t>Software_tools/Olimex/GNU_MCU_</w:t>
      </w:r>
      <w:r w:rsidR="00932DB9">
        <w:t>Eclipse</w:t>
      </w:r>
    </w:p>
    <w:p w14:paraId="55DFD341" w14:textId="15BDB85B" w:rsidR="001272DD" w:rsidRDefault="001272DD" w:rsidP="00932DB9">
      <w:r>
        <w:t xml:space="preserve">Note: In the files provided, the name </w:t>
      </w:r>
      <w:r w:rsidRPr="001272DD">
        <w:rPr>
          <w:i/>
        </w:rPr>
        <w:t>GNU MCU Eclipse</w:t>
      </w:r>
      <w:r>
        <w:t xml:space="preserve"> has been changed to </w:t>
      </w:r>
      <w:r w:rsidRPr="001272DD">
        <w:rPr>
          <w:i/>
        </w:rPr>
        <w:t>GNU_MCU_Eclipse</w:t>
      </w:r>
      <w:r>
        <w:t xml:space="preserve"> because spaces in the name can cause problems on some systems.</w:t>
      </w:r>
    </w:p>
    <w:p w14:paraId="366B9C83" w14:textId="16112E30" w:rsidR="00932DB9" w:rsidRDefault="00932DB9" w:rsidP="00932DB9">
      <w:r>
        <w:t>If you need a different platform, you can download it from the following location. Be sure to get version 0.10.0.7.</w:t>
      </w:r>
      <w:r w:rsidR="00886B5E">
        <w:t xml:space="preserve"> Once it is downloaded replace the spaces in the folder name with underscores.</w:t>
      </w:r>
    </w:p>
    <w:p w14:paraId="4BDAA150" w14:textId="7F431EC1" w:rsidR="008B7961" w:rsidRPr="008B7961" w:rsidRDefault="003E5C0F" w:rsidP="008B7961">
      <w:pPr>
        <w:ind w:left="720"/>
        <w:rPr>
          <w:rStyle w:val="Hyperlink"/>
          <w:rFonts w:ascii="Arial" w:hAnsi="Arial" w:cs="Arial"/>
          <w:szCs w:val="16"/>
        </w:rPr>
      </w:pPr>
      <w:hyperlink r:id="rId35" w:history="1">
        <w:r w:rsidR="008B7961" w:rsidRPr="008B7961">
          <w:rPr>
            <w:rStyle w:val="Hyperlink"/>
            <w:rFonts w:ascii="Arial" w:eastAsia="Calibri" w:hAnsi="Arial" w:cs="Arial"/>
            <w:szCs w:val="16"/>
          </w:rPr>
          <w:t>https://github.com/gnuarmeclipse/openocd/releases</w:t>
        </w:r>
      </w:hyperlink>
    </w:p>
    <w:p w14:paraId="7EB5D6B7" w14:textId="19648EF3" w:rsidR="00777633" w:rsidRDefault="008B7961" w:rsidP="008B7961">
      <w:r>
        <w:t xml:space="preserve">Once </w:t>
      </w:r>
      <w:r w:rsidR="00932DB9">
        <w:t>you have the proper version, move</w:t>
      </w:r>
      <w:r w:rsidR="00777633">
        <w:t xml:space="preserve"> </w:t>
      </w:r>
      <w:r w:rsidR="00932DB9">
        <w:t xml:space="preserve">the </w:t>
      </w:r>
      <w:r w:rsidR="00886B5E">
        <w:rPr>
          <w:i/>
        </w:rPr>
        <w:t>GNU_MCU_</w:t>
      </w:r>
      <w:r w:rsidR="00777633" w:rsidRPr="00777633">
        <w:rPr>
          <w:i/>
        </w:rPr>
        <w:t>Eclipse</w:t>
      </w:r>
      <w:r w:rsidR="00932DB9">
        <w:t xml:space="preserve"> folder to a location that you can find it. In these instructions, it is placed in the top WICED SDK folder which is what I would recommend.</w:t>
      </w:r>
    </w:p>
    <w:p w14:paraId="77A88AC5" w14:textId="5045806A" w:rsidR="00777633" w:rsidRDefault="00777633" w:rsidP="008B7961">
      <w:r>
        <w:t>An example of the resulting path can be seen here:</w:t>
      </w:r>
    </w:p>
    <w:p w14:paraId="233F1ED9" w14:textId="3EE3FE71" w:rsidR="00777633" w:rsidRDefault="000F2158" w:rsidP="00777633">
      <w:pPr>
        <w:jc w:val="center"/>
      </w:pPr>
      <w:r>
        <w:rPr>
          <w:noProof/>
        </w:rPr>
        <w:drawing>
          <wp:inline distT="0" distB="0" distL="0" distR="0" wp14:anchorId="4BA510B0" wp14:editId="4AAFBBA3">
            <wp:extent cx="5583411" cy="23688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114" b="7676"/>
                    <a:stretch/>
                  </pic:blipFill>
                  <pic:spPr bwMode="auto">
                    <a:xfrm>
                      <a:off x="0" y="0"/>
                      <a:ext cx="5655526" cy="2399478"/>
                    </a:xfrm>
                    <a:prstGeom prst="rect">
                      <a:avLst/>
                    </a:prstGeom>
                    <a:ln>
                      <a:noFill/>
                    </a:ln>
                    <a:extLst>
                      <a:ext uri="{53640926-AAD7-44D8-BBD7-CCE9431645EC}">
                        <a14:shadowObscured xmlns:a14="http://schemas.microsoft.com/office/drawing/2010/main"/>
                      </a:ext>
                    </a:extLst>
                  </pic:spPr>
                </pic:pic>
              </a:graphicData>
            </a:graphic>
          </wp:inline>
        </w:drawing>
      </w:r>
    </w:p>
    <w:p w14:paraId="65445C10" w14:textId="4C17BF7E" w:rsidR="008B7961" w:rsidRDefault="008B7961" w:rsidP="008B7961">
      <w:r>
        <w:t xml:space="preserve">More detailed </w:t>
      </w:r>
      <w:r w:rsidR="009B6105">
        <w:t>information and instructions</w:t>
      </w:r>
      <w:r>
        <w:t xml:space="preserve"> </w:t>
      </w:r>
      <w:r w:rsidR="009B6105">
        <w:t xml:space="preserve">on OpenOCD </w:t>
      </w:r>
      <w:r>
        <w:t>can be found at:</w:t>
      </w:r>
    </w:p>
    <w:p w14:paraId="58944AD2" w14:textId="4CFFCA13" w:rsidR="00337407" w:rsidRPr="00772AF9" w:rsidRDefault="003E5C0F" w:rsidP="00772AF9">
      <w:pPr>
        <w:ind w:left="720"/>
        <w:rPr>
          <w:sz w:val="32"/>
        </w:rPr>
      </w:pPr>
      <w:hyperlink r:id="rId37" w:history="1">
        <w:r w:rsidR="008B7961" w:rsidRPr="003D6558">
          <w:rPr>
            <w:rStyle w:val="Hyperlink"/>
            <w:rFonts w:ascii="Arial" w:eastAsia="Times New Roman" w:hAnsi="Arial" w:cs="Arial"/>
            <w:szCs w:val="16"/>
          </w:rPr>
          <w:t>https://gnuarmeclipse.github.io/openocd/install/</w:t>
        </w:r>
      </w:hyperlink>
      <w:r w:rsidR="00337407">
        <w:br w:type="page"/>
      </w:r>
    </w:p>
    <w:p w14:paraId="780286DD" w14:textId="4F61089D" w:rsidR="000D0E81" w:rsidRPr="000471C1" w:rsidRDefault="000D0E81" w:rsidP="00227B21">
      <w:pPr>
        <w:pStyle w:val="Heading4"/>
      </w:pPr>
      <w:r w:rsidRPr="000471C1">
        <w:lastRenderedPageBreak/>
        <w:t>Platform Specific Configuration Files</w:t>
      </w:r>
    </w:p>
    <w:p w14:paraId="512E5C5D" w14:textId="579F2C72" w:rsidR="00046E48" w:rsidRDefault="000D0E81" w:rsidP="000D0E81">
      <w:r w:rsidRPr="000D0E81">
        <w:t xml:space="preserve">Inside the folder </w:t>
      </w:r>
      <w:r w:rsidR="007544A6">
        <w:rPr>
          <w:i/>
        </w:rPr>
        <w:t>GNU_MCU_</w:t>
      </w:r>
      <w:r w:rsidRPr="000D0E81">
        <w:rPr>
          <w:i/>
        </w:rPr>
        <w:t>Eclipse\OpenOCD\&lt;version&gt;\scripts</w:t>
      </w:r>
      <w:r w:rsidRPr="000D0E81">
        <w:t xml:space="preserve"> there are folders called </w:t>
      </w:r>
      <w:r w:rsidRPr="000D0E81">
        <w:rPr>
          <w:i/>
        </w:rPr>
        <w:t>board</w:t>
      </w:r>
      <w:r w:rsidRPr="000D0E81">
        <w:t xml:space="preserve"> and </w:t>
      </w:r>
      <w:r w:rsidRPr="000D0E81">
        <w:rPr>
          <w:i/>
        </w:rPr>
        <w:t>target</w:t>
      </w:r>
      <w:r w:rsidRPr="000D0E81">
        <w:t xml:space="preserve">. </w:t>
      </w:r>
      <w:r w:rsidR="00046E48">
        <w:t xml:space="preserve">There is a board and target file required for the kit you are using. </w:t>
      </w:r>
      <w:r w:rsidR="00046E48" w:rsidRPr="00C92AE7">
        <w:rPr>
          <w:u w:val="single"/>
        </w:rPr>
        <w:t xml:space="preserve">If you copied the </w:t>
      </w:r>
      <w:r w:rsidR="007544A6">
        <w:rPr>
          <w:i/>
          <w:u w:val="single"/>
        </w:rPr>
        <w:t>GNU_MCU_</w:t>
      </w:r>
      <w:r w:rsidR="00046E48" w:rsidRPr="00C92AE7">
        <w:rPr>
          <w:i/>
          <w:u w:val="single"/>
        </w:rPr>
        <w:t>Eclipse</w:t>
      </w:r>
      <w:r w:rsidR="00046E48" w:rsidRPr="00C92AE7">
        <w:rPr>
          <w:u w:val="single"/>
        </w:rPr>
        <w:t xml:space="preserve"> folder from the class files those two files are already included for you and you can skip </w:t>
      </w:r>
      <w:r w:rsidR="00772AF9">
        <w:rPr>
          <w:u w:val="single"/>
        </w:rPr>
        <w:t>this</w:t>
      </w:r>
      <w:r w:rsidR="00046E48" w:rsidRPr="00C92AE7">
        <w:rPr>
          <w:u w:val="single"/>
        </w:rPr>
        <w:t xml:space="preserve"> next step</w:t>
      </w:r>
      <w:r w:rsidR="00046E48">
        <w:t>.</w:t>
      </w:r>
    </w:p>
    <w:p w14:paraId="663DC17A" w14:textId="77777777" w:rsidR="00046E48" w:rsidRDefault="00046E48" w:rsidP="000D0E81">
      <w:r>
        <w:t xml:space="preserve">If you downloaded OpenOCD from the web, you </w:t>
      </w:r>
      <w:r w:rsidRPr="000D0E81">
        <w:t xml:space="preserve">must copy the board and target files into the appropriate folders. </w:t>
      </w:r>
      <w:r>
        <w:t>The required files can be found in the class files at:</w:t>
      </w:r>
    </w:p>
    <w:p w14:paraId="10283B03" w14:textId="6E7C487E" w:rsidR="00046E48" w:rsidRDefault="00046E48" w:rsidP="00046E48">
      <w:pPr>
        <w:spacing w:after="0"/>
        <w:ind w:left="720"/>
      </w:pPr>
      <w:r>
        <w:t>Software_tools/Olimex/Debug_Config_Files/board/bcm20739A0_fcbga.cfg</w:t>
      </w:r>
    </w:p>
    <w:p w14:paraId="0F810329" w14:textId="74E04B46" w:rsidR="00046E48" w:rsidRDefault="00046E48" w:rsidP="00046E48">
      <w:pPr>
        <w:ind w:left="720"/>
      </w:pPr>
      <w:r>
        <w:t>Software_tools/Olimex/Debug_Config_Files/target/bcm20739.cfg</w:t>
      </w:r>
    </w:p>
    <w:p w14:paraId="1C7C0996" w14:textId="25B9C9AC" w:rsidR="00046E48" w:rsidRDefault="00046E48" w:rsidP="000D0E81">
      <w:r>
        <w:t>Each file should be copied into the equivalent folder in the OpenOCD installation as shown here</w:t>
      </w:r>
      <w:r w:rsidRPr="000D0E81">
        <w:t>:</w:t>
      </w:r>
    </w:p>
    <w:p w14:paraId="3021E658" w14:textId="22B65CA8" w:rsidR="000D0E81" w:rsidRDefault="004A28C4" w:rsidP="000D0E81">
      <w:pPr>
        <w:jc w:val="center"/>
        <w:rPr>
          <w:color w:val="FF0000"/>
        </w:rPr>
      </w:pPr>
      <w:r>
        <w:rPr>
          <w:noProof/>
        </w:rPr>
        <w:drawing>
          <wp:inline distT="0" distB="0" distL="0" distR="0" wp14:anchorId="490D6A7A" wp14:editId="0F1F91D2">
            <wp:extent cx="5467341" cy="248080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0134"/>
                    <a:stretch/>
                  </pic:blipFill>
                  <pic:spPr bwMode="auto">
                    <a:xfrm>
                      <a:off x="0" y="0"/>
                      <a:ext cx="5487929" cy="2490149"/>
                    </a:xfrm>
                    <a:prstGeom prst="rect">
                      <a:avLst/>
                    </a:prstGeom>
                    <a:ln>
                      <a:noFill/>
                    </a:ln>
                    <a:extLst>
                      <a:ext uri="{53640926-AAD7-44D8-BBD7-CCE9431645EC}">
                        <a14:shadowObscured xmlns:a14="http://schemas.microsoft.com/office/drawing/2010/main"/>
                      </a:ext>
                    </a:extLst>
                  </pic:spPr>
                </pic:pic>
              </a:graphicData>
            </a:graphic>
          </wp:inline>
        </w:drawing>
      </w:r>
    </w:p>
    <w:p w14:paraId="1F8E800F" w14:textId="1681AC31" w:rsidR="000D0E81" w:rsidRDefault="004A28C4" w:rsidP="000D0E81">
      <w:pPr>
        <w:jc w:val="center"/>
        <w:rPr>
          <w:color w:val="FF0000"/>
        </w:rPr>
      </w:pPr>
      <w:r>
        <w:rPr>
          <w:noProof/>
        </w:rPr>
        <w:drawing>
          <wp:inline distT="0" distB="0" distL="0" distR="0" wp14:anchorId="07B79C56" wp14:editId="72C13ADE">
            <wp:extent cx="5446644" cy="2454966"/>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9599"/>
                    <a:stretch/>
                  </pic:blipFill>
                  <pic:spPr bwMode="auto">
                    <a:xfrm>
                      <a:off x="0" y="0"/>
                      <a:ext cx="5465564" cy="2463494"/>
                    </a:xfrm>
                    <a:prstGeom prst="rect">
                      <a:avLst/>
                    </a:prstGeom>
                    <a:ln>
                      <a:noFill/>
                    </a:ln>
                    <a:extLst>
                      <a:ext uri="{53640926-AAD7-44D8-BBD7-CCE9431645EC}">
                        <a14:shadowObscured xmlns:a14="http://schemas.microsoft.com/office/drawing/2010/main"/>
                      </a:ext>
                    </a:extLst>
                  </pic:spPr>
                </pic:pic>
              </a:graphicData>
            </a:graphic>
          </wp:inline>
        </w:drawing>
      </w:r>
    </w:p>
    <w:p w14:paraId="5FD0DED2" w14:textId="06A49F3C" w:rsidR="008B7961" w:rsidRDefault="000F5208" w:rsidP="00227B21">
      <w:pPr>
        <w:pStyle w:val="Heading3"/>
      </w:pPr>
      <w:r>
        <w:lastRenderedPageBreak/>
        <w:t xml:space="preserve">Olimex </w:t>
      </w:r>
      <w:r w:rsidR="008B7961">
        <w:t>Driver</w:t>
      </w:r>
      <w:r w:rsidR="001D4AE6">
        <w:t xml:space="preserve"> Update</w:t>
      </w:r>
    </w:p>
    <w:p w14:paraId="1116137F" w14:textId="59AFEBF8" w:rsidR="001D4AE6" w:rsidRDefault="001D4AE6" w:rsidP="00A37EE5">
      <w:pPr>
        <w:keepNext/>
      </w:pPr>
      <w:r>
        <w:t xml:space="preserve">Connect the kit and Olimex Debugger to each other and to USB ports on your computer. </w:t>
      </w:r>
      <w:r w:rsidR="00A37EE5">
        <w:t xml:space="preserve">Open the device manager and look for the Olimex Debugger. If it shows up under </w:t>
      </w:r>
      <w:r w:rsidR="00EF1256">
        <w:t>"</w:t>
      </w:r>
      <w:r w:rsidR="00A37EE5">
        <w:t>Other devices</w:t>
      </w:r>
      <w:r w:rsidR="00EF1256">
        <w:t>"</w:t>
      </w:r>
      <w:r w:rsidR="00A37EE5">
        <w:t xml:space="preserve"> like in the following picture, then the drive</w:t>
      </w:r>
      <w:r w:rsidR="005A4764">
        <w:t>r</w:t>
      </w:r>
      <w:r w:rsidR="00A37EE5">
        <w:t xml:space="preserve"> will need to be updated manually:</w:t>
      </w:r>
    </w:p>
    <w:p w14:paraId="1750771A" w14:textId="0A13F1A1" w:rsidR="00A37EE5" w:rsidRPr="001D4AE6" w:rsidRDefault="00A37EE5" w:rsidP="00A37EE5">
      <w:pPr>
        <w:jc w:val="center"/>
      </w:pPr>
      <w:r>
        <w:rPr>
          <w:noProof/>
        </w:rPr>
        <w:drawing>
          <wp:inline distT="0" distB="0" distL="0" distR="0" wp14:anchorId="3A295533" wp14:editId="18F65A7A">
            <wp:extent cx="3792772" cy="4570220"/>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7457" b="13505"/>
                    <a:stretch/>
                  </pic:blipFill>
                  <pic:spPr bwMode="auto">
                    <a:xfrm>
                      <a:off x="0" y="0"/>
                      <a:ext cx="3883910" cy="4680040"/>
                    </a:xfrm>
                    <a:prstGeom prst="rect">
                      <a:avLst/>
                    </a:prstGeom>
                    <a:ln>
                      <a:noFill/>
                    </a:ln>
                    <a:extLst>
                      <a:ext uri="{53640926-AAD7-44D8-BBD7-CCE9431645EC}">
                        <a14:shadowObscured xmlns:a14="http://schemas.microsoft.com/office/drawing/2010/main"/>
                      </a:ext>
                    </a:extLst>
                  </pic:spPr>
                </pic:pic>
              </a:graphicData>
            </a:graphic>
          </wp:inline>
        </w:drawing>
      </w:r>
    </w:p>
    <w:p w14:paraId="6B8A9227" w14:textId="77777777" w:rsidR="004A28C4" w:rsidRDefault="004A28C4">
      <w:r>
        <w:br w:type="page"/>
      </w:r>
    </w:p>
    <w:p w14:paraId="7D229ED1" w14:textId="44E3A054" w:rsidR="00772AF9" w:rsidRDefault="00012844" w:rsidP="006E50AB">
      <w:pPr>
        <w:keepNext/>
      </w:pPr>
      <w:r w:rsidRPr="00A37EE5">
        <w:lastRenderedPageBreak/>
        <w:t>If the dr</w:t>
      </w:r>
      <w:r w:rsidR="00772AF9">
        <w:t xml:space="preserve">iver is not installed properly, run the tool </w:t>
      </w:r>
      <w:r w:rsidR="00FA6679">
        <w:t>zadig-2.3.exe. This can be found in the class files at:</w:t>
      </w:r>
    </w:p>
    <w:p w14:paraId="694FC3CC" w14:textId="6CD76455" w:rsidR="00FA6679" w:rsidRDefault="00FA6679" w:rsidP="00FA6679">
      <w:pPr>
        <w:keepNext/>
        <w:ind w:left="720"/>
      </w:pPr>
      <w:r>
        <w:t>Software_tools/Olimex/zadig-2.3.exe</w:t>
      </w:r>
    </w:p>
    <w:p w14:paraId="71F34103" w14:textId="16BA9504" w:rsidR="00A37EE5" w:rsidRDefault="00A37EE5" w:rsidP="00A37EE5">
      <w:r>
        <w:t xml:space="preserve">Select each Olimex channel one at a time and click </w:t>
      </w:r>
      <w:r w:rsidR="00EF1256">
        <w:t>"</w:t>
      </w:r>
      <w:r>
        <w:t>Install Driver</w:t>
      </w:r>
      <w:r w:rsidR="00EF1256">
        <w:t>"</w:t>
      </w:r>
      <w:r>
        <w:t>.</w:t>
      </w:r>
    </w:p>
    <w:p w14:paraId="3504C108" w14:textId="05921A18" w:rsidR="00A37EE5" w:rsidRDefault="00A37EE5" w:rsidP="00A37EE5">
      <w:pPr>
        <w:jc w:val="center"/>
      </w:pPr>
      <w:r>
        <w:rPr>
          <w:noProof/>
        </w:rPr>
        <w:drawing>
          <wp:inline distT="0" distB="0" distL="0" distR="0" wp14:anchorId="54FBA12D" wp14:editId="47D233C5">
            <wp:extent cx="3931920" cy="1719072"/>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1920" cy="1719072"/>
                    </a:xfrm>
                    <a:prstGeom prst="rect">
                      <a:avLst/>
                    </a:prstGeom>
                  </pic:spPr>
                </pic:pic>
              </a:graphicData>
            </a:graphic>
          </wp:inline>
        </w:drawing>
      </w:r>
    </w:p>
    <w:p w14:paraId="50FFB7AD" w14:textId="53AA131D" w:rsidR="00A37EE5" w:rsidRDefault="00A37EE5" w:rsidP="00A37EE5">
      <w:pPr>
        <w:jc w:val="center"/>
      </w:pPr>
      <w:r>
        <w:rPr>
          <w:noProof/>
        </w:rPr>
        <w:drawing>
          <wp:inline distT="0" distB="0" distL="0" distR="0" wp14:anchorId="0A898CEA" wp14:editId="6618DFF6">
            <wp:extent cx="3904488" cy="1737360"/>
            <wp:effectExtent l="0" t="0" r="127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4488" cy="1737360"/>
                    </a:xfrm>
                    <a:prstGeom prst="rect">
                      <a:avLst/>
                    </a:prstGeom>
                  </pic:spPr>
                </pic:pic>
              </a:graphicData>
            </a:graphic>
          </wp:inline>
        </w:drawing>
      </w:r>
    </w:p>
    <w:p w14:paraId="38CD7CFE" w14:textId="77777777" w:rsidR="00A04D35" w:rsidRDefault="00A37EE5" w:rsidP="00A04D35">
      <w:r>
        <w:t>After installing the drivers, the Olimex Debugger should show up in the Device Manager under Universal Serial Bus devices like this:</w:t>
      </w:r>
    </w:p>
    <w:p w14:paraId="3EAC2091" w14:textId="6C98B10F" w:rsidR="00A37EE5" w:rsidRDefault="00A37EE5" w:rsidP="00A04D35">
      <w:pPr>
        <w:jc w:val="center"/>
      </w:pPr>
      <w:r>
        <w:br/>
      </w:r>
      <w:r>
        <w:rPr>
          <w:noProof/>
        </w:rPr>
        <w:drawing>
          <wp:inline distT="0" distB="0" distL="0" distR="0" wp14:anchorId="79E5D9FC" wp14:editId="72239091">
            <wp:extent cx="4136730" cy="2226365"/>
            <wp:effectExtent l="0" t="0" r="0" b="254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6228" r="40850"/>
                    <a:stretch/>
                  </pic:blipFill>
                  <pic:spPr bwMode="auto">
                    <a:xfrm>
                      <a:off x="0" y="0"/>
                      <a:ext cx="4224963" cy="2273852"/>
                    </a:xfrm>
                    <a:prstGeom prst="rect">
                      <a:avLst/>
                    </a:prstGeom>
                    <a:ln>
                      <a:noFill/>
                    </a:ln>
                    <a:extLst>
                      <a:ext uri="{53640926-AAD7-44D8-BBD7-CCE9431645EC}">
                        <a14:shadowObscured xmlns:a14="http://schemas.microsoft.com/office/drawing/2010/main"/>
                      </a:ext>
                    </a:extLst>
                  </pic:spPr>
                </pic:pic>
              </a:graphicData>
            </a:graphic>
          </wp:inline>
        </w:drawing>
      </w:r>
    </w:p>
    <w:p w14:paraId="08198656" w14:textId="77777777" w:rsidR="00A04D35" w:rsidRDefault="00A04D35">
      <w:pPr>
        <w:rPr>
          <w:rFonts w:asciiTheme="majorHAnsi" w:eastAsiaTheme="majorEastAsia" w:hAnsiTheme="majorHAnsi" w:cstheme="majorBidi"/>
          <w:i/>
          <w:iCs/>
          <w:color w:val="2E74B5" w:themeColor="accent1" w:themeShade="BF"/>
        </w:rPr>
      </w:pPr>
      <w:r>
        <w:br w:type="page"/>
      </w:r>
    </w:p>
    <w:p w14:paraId="0C996255" w14:textId="2ECCF681" w:rsidR="006E4CFD" w:rsidRPr="000471C1" w:rsidRDefault="006E4CFD" w:rsidP="00227B21">
      <w:pPr>
        <w:pStyle w:val="Heading4"/>
      </w:pPr>
      <w:r w:rsidRPr="000471C1">
        <w:lastRenderedPageBreak/>
        <w:t>OpenOCD Verification</w:t>
      </w:r>
    </w:p>
    <w:p w14:paraId="5EBFF5B5" w14:textId="77777777" w:rsidR="000240FA" w:rsidRDefault="006E4CFD" w:rsidP="006E4CFD">
      <w:r>
        <w:t xml:space="preserve">To verify that the files are installed </w:t>
      </w:r>
      <w:r w:rsidR="000240FA">
        <w:t>correctly,</w:t>
      </w:r>
      <w:r w:rsidR="0010714C">
        <w:t xml:space="preserve"> and the drivers are working</w:t>
      </w:r>
      <w:r>
        <w:t xml:space="preserve">, open a command window </w:t>
      </w:r>
      <w:r w:rsidR="008A097C">
        <w:t xml:space="preserve">or power shell window </w:t>
      </w:r>
      <w:r>
        <w:t>in</w:t>
      </w:r>
      <w:r w:rsidR="000240FA">
        <w:t xml:space="preserve"> the location where you installed the OpenOCD executable. For example:</w:t>
      </w:r>
    </w:p>
    <w:p w14:paraId="0F480BF2" w14:textId="526AB46B" w:rsidR="00D33D79" w:rsidRDefault="000240FA" w:rsidP="000240FA">
      <w:pPr>
        <w:ind w:left="720"/>
      </w:pPr>
      <w:r>
        <w:rPr>
          <w:i/>
        </w:rPr>
        <w:t>This PC\Documents\WICED-Studio-6.2</w:t>
      </w:r>
      <w:r w:rsidR="00197426">
        <w:rPr>
          <w:i/>
        </w:rPr>
        <w:t>\GNU_MCU_</w:t>
      </w:r>
      <w:r w:rsidR="006E4CFD" w:rsidRPr="002D65EB">
        <w:rPr>
          <w:i/>
        </w:rPr>
        <w:t>Eclipse\OpenOCD\&lt;version&gt;\bin</w:t>
      </w:r>
      <w:r w:rsidR="006E4CFD">
        <w:t xml:space="preserve"> </w:t>
      </w:r>
    </w:p>
    <w:p w14:paraId="62985039" w14:textId="2C09CD71" w:rsidR="000240FA" w:rsidRDefault="000240FA" w:rsidP="006E4CFD">
      <w:r>
        <w:t>Note: To open a command window or power shell window, go to the folder in Windows explorer, hold Shift, right-click on an open area in the window, and then select "Open Command Window Here" or "Open Powershell Window Here".</w:t>
      </w:r>
    </w:p>
    <w:p w14:paraId="0F1B371A" w14:textId="1C88B908" w:rsidR="000240FA" w:rsidRDefault="000240FA" w:rsidP="006E4CFD">
      <w:r>
        <w:t>From window, enter the following command:</w:t>
      </w:r>
    </w:p>
    <w:p w14:paraId="6757C4DC" w14:textId="5048DF6C" w:rsidR="00F31689" w:rsidRDefault="008A097C" w:rsidP="00D33D79">
      <w:pPr>
        <w:ind w:firstLine="720"/>
        <w:rPr>
          <w:i/>
        </w:rPr>
      </w:pPr>
      <w:r>
        <w:t>.\</w:t>
      </w:r>
      <w:r w:rsidR="006E4CFD" w:rsidRPr="002D65EB">
        <w:rPr>
          <w:i/>
        </w:rPr>
        <w:t xml:space="preserve">openocd </w:t>
      </w:r>
      <w:r w:rsidR="006E4CFD">
        <w:rPr>
          <w:i/>
        </w:rPr>
        <w:t xml:space="preserve">-f </w:t>
      </w:r>
      <w:r w:rsidR="00575749">
        <w:rPr>
          <w:i/>
        </w:rPr>
        <w:t>..\scripts\board\</w:t>
      </w:r>
      <w:r w:rsidR="00575749" w:rsidRPr="00575749">
        <w:rPr>
          <w:i/>
        </w:rPr>
        <w:t>bcm20739A0_fcbga.cfg</w:t>
      </w:r>
    </w:p>
    <w:p w14:paraId="52C0A752" w14:textId="2D280B75" w:rsidR="006E4CFD" w:rsidRDefault="006E4CFD" w:rsidP="006E4CFD">
      <w:r>
        <w:t>You should see a result like this:</w:t>
      </w:r>
    </w:p>
    <w:p w14:paraId="60F0FB4B" w14:textId="0D12E5D1" w:rsidR="00575749" w:rsidRDefault="00B07547" w:rsidP="00CA5588">
      <w:pPr>
        <w:jc w:val="center"/>
      </w:pPr>
      <w:r>
        <w:rPr>
          <w:noProof/>
        </w:rPr>
        <mc:AlternateContent>
          <mc:Choice Requires="wps">
            <w:drawing>
              <wp:anchor distT="0" distB="0" distL="114300" distR="114300" simplePos="0" relativeHeight="251656192" behindDoc="0" locked="0" layoutInCell="1" allowOverlap="1" wp14:anchorId="29073069" wp14:editId="7ECCCB33">
                <wp:simplePos x="0" y="0"/>
                <wp:positionH relativeFrom="column">
                  <wp:posOffset>707666</wp:posOffset>
                </wp:positionH>
                <wp:positionV relativeFrom="paragraph">
                  <wp:posOffset>1961294</wp:posOffset>
                </wp:positionV>
                <wp:extent cx="2902226" cy="127221"/>
                <wp:effectExtent l="19050" t="19050" r="12700" b="25400"/>
                <wp:wrapNone/>
                <wp:docPr id="28" name="Rectangle 28"/>
                <wp:cNvGraphicFramePr/>
                <a:graphic xmlns:a="http://schemas.openxmlformats.org/drawingml/2006/main">
                  <a:graphicData uri="http://schemas.microsoft.com/office/word/2010/wordprocessingShape">
                    <wps:wsp>
                      <wps:cNvSpPr/>
                      <wps:spPr>
                        <a:xfrm>
                          <a:off x="0" y="0"/>
                          <a:ext cx="2902226" cy="1272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7775F4" id="Rectangle 28" o:spid="_x0000_s1026" style="position:absolute;margin-left:55.7pt;margin-top:154.45pt;width:228.5pt;height:10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" filled="f" strokecolor="red" strokeweight="2.25pt"/>
            </w:pict>
          </mc:Fallback>
        </mc:AlternateContent>
      </w:r>
      <w:r w:rsidR="00CA5588">
        <w:rPr>
          <w:noProof/>
        </w:rPr>
        <w:drawing>
          <wp:inline distT="0" distB="0" distL="0" distR="0" wp14:anchorId="2A7E101D" wp14:editId="28897CA8">
            <wp:extent cx="4547242" cy="2441050"/>
            <wp:effectExtent l="0" t="0" r="5715"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9277"/>
                    <a:stretch/>
                  </pic:blipFill>
                  <pic:spPr bwMode="auto">
                    <a:xfrm>
                      <a:off x="0" y="0"/>
                      <a:ext cx="4586700" cy="2462232"/>
                    </a:xfrm>
                    <a:prstGeom prst="rect">
                      <a:avLst/>
                    </a:prstGeom>
                    <a:ln>
                      <a:noFill/>
                    </a:ln>
                    <a:extLst>
                      <a:ext uri="{53640926-AAD7-44D8-BBD7-CCE9431645EC}">
                        <a14:shadowObscured xmlns:a14="http://schemas.microsoft.com/office/drawing/2010/main"/>
                      </a:ext>
                    </a:extLst>
                  </pic:spPr>
                </pic:pic>
              </a:graphicData>
            </a:graphic>
          </wp:inline>
        </w:drawing>
      </w:r>
    </w:p>
    <w:p w14:paraId="49DCCBD9" w14:textId="07DF9DFD" w:rsidR="006E4CFD" w:rsidRDefault="00687936" w:rsidP="006E4CFD">
      <w:r>
        <w:t xml:space="preserve">Keep that window open and then </w:t>
      </w:r>
      <w:r w:rsidR="006E4CFD">
        <w:t>open a Telnet connection to localhost port 4444. For example, Putty can be used for Tenet as shown here:</w:t>
      </w:r>
    </w:p>
    <w:p w14:paraId="7B4DCDDE" w14:textId="51F56C99" w:rsidR="006E50AB" w:rsidRDefault="006E50AB" w:rsidP="006E50AB">
      <w:pPr>
        <w:jc w:val="center"/>
      </w:pPr>
      <w:r>
        <w:rPr>
          <w:noProof/>
        </w:rPr>
        <w:drawing>
          <wp:inline distT="0" distB="0" distL="0" distR="0" wp14:anchorId="4F54151B" wp14:editId="3094159B">
            <wp:extent cx="2433099" cy="2333254"/>
            <wp:effectExtent l="0" t="0" r="5715"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6906" cy="2404032"/>
                    </a:xfrm>
                    <a:prstGeom prst="rect">
                      <a:avLst/>
                    </a:prstGeom>
                  </pic:spPr>
                </pic:pic>
              </a:graphicData>
            </a:graphic>
          </wp:inline>
        </w:drawing>
      </w:r>
    </w:p>
    <w:p w14:paraId="4B5EAE0C" w14:textId="028D7B2D" w:rsidR="006E4CFD" w:rsidRDefault="006E4CFD" w:rsidP="006E50AB">
      <w:r>
        <w:lastRenderedPageBreak/>
        <w:t xml:space="preserve">Once the Telnet window opens, enter </w:t>
      </w:r>
      <w:r w:rsidR="00EF1256">
        <w:t>"</w:t>
      </w:r>
      <w:r>
        <w:t>halt</w:t>
      </w:r>
      <w:r w:rsidR="00EF1256">
        <w:t>"</w:t>
      </w:r>
      <w:r>
        <w:t xml:space="preserve"> to halt the CPU and then enter </w:t>
      </w:r>
      <w:r w:rsidR="00EF1256">
        <w:t>"</w:t>
      </w:r>
      <w:r>
        <w:t>reg</w:t>
      </w:r>
      <w:r w:rsidR="00EF1256">
        <w:t>"</w:t>
      </w:r>
      <w:r>
        <w:t xml:space="preserve"> to see the register values. You will see a response both in the Telnet window and the OpenOCD window.</w:t>
      </w:r>
    </w:p>
    <w:p w14:paraId="467C5EBF" w14:textId="4E09B515" w:rsidR="00CA5588" w:rsidRPr="006E4CFD" w:rsidRDefault="00CA5588" w:rsidP="00CA5588">
      <w:pPr>
        <w:jc w:val="center"/>
        <w:rPr>
          <w:color w:val="FF0000"/>
        </w:rPr>
      </w:pPr>
      <w:r>
        <w:rPr>
          <w:noProof/>
        </w:rPr>
        <w:drawing>
          <wp:inline distT="0" distB="0" distL="0" distR="0" wp14:anchorId="392C46DD" wp14:editId="72A75064">
            <wp:extent cx="4248368" cy="520091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8368" cy="5200917"/>
                    </a:xfrm>
                    <a:prstGeom prst="rect">
                      <a:avLst/>
                    </a:prstGeom>
                  </pic:spPr>
                </pic:pic>
              </a:graphicData>
            </a:graphic>
          </wp:inline>
        </w:drawing>
      </w:r>
    </w:p>
    <w:p w14:paraId="7A2AAC95" w14:textId="1D5A4516" w:rsidR="006E4CFD" w:rsidRPr="006E4CFD" w:rsidRDefault="006E4CFD" w:rsidP="006E4CFD">
      <w:r>
        <w:t xml:space="preserve">Enter the command </w:t>
      </w:r>
      <w:r w:rsidR="00EF1256">
        <w:t>"</w:t>
      </w:r>
      <w:r>
        <w:t>exit</w:t>
      </w:r>
      <w:r w:rsidR="00EF1256">
        <w:t>"</w:t>
      </w:r>
      <w:r w:rsidR="00A04D35">
        <w:t xml:space="preserve"> to quit out of Telnet</w:t>
      </w:r>
      <w:r>
        <w:t xml:space="preserve"> and hit Ctrl-C to stop the OpenOCD GDB Server.</w:t>
      </w:r>
      <w:r w:rsidR="00E16AE3">
        <w:t xml:space="preserve"> Both windows should be closed at this point.</w:t>
      </w:r>
    </w:p>
    <w:p w14:paraId="03CB0B58" w14:textId="4033F410" w:rsidR="006C4FFF" w:rsidRDefault="00D03C04" w:rsidP="00227B21">
      <w:pPr>
        <w:pStyle w:val="Heading3"/>
      </w:pPr>
      <w:r>
        <w:lastRenderedPageBreak/>
        <w:t>WICED Studio</w:t>
      </w:r>
      <w:r w:rsidR="006C4FFF">
        <w:t xml:space="preserve"> </w:t>
      </w:r>
      <w:r w:rsidR="00DB6966">
        <w:t>S</w:t>
      </w:r>
      <w:r w:rsidR="006C4FFF">
        <w:t>etup</w:t>
      </w:r>
      <w:r w:rsidR="001C7651">
        <w:t xml:space="preserve"> for Olimex</w:t>
      </w:r>
    </w:p>
    <w:p w14:paraId="06CFF425" w14:textId="04F7EBB5" w:rsidR="006E055A" w:rsidRPr="00336336" w:rsidRDefault="00336336" w:rsidP="00B353FB">
      <w:pPr>
        <w:keepNext/>
      </w:pPr>
      <w:r w:rsidRPr="00336336">
        <w:t>To use the Olimex Debugger inside WICED Studio it is necessary to specify the path to OpenOCD and to set up a Debug Configuration. Each is discussed separately below.</w:t>
      </w:r>
    </w:p>
    <w:p w14:paraId="44574FE8" w14:textId="28B39087" w:rsidR="00A56F02" w:rsidRPr="000471C1" w:rsidRDefault="00A56F02" w:rsidP="00227B21">
      <w:pPr>
        <w:pStyle w:val="Heading4"/>
      </w:pPr>
      <w:r w:rsidRPr="000471C1">
        <w:t>OpenOCD Path</w:t>
      </w:r>
    </w:p>
    <w:p w14:paraId="611C32CD" w14:textId="4A57D22E" w:rsidR="00A56F02" w:rsidRPr="001C707A" w:rsidRDefault="001C707A" w:rsidP="001C707A">
      <w:pPr>
        <w:keepNext/>
      </w:pPr>
      <w:r w:rsidRPr="001C707A">
        <w:t xml:space="preserve">In WICED Studio, go to </w:t>
      </w:r>
      <w:r w:rsidRPr="00B353FB">
        <w:rPr>
          <w:i/>
        </w:rPr>
        <w:t>Window -&gt; Preferences</w:t>
      </w:r>
      <w:r w:rsidRPr="001C707A">
        <w:t xml:space="preserve"> and then select </w:t>
      </w:r>
      <w:r w:rsidRPr="00B353FB">
        <w:rPr>
          <w:i/>
        </w:rPr>
        <w:t>Run/Debug -&gt; OpenOCD</w:t>
      </w:r>
      <w:r w:rsidRPr="001C707A">
        <w:t>. Enter the executable and folder as shown below.</w:t>
      </w:r>
      <w:r>
        <w:t xml:space="preserve"> The folder path must match the location where you put the OpenOCD installation.</w:t>
      </w:r>
    </w:p>
    <w:p w14:paraId="59CCFB5A" w14:textId="7A5FE62D" w:rsidR="008479A9" w:rsidRDefault="00AF324A" w:rsidP="001C707A">
      <w:pPr>
        <w:jc w:val="center"/>
        <w:rPr>
          <w:color w:val="FF0000"/>
        </w:rPr>
      </w:pPr>
      <w:r>
        <w:rPr>
          <w:noProof/>
        </w:rPr>
        <w:drawing>
          <wp:inline distT="0" distB="0" distL="0" distR="0" wp14:anchorId="4C0E3C24" wp14:editId="5D554B00">
            <wp:extent cx="5943600" cy="2602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02230"/>
                    </a:xfrm>
                    <a:prstGeom prst="rect">
                      <a:avLst/>
                    </a:prstGeom>
                  </pic:spPr>
                </pic:pic>
              </a:graphicData>
            </a:graphic>
          </wp:inline>
        </w:drawing>
      </w:r>
    </w:p>
    <w:p w14:paraId="767CB20B" w14:textId="7FF9FAB0" w:rsidR="008B4C4B" w:rsidRDefault="003E542D" w:rsidP="008B4C4B">
      <w:r>
        <w:t xml:space="preserve">The </w:t>
      </w:r>
      <w:r w:rsidRPr="003E542D">
        <w:rPr>
          <w:i/>
        </w:rPr>
        <w:t>F</w:t>
      </w:r>
      <w:r w:rsidR="008B4C4B" w:rsidRPr="003E542D">
        <w:rPr>
          <w:i/>
        </w:rPr>
        <w:t>older</w:t>
      </w:r>
      <w:r w:rsidR="008B4C4B">
        <w:t xml:space="preserve"> shown above is:</w:t>
      </w:r>
    </w:p>
    <w:p w14:paraId="5E3D8C2A" w14:textId="7D4B218C" w:rsidR="008B4C4B" w:rsidRPr="00A75D22" w:rsidRDefault="00197426" w:rsidP="008B4C4B">
      <w:pPr>
        <w:ind w:left="720"/>
      </w:pPr>
      <w:r>
        <w:rPr>
          <w:i/>
        </w:rPr>
        <w:t>C:\</w:t>
      </w:r>
      <w:r w:rsidR="00AF324A">
        <w:rPr>
          <w:i/>
        </w:rPr>
        <w:t>\Users\gjl\Documents\WICED-Studio-6.2</w:t>
      </w:r>
      <w:r>
        <w:rPr>
          <w:i/>
        </w:rPr>
        <w:t>\GNU_MCU_</w:t>
      </w:r>
      <w:r w:rsidR="008B4C4B" w:rsidRPr="003E542D">
        <w:rPr>
          <w:i/>
        </w:rPr>
        <w:t>Eclipse\OpenOCD\0.10.0-7-20180123-1217\bin</w:t>
      </w:r>
      <w:r w:rsidR="00A75D22">
        <w:rPr>
          <w:i/>
        </w:rPr>
        <w:t xml:space="preserve"> </w:t>
      </w:r>
      <w:r w:rsidR="00A75D22">
        <w:t xml:space="preserve">but it </w:t>
      </w:r>
      <w:r w:rsidR="00AF324A">
        <w:t>will</w:t>
      </w:r>
      <w:r w:rsidR="00A75D22">
        <w:t xml:space="preserve"> be different in your case.</w:t>
      </w:r>
    </w:p>
    <w:p w14:paraId="34BCE728" w14:textId="54DDCA49" w:rsidR="00A56F02" w:rsidRDefault="00A56F02" w:rsidP="00227B21">
      <w:pPr>
        <w:pStyle w:val="Heading3"/>
      </w:pPr>
      <w:r>
        <w:t>Debug Configuration</w:t>
      </w:r>
    </w:p>
    <w:p w14:paraId="3CC59D28" w14:textId="147B03EF" w:rsidR="001C707A" w:rsidRDefault="001C707A" w:rsidP="001C707A">
      <w:r w:rsidRPr="00274B5C">
        <w:t xml:space="preserve">From WICED Studio, click the arrow next to the Bug icon and select </w:t>
      </w:r>
      <w:r w:rsidR="00EF1256">
        <w:t>"</w:t>
      </w:r>
      <w:r w:rsidRPr="00274B5C">
        <w:t>Debug Configurations…</w:t>
      </w:r>
      <w:r w:rsidR="00EF1256">
        <w:t>"</w:t>
      </w:r>
      <w:r w:rsidRPr="00274B5C">
        <w:t>.</w:t>
      </w:r>
    </w:p>
    <w:p w14:paraId="042AE5CC" w14:textId="77777777" w:rsidR="001C707A" w:rsidRDefault="001C707A" w:rsidP="001C707A">
      <w:pPr>
        <w:jc w:val="center"/>
      </w:pPr>
      <w:r>
        <w:rPr>
          <w:noProof/>
        </w:rPr>
        <w:drawing>
          <wp:inline distT="0" distB="0" distL="0" distR="0" wp14:anchorId="2EFE0B04" wp14:editId="4C99C868">
            <wp:extent cx="2829560" cy="1861306"/>
            <wp:effectExtent l="0" t="0" r="8890" b="5715"/>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52115" cy="1876143"/>
                    </a:xfrm>
                    <a:prstGeom prst="rect">
                      <a:avLst/>
                    </a:prstGeom>
                  </pic:spPr>
                </pic:pic>
              </a:graphicData>
            </a:graphic>
          </wp:inline>
        </w:drawing>
      </w:r>
    </w:p>
    <w:p w14:paraId="5BA642E9" w14:textId="4354971C" w:rsidR="001C707A" w:rsidRPr="001C707A" w:rsidRDefault="001C707A" w:rsidP="001C707A">
      <w:pPr>
        <w:keepNext/>
        <w:rPr>
          <w:color w:val="FF0000"/>
        </w:rPr>
      </w:pPr>
      <w:r w:rsidRPr="00274B5C">
        <w:lastRenderedPageBreak/>
        <w:t xml:space="preserve">Select </w:t>
      </w:r>
      <w:r w:rsidRPr="00274B5C">
        <w:rPr>
          <w:i/>
        </w:rPr>
        <w:t xml:space="preserve">GDB </w:t>
      </w:r>
      <w:r>
        <w:rPr>
          <w:i/>
        </w:rPr>
        <w:t>OpenOCD Debugging</w:t>
      </w:r>
      <w:r w:rsidRPr="00274B5C">
        <w:t xml:space="preserve"> and click </w:t>
      </w:r>
      <w:r>
        <w:t xml:space="preserve">the </w:t>
      </w:r>
      <w:r w:rsidR="00EF1256">
        <w:t>"</w:t>
      </w:r>
      <w:r>
        <w:t>New</w:t>
      </w:r>
      <w:r w:rsidR="00EF1256">
        <w:t>"</w:t>
      </w:r>
      <w:r>
        <w:t xml:space="preserve"> button.</w:t>
      </w:r>
    </w:p>
    <w:p w14:paraId="38C06C5C" w14:textId="111AF0EE" w:rsidR="008479A9" w:rsidRDefault="008479A9" w:rsidP="006E055A">
      <w:pPr>
        <w:rPr>
          <w:color w:val="FF0000"/>
        </w:rPr>
      </w:pPr>
      <w:r>
        <w:rPr>
          <w:noProof/>
        </w:rPr>
        <w:drawing>
          <wp:inline distT="0" distB="0" distL="0" distR="0" wp14:anchorId="50A74F47" wp14:editId="3A9C8DD2">
            <wp:extent cx="5767429" cy="2822713"/>
            <wp:effectExtent l="0" t="0" r="508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3776" cy="2830714"/>
                    </a:xfrm>
                    <a:prstGeom prst="rect">
                      <a:avLst/>
                    </a:prstGeom>
                  </pic:spPr>
                </pic:pic>
              </a:graphicData>
            </a:graphic>
          </wp:inline>
        </w:drawing>
      </w:r>
    </w:p>
    <w:p w14:paraId="5199938E" w14:textId="12F53E59" w:rsidR="001C707A" w:rsidRDefault="001C707A" w:rsidP="006E055A">
      <w:pPr>
        <w:rPr>
          <w:color w:val="FF0000"/>
        </w:rPr>
      </w:pPr>
      <w:r>
        <w:t xml:space="preserve">Change the name of the configuration if </w:t>
      </w:r>
      <w:r w:rsidR="00B353FB">
        <w:t>desired</w:t>
      </w:r>
      <w:r>
        <w:t xml:space="preserve"> (the pictures below use</w:t>
      </w:r>
      <w:r w:rsidR="006E4CFD">
        <w:t xml:space="preserve"> the name </w:t>
      </w:r>
      <w:r w:rsidR="00EF1256">
        <w:t>"</w:t>
      </w:r>
      <w:r w:rsidR="006E4CFD">
        <w:t>20719-B1_Bluetooth_</w:t>
      </w:r>
      <w:r>
        <w:t>OpenOCD</w:t>
      </w:r>
      <w:r w:rsidR="00EF1256">
        <w:t>"</w:t>
      </w:r>
      <w:r>
        <w:t>) and set the options on each tab as shown in the following pictures.</w:t>
      </w:r>
      <w:r w:rsidR="00B7629D">
        <w:t xml:space="preserve"> </w:t>
      </w:r>
    </w:p>
    <w:p w14:paraId="51369741" w14:textId="412B2FA0" w:rsidR="008479A9" w:rsidRDefault="003170BD" w:rsidP="006E055A">
      <w:pPr>
        <w:rPr>
          <w:color w:val="FF0000"/>
        </w:rPr>
      </w:pPr>
      <w:r>
        <w:rPr>
          <w:noProof/>
        </w:rPr>
        <w:drawing>
          <wp:inline distT="0" distB="0" distL="0" distR="0" wp14:anchorId="4B3B359D" wp14:editId="52C3AE88">
            <wp:extent cx="5791590" cy="3029447"/>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10466" cy="3039321"/>
                    </a:xfrm>
                    <a:prstGeom prst="rect">
                      <a:avLst/>
                    </a:prstGeom>
                  </pic:spPr>
                </pic:pic>
              </a:graphicData>
            </a:graphic>
          </wp:inline>
        </w:drawing>
      </w:r>
    </w:p>
    <w:p w14:paraId="0D321A2A" w14:textId="77777777" w:rsidR="003E542D" w:rsidRDefault="003E542D" w:rsidP="003E542D">
      <w:r>
        <w:t xml:space="preserve">The </w:t>
      </w:r>
      <w:r w:rsidRPr="00791759">
        <w:rPr>
          <w:i/>
        </w:rPr>
        <w:t>Project</w:t>
      </w:r>
      <w:r>
        <w:t xml:space="preserve"> and </w:t>
      </w:r>
      <w:r w:rsidRPr="00791759">
        <w:rPr>
          <w:i/>
        </w:rPr>
        <w:t>C/C++ Application</w:t>
      </w:r>
      <w:r>
        <w:t xml:space="preserve"> string shown above are:</w:t>
      </w:r>
    </w:p>
    <w:p w14:paraId="562285F0" w14:textId="77777777" w:rsidR="003E542D" w:rsidRDefault="003E542D" w:rsidP="00A778FD">
      <w:pPr>
        <w:spacing w:after="0"/>
        <w:ind w:left="720"/>
      </w:pPr>
      <w:r>
        <w:t xml:space="preserve"> </w:t>
      </w:r>
      <w:r w:rsidRPr="00791759">
        <w:rPr>
          <w:i/>
        </w:rPr>
        <w:t>20719-B1_Bluetooth</w:t>
      </w:r>
    </w:p>
    <w:p w14:paraId="30CEF640" w14:textId="5BB4BB22" w:rsidR="003E542D" w:rsidRDefault="003E542D" w:rsidP="003E542D">
      <w:pPr>
        <w:ind w:left="720"/>
        <w:rPr>
          <w:i/>
        </w:rPr>
      </w:pPr>
      <w:r w:rsidRPr="00791759">
        <w:rPr>
          <w:i/>
        </w:rPr>
        <w:t>${workspace_loc}\20719-B1_Bluetooth\build\eclipse_debug\last_built.elf</w:t>
      </w:r>
    </w:p>
    <w:p w14:paraId="3F7BE72F" w14:textId="34F52C39" w:rsidR="00447CB9" w:rsidRPr="00447CB9" w:rsidRDefault="00447CB9" w:rsidP="00447CB9">
      <w:pPr>
        <w:rPr>
          <w:u w:val="single"/>
        </w:rPr>
      </w:pPr>
      <w:r w:rsidRPr="00AA6CA4">
        <w:rPr>
          <w:u w:val="single"/>
        </w:rPr>
        <w:t xml:space="preserve">Click </w:t>
      </w:r>
      <w:r w:rsidRPr="00447CB9">
        <w:rPr>
          <w:i/>
          <w:u w:val="single"/>
        </w:rPr>
        <w:t>Apply</w:t>
      </w:r>
      <w:r w:rsidRPr="00AA6CA4">
        <w:rPr>
          <w:u w:val="single"/>
        </w:rPr>
        <w:t xml:space="preserve"> on each tab as you complete </w:t>
      </w:r>
      <w:r>
        <w:rPr>
          <w:u w:val="single"/>
        </w:rPr>
        <w:t>it</w:t>
      </w:r>
      <w:r w:rsidRPr="00AA6CA4">
        <w:rPr>
          <w:u w:val="single"/>
        </w:rPr>
        <w:t xml:space="preserve"> since it will affect what you see on the other tabs.</w:t>
      </w:r>
    </w:p>
    <w:p w14:paraId="4AFB508A" w14:textId="57512F6B" w:rsidR="003170BD" w:rsidRDefault="00C7784C" w:rsidP="006E055A">
      <w:pPr>
        <w:rPr>
          <w:color w:val="FF0000"/>
        </w:rPr>
      </w:pPr>
      <w:r>
        <w:rPr>
          <w:noProof/>
        </w:rPr>
        <w:lastRenderedPageBreak/>
        <w:drawing>
          <wp:inline distT="0" distB="0" distL="0" distR="0" wp14:anchorId="6094EEBD" wp14:editId="221EE50B">
            <wp:extent cx="5943600" cy="417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75760"/>
                    </a:xfrm>
                    <a:prstGeom prst="rect">
                      <a:avLst/>
                    </a:prstGeom>
                  </pic:spPr>
                </pic:pic>
              </a:graphicData>
            </a:graphic>
          </wp:inline>
        </w:drawing>
      </w:r>
    </w:p>
    <w:p w14:paraId="7AB467F7" w14:textId="702EA0B5" w:rsidR="003E542D" w:rsidRDefault="003E542D" w:rsidP="003E542D">
      <w:r>
        <w:t xml:space="preserve">The </w:t>
      </w:r>
      <w:r>
        <w:rPr>
          <w:i/>
        </w:rPr>
        <w:t>Config options</w:t>
      </w:r>
      <w:r>
        <w:t xml:space="preserve"> and </w:t>
      </w:r>
      <w:r>
        <w:rPr>
          <w:i/>
        </w:rPr>
        <w:t xml:space="preserve">GDB Client Setup Executable </w:t>
      </w:r>
      <w:r>
        <w:t>string shown above are:</w:t>
      </w:r>
    </w:p>
    <w:p w14:paraId="7605669D" w14:textId="02A35BCF" w:rsidR="003E542D" w:rsidRPr="00F01BEE" w:rsidRDefault="007C0BCC" w:rsidP="003E542D">
      <w:pPr>
        <w:ind w:left="720"/>
        <w:rPr>
          <w:i/>
        </w:rPr>
      </w:pPr>
      <w:r>
        <w:rPr>
          <w:i/>
        </w:rPr>
        <w:t xml:space="preserve">-f </w:t>
      </w:r>
      <w:r w:rsidR="00EF1256">
        <w:rPr>
          <w:i/>
        </w:rPr>
        <w:t>"</w:t>
      </w:r>
      <w:r>
        <w:rPr>
          <w:i/>
        </w:rPr>
        <w:t>${openocd_path}\..\scripts\board\bcm20739A0_fcbga.cfg</w:t>
      </w:r>
      <w:r w:rsidR="00EF1256">
        <w:rPr>
          <w:i/>
        </w:rPr>
        <w:t>"</w:t>
      </w:r>
    </w:p>
    <w:p w14:paraId="78981984" w14:textId="2DF8B808" w:rsidR="003E542D" w:rsidRDefault="003E542D" w:rsidP="00CC75A7">
      <w:pPr>
        <w:ind w:left="720"/>
        <w:rPr>
          <w:color w:val="FF0000"/>
        </w:rPr>
      </w:pPr>
      <w:r w:rsidRPr="00F01BEE">
        <w:rPr>
          <w:i/>
        </w:rPr>
        <w:t>${workspace</w:t>
      </w:r>
      <w:r w:rsidR="001E46A8">
        <w:rPr>
          <w:i/>
        </w:rPr>
        <w:t>_loc}\43xxx_Wi-Fi\tools\ARM_GNU</w:t>
      </w:r>
      <w:r w:rsidRPr="00F01BEE">
        <w:rPr>
          <w:i/>
        </w:rPr>
        <w:t>\Win32</w:t>
      </w:r>
      <w:r w:rsidR="001E46A8">
        <w:rPr>
          <w:i/>
        </w:rPr>
        <w:t>\bin</w:t>
      </w:r>
      <w:r w:rsidRPr="00F01BEE">
        <w:rPr>
          <w:i/>
        </w:rPr>
        <w:t>\arm-none-eabi-gdb</w:t>
      </w:r>
    </w:p>
    <w:p w14:paraId="44FEDB91" w14:textId="1E5F2B95" w:rsidR="008479A9" w:rsidRDefault="00991C99" w:rsidP="006E055A">
      <w:pPr>
        <w:rPr>
          <w:color w:val="FF0000"/>
        </w:rPr>
      </w:pPr>
      <w:r>
        <w:rPr>
          <w:noProof/>
        </w:rPr>
        <w:lastRenderedPageBreak/>
        <w:drawing>
          <wp:inline distT="0" distB="0" distL="0" distR="0" wp14:anchorId="4417AF99" wp14:editId="7FF0A484">
            <wp:extent cx="5943600" cy="497268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972685"/>
                    </a:xfrm>
                    <a:prstGeom prst="rect">
                      <a:avLst/>
                    </a:prstGeom>
                  </pic:spPr>
                </pic:pic>
              </a:graphicData>
            </a:graphic>
          </wp:inline>
        </w:drawing>
      </w:r>
    </w:p>
    <w:p w14:paraId="634312C9" w14:textId="613A15FF" w:rsidR="00B7629D" w:rsidRPr="00274B5C" w:rsidRDefault="00EC5B53" w:rsidP="00B7629D">
      <w:r>
        <w:t xml:space="preserve">Once you are done, reset the kit to make sure it is in the busy wait loop and click on </w:t>
      </w:r>
      <w:r w:rsidR="00EF1256">
        <w:t>"</w:t>
      </w:r>
      <w:r>
        <w:t>Debug</w:t>
      </w:r>
      <w:r w:rsidR="00EF1256">
        <w:t>"</w:t>
      </w:r>
      <w:r>
        <w:t>. When</w:t>
      </w:r>
      <w:r w:rsidRPr="00274B5C">
        <w:t xml:space="preserve"> the debugger </w:t>
      </w:r>
      <w:r>
        <w:t>has started running</w:t>
      </w:r>
      <w:r w:rsidRPr="00274B5C">
        <w:t xml:space="preserve">, go onto section </w:t>
      </w:r>
      <w:r w:rsidR="00D17CFB">
        <w:fldChar w:fldCharType="begin"/>
      </w:r>
      <w:r w:rsidR="00D17CFB">
        <w:instrText xml:space="preserve"> REF _Ref516161591 \r \h </w:instrText>
      </w:r>
      <w:r w:rsidR="00D17CFB">
        <w:fldChar w:fldCharType="separate"/>
      </w:r>
      <w:r w:rsidR="008A5F99">
        <w:t xml:space="preserve">5.3.4 </w:t>
      </w:r>
      <w:r w:rsidR="00D17CFB">
        <w:fldChar w:fldCharType="end"/>
      </w:r>
      <w:r w:rsidRPr="00274B5C">
        <w:t>to learn how to use the debugger</w:t>
      </w:r>
      <w:r>
        <w:t xml:space="preserve"> functions.</w:t>
      </w:r>
    </w:p>
    <w:p w14:paraId="77D620A5" w14:textId="77777777" w:rsidR="00A75D22" w:rsidRDefault="00A75D22">
      <w:pPr>
        <w:rPr>
          <w:rFonts w:eastAsia="Times New Roman"/>
          <w:b/>
          <w:bCs/>
          <w:color w:val="1F4E79" w:themeColor="accent1" w:themeShade="80"/>
          <w:sz w:val="28"/>
          <w:szCs w:val="28"/>
        </w:rPr>
      </w:pPr>
      <w:bookmarkStart w:id="16" w:name="_Ref506470310"/>
      <w:r>
        <w:br w:type="page"/>
      </w:r>
    </w:p>
    <w:p w14:paraId="067AA3AC" w14:textId="066FF76B" w:rsidR="006C4FFF" w:rsidRPr="006C4FFF" w:rsidRDefault="0048417C" w:rsidP="000471C1">
      <w:pPr>
        <w:pStyle w:val="Heading2"/>
      </w:pPr>
      <w:bookmarkStart w:id="17" w:name="_Ref516161591"/>
      <w:bookmarkStart w:id="18" w:name="_Toc530072278"/>
      <w:r>
        <w:lastRenderedPageBreak/>
        <w:t>Using</w:t>
      </w:r>
      <w:r w:rsidR="006C4FFF">
        <w:t xml:space="preserve"> the Debugger</w:t>
      </w:r>
      <w:bookmarkEnd w:id="16"/>
      <w:bookmarkEnd w:id="17"/>
      <w:bookmarkEnd w:id="18"/>
    </w:p>
    <w:bookmarkEnd w:id="1"/>
    <w:p w14:paraId="06735185" w14:textId="1DBBE69D" w:rsidR="00567D0B" w:rsidRDefault="00E5216F" w:rsidP="00567D0B">
      <w:r>
        <w:t xml:space="preserve">In prior sections you have setup a debugger configuration for your hardware setup. If you have not started the debugger yet, click the arrow next to the Bug icon and select the appropriate configuration. </w:t>
      </w:r>
      <w:r w:rsidR="00567D0B">
        <w:t xml:space="preserve">If you get a message asking if you want to open the debug perspective, click </w:t>
      </w:r>
      <w:r w:rsidR="00EF1256">
        <w:t>"</w:t>
      </w:r>
      <w:r w:rsidR="00567D0B">
        <w:t>Yes</w:t>
      </w:r>
      <w:r w:rsidR="00EF1256">
        <w:t>"</w:t>
      </w:r>
      <w:r w:rsidR="00567D0B">
        <w:t>. You can click the check box to tell the tool to switch automatically in the future.</w:t>
      </w:r>
    </w:p>
    <w:p w14:paraId="7B01D6B0" w14:textId="1A2B0D77" w:rsidR="006B7DD9" w:rsidRDefault="00D32145" w:rsidP="00567D0B">
      <w:r>
        <w:rPr>
          <w:noProof/>
        </w:rPr>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8621" cy="1202206"/>
                    </a:xfrm>
                    <a:prstGeom prst="rect">
                      <a:avLst/>
                    </a:prstGeom>
                  </pic:spPr>
                </pic:pic>
              </a:graphicData>
            </a:graphic>
          </wp:inline>
        </w:drawing>
      </w:r>
    </w:p>
    <w:p w14:paraId="6DED6E51" w14:textId="22A392B2" w:rsidR="00567D0B" w:rsidRDefault="00567D0B" w:rsidP="00567D0B">
      <w:r>
        <w:t xml:space="preserve">If you get an error when trying to launch the debugger you may need to terminate an existing debug process. Open the Windows Task Manager, select the Process tab, click on </w:t>
      </w:r>
      <w:r w:rsidR="00EF1256">
        <w:t>"</w:t>
      </w:r>
      <w:r>
        <w:t>Image Name</w:t>
      </w:r>
      <w:r w:rsidR="00EF1256">
        <w:t>"</w:t>
      </w:r>
      <w:r>
        <w:t xml:space="preserve"> to sort by the process name and terminate all </w:t>
      </w:r>
      <w:r w:rsidR="00EF1256">
        <w:t>"</w:t>
      </w:r>
      <w:r>
        <w:t>arm-none-eabi-gdb</w:t>
      </w:r>
      <w:r w:rsidR="00EF1256">
        <w:t>"</w:t>
      </w:r>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7CF046ED" w:rsidR="00B34FCA" w:rsidRDefault="00567D0B" w:rsidP="00885862">
      <w:r>
        <w:t>When the debugger starts, you will</w:t>
      </w:r>
      <w:r w:rsidR="00B34FCA">
        <w:t xml:space="preserve"> be in the </w:t>
      </w:r>
      <w:r w:rsidR="00EF1256">
        <w:t>"</w:t>
      </w:r>
      <w:r w:rsidR="00B34FCA">
        <w:t>Debug Perspective</w:t>
      </w:r>
      <w:r w:rsidR="00EF1256">
        <w:t>"</w:t>
      </w:r>
      <w:r w:rsidR="00B34FCA">
        <w:t>.</w:t>
      </w:r>
    </w:p>
    <w:p w14:paraId="1206215E" w14:textId="24DA4D9D"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pause to make sure </w:t>
      </w:r>
      <w:r w:rsidR="00091D4D">
        <w:lastRenderedPageBreak/>
        <w:t xml:space="preserve">the </w:t>
      </w:r>
      <w:r w:rsidR="002B5B91">
        <w:t>firmware</w:t>
      </w:r>
      <w:r w:rsidR="00091D4D">
        <w:t xml:space="preserve"> is inside the loop. In the </w:t>
      </w:r>
      <w:r w:rsidR="00EF1256">
        <w:t>"</w:t>
      </w:r>
      <w:r w:rsidR="00091D4D">
        <w:t>Variable</w:t>
      </w:r>
      <w:r w:rsidR="002230A0">
        <w:t>s</w:t>
      </w:r>
      <w:r w:rsidR="00EF1256">
        <w:t>"</w:t>
      </w:r>
      <w:r w:rsidR="00091D4D">
        <w:t xml:space="preserve"> window, </w:t>
      </w:r>
      <w:r w:rsidR="00647F4D">
        <w:t xml:space="preserve">highlight the entire line for </w:t>
      </w:r>
      <w:r w:rsidR="00091D4D">
        <w:t xml:space="preserve">the value of </w:t>
      </w:r>
      <w:r w:rsidR="00091D4D" w:rsidRPr="00885862">
        <w:rPr>
          <w:i/>
        </w:rPr>
        <w:t>spar_debug_contine</w:t>
      </w:r>
      <w:r w:rsidR="00647F4D">
        <w:t xml:space="preserve">, enter a value of </w:t>
      </w:r>
      <w:r w:rsidR="00091D4D">
        <w:t>1</w:t>
      </w:r>
      <w:r w:rsidR="00533EEA">
        <w:t xml:space="preserve"> and press Enter</w:t>
      </w:r>
      <w:r w:rsidR="00091D4D">
        <w:t xml:space="preserve">. </w:t>
      </w:r>
      <w:r w:rsidR="00D32145">
        <w:t xml:space="preserve">Once you have changed the value of </w:t>
      </w:r>
      <w:r w:rsidR="00D32145" w:rsidRPr="005670F8">
        <w:rPr>
          <w:i/>
        </w:rPr>
        <w:t>spar_debug_continue</w:t>
      </w:r>
      <w:r w:rsidR="00D32145">
        <w:t>, you can resume execution and the program will go beyond the busy wait loop.</w:t>
      </w:r>
    </w:p>
    <w:p w14:paraId="20BEA80D" w14:textId="3824E9DA" w:rsidR="00D32145" w:rsidRDefault="00533EEA" w:rsidP="005670F8">
      <w:r>
        <w:rPr>
          <w:noProof/>
        </w:rPr>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74E2DD5A"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 xml:space="preserve">from the menu select </w:t>
      </w:r>
      <w:r w:rsidR="00EF1256">
        <w:t>"</w:t>
      </w:r>
      <w:r w:rsidR="00567D0B">
        <w:t>Run &gt; Toggle Breakpoint</w:t>
      </w:r>
      <w:r w:rsidR="00EF1256">
        <w:t>"</w:t>
      </w:r>
      <w:r w:rsidR="00567D0B" w:rsidRPr="00E21F47">
        <w:t>.</w:t>
      </w:r>
      <w:r w:rsidR="00567D0B">
        <w:t xml:space="preserve"> If you need to see the project explorer window </w:t>
      </w:r>
      <w:r w:rsidR="00523943">
        <w:t>to</w:t>
      </w:r>
      <w:r w:rsidR="00567D0B">
        <w:t xml:space="preserve"> open the source file, click on </w:t>
      </w:r>
      <w:r w:rsidR="00EF1256">
        <w:t>"</w:t>
      </w:r>
      <w:r w:rsidR="00567D0B">
        <w:t>C/C++</w:t>
      </w:r>
      <w:r w:rsidR="00EF1256">
        <w:t>"</w:t>
      </w:r>
      <w:r w:rsidR="00567D0B">
        <w:t xml:space="preserve"> i</w:t>
      </w:r>
      <w:r>
        <w:t>n the upper right corner</w:t>
      </w:r>
      <w:r w:rsidR="00567D0B">
        <w:t xml:space="preserve"> to switch to the C/C++ Perspective. Once you have opened the file, switch back to the Debug Perspective.</w:t>
      </w:r>
    </w:p>
    <w:p w14:paraId="345186D9" w14:textId="07AD86EC" w:rsidR="00567D0B" w:rsidRDefault="00567D0B" w:rsidP="00567D0B">
      <w:r w:rsidRPr="00A86505">
        <w:t xml:space="preserve">Click the </w:t>
      </w:r>
      <w:r w:rsidR="00EF1256">
        <w:t>"</w:t>
      </w:r>
      <w:r w:rsidRPr="00A86505">
        <w:t>Resume</w:t>
      </w:r>
      <w:r w:rsidR="00EF1256">
        <w:t>"</w:t>
      </w:r>
      <w:r w:rsidRPr="00A86505">
        <w:t xml:space="preserv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5F7CFB25" w:rsidR="00567D0B" w:rsidRDefault="00567D0B" w:rsidP="00567D0B">
      <w:r>
        <w:lastRenderedPageBreak/>
        <w:t xml:space="preserve">You can enable or disable breakpoints by double clicking on the green circle next to the line in the source code or from the </w:t>
      </w:r>
      <w:r w:rsidR="00EF1256">
        <w:t>"</w:t>
      </w:r>
      <w:r>
        <w:t>Breakpoints</w:t>
      </w:r>
      <w:r w:rsidR="00EF1256">
        <w:t>"</w:t>
      </w:r>
      <w:r>
        <w:t xml:space="preserve"> window. If you don</w:t>
      </w:r>
      <w:r w:rsidR="00EF1256">
        <w:t>'</w:t>
      </w:r>
      <w:r>
        <w:t xml:space="preserve">t see the Breakpoints tab, use the menu item </w:t>
      </w:r>
      <w:r w:rsidR="00EF1256">
        <w:t>"</w:t>
      </w:r>
      <w:r>
        <w:t>Window &gt; Show View &gt; Breakpoints</w:t>
      </w:r>
      <w:r w:rsidR="00EF1256">
        <w:t>"</w:t>
      </w:r>
      <w:r>
        <w:t>.</w:t>
      </w:r>
    </w:p>
    <w:p w14:paraId="07551086" w14:textId="52FE74B6" w:rsidR="00567D0B" w:rsidRDefault="00567D0B" w:rsidP="00567D0B">
      <w:r>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00EF1256">
        <w:t>"</w:t>
      </w:r>
      <w:r w:rsidRPr="00E21F47">
        <w:t>Breakpoint Properties…</w:t>
      </w:r>
      <w:r w:rsidR="00EF1256">
        <w:t>"</w:t>
      </w:r>
      <w:r w:rsidRPr="00A307C7">
        <w:t xml:space="preserve"> </w:t>
      </w:r>
      <w:r>
        <w:t xml:space="preserve">Click on </w:t>
      </w:r>
      <w:r w:rsidR="00EF1256">
        <w:t>"</w:t>
      </w:r>
      <w:r>
        <w:t>Filter</w:t>
      </w:r>
      <w:r w:rsidR="00EF1256">
        <w:t>"</w:t>
      </w:r>
      <w:r>
        <w:t xml:space="preserve"> and t</w:t>
      </w:r>
      <w:r w:rsidRPr="00A307C7">
        <w:t xml:space="preserve">hen </w:t>
      </w:r>
      <w:r>
        <w:t>select</w:t>
      </w:r>
      <w:r w:rsidRPr="00A307C7">
        <w:t xml:space="preserve"> the </w:t>
      </w:r>
      <w:r w:rsidR="00EF1256">
        <w:t>"</w:t>
      </w:r>
      <w:r w:rsidRPr="00E21F47">
        <w:t>last_built.elf</w:t>
      </w:r>
      <w:r w:rsidR="00EF1256">
        <w:t>"</w:t>
      </w:r>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58">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432FF025" w:rsidR="00567D0B" w:rsidRDefault="00567D0B" w:rsidP="00567D0B">
      <w:r>
        <w:t xml:space="preserve">If you do not see any breakpoints in the Breakpoints window, </w:t>
      </w:r>
      <w:r w:rsidR="00B36B2E">
        <w:t>turn off</w:t>
      </w:r>
      <w:r>
        <w:t xml:space="preserve"> the </w:t>
      </w:r>
      <w:r w:rsidR="00EF1256">
        <w:t>"</w:t>
      </w:r>
      <w:r w:rsidRPr="00E21F47">
        <w:t>Show Breakpoints Supported by Selected Target</w:t>
      </w:r>
      <w:r w:rsidR="00EF1256">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49507440" w:rsidR="00567D0B" w:rsidRDefault="00567D0B" w:rsidP="00567D0B">
      <w:pPr>
        <w:keepNext/>
      </w:pPr>
      <w:r>
        <w:t xml:space="preserve">Click the red </w:t>
      </w:r>
      <w:r w:rsidR="00EF1256">
        <w:t>"</w:t>
      </w:r>
      <w:r>
        <w:t>Terminate</w:t>
      </w:r>
      <w:r w:rsidR="00EF1256">
        <w:t>"</w:t>
      </w:r>
      <w:r>
        <w:t xml:space="preserv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lastRenderedPageBreak/>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297112A9" w14:textId="77777777" w:rsidR="000A0487" w:rsidRDefault="000A0487">
      <w:r>
        <w:br w:type="page"/>
      </w:r>
    </w:p>
    <w:p w14:paraId="113B5C26" w14:textId="470BF650" w:rsidR="008E3151" w:rsidRDefault="000A0487" w:rsidP="003B1587">
      <w:pPr>
        <w:pStyle w:val="Heading1"/>
      </w:pPr>
      <w:bookmarkStart w:id="19" w:name="_Toc530072279"/>
      <w:r>
        <w:lastRenderedPageBreak/>
        <w:t>Exercises</w:t>
      </w:r>
      <w:bookmarkEnd w:id="19"/>
    </w:p>
    <w:p w14:paraId="4A812220" w14:textId="62239B00" w:rsidR="0002502E" w:rsidRDefault="00881413" w:rsidP="003B1587">
      <w:pPr>
        <w:pStyle w:val="Exercise"/>
      </w:pPr>
      <w:bookmarkStart w:id="20" w:name="_Toc530072280"/>
      <w:r>
        <w:t>Use the</w:t>
      </w:r>
      <w:r w:rsidR="0090758D">
        <w:t xml:space="preserve"> Client Control Utility</w:t>
      </w:r>
      <w:bookmarkEnd w:id="20"/>
    </w:p>
    <w:p w14:paraId="466556C8" w14:textId="72ED0490" w:rsidR="006D4B35" w:rsidRDefault="006D4B35" w:rsidP="006D4B35">
      <w:pPr>
        <w:pStyle w:val="Heading3"/>
      </w:pPr>
      <w:r>
        <w:t>Introduction</w:t>
      </w:r>
    </w:p>
    <w:p w14:paraId="2389032E" w14:textId="5CD8F19F" w:rsidR="006D4B35" w:rsidRDefault="0090758D" w:rsidP="000471C1">
      <w:r>
        <w:t xml:space="preserve">In this project, you will add the ability to </w:t>
      </w:r>
      <w:r w:rsidR="003B561C">
        <w:t>start and stop advertising using WICED HCI messages from the Client Control utility.</w:t>
      </w:r>
    </w:p>
    <w:p w14:paraId="40B04813" w14:textId="6BA5737A" w:rsidR="0090758D" w:rsidRDefault="006D4B35" w:rsidP="006D4B35">
      <w:pPr>
        <w:pStyle w:val="Heading3"/>
      </w:pPr>
      <w:r>
        <w:t>Project Creation</w:t>
      </w:r>
      <w:r w:rsidR="0090758D">
        <w:t xml:space="preserve"> </w:t>
      </w:r>
    </w:p>
    <w:p w14:paraId="7F5D546D" w14:textId="2AABEB12" w:rsidR="00FF4DBC" w:rsidRPr="00CB4E77" w:rsidRDefault="00FF4DBC" w:rsidP="00FF4DBC">
      <w:pPr>
        <w:pStyle w:val="ListParagraph"/>
        <w:numPr>
          <w:ilvl w:val="0"/>
          <w:numId w:val="17"/>
        </w:numPr>
        <w:rPr>
          <w:color w:val="000000" w:themeColor="text1"/>
        </w:rPr>
      </w:pPr>
      <w:r>
        <w:t>Copy the folder from the class files at WBT101_Files/Templates/ch05/ex01_wicedhci into the ch05 folder for your workspace.</w:t>
      </w:r>
    </w:p>
    <w:p w14:paraId="3A7CD9E0" w14:textId="37496F83" w:rsidR="00FF4DBC" w:rsidRDefault="00FF4DBC" w:rsidP="00FF4DBC">
      <w:pPr>
        <w:pStyle w:val="ListParagraph"/>
        <w:numPr>
          <w:ilvl w:val="1"/>
          <w:numId w:val="17"/>
        </w:numPr>
        <w:rPr>
          <w:color w:val="000000" w:themeColor="text1"/>
        </w:rPr>
      </w:pPr>
      <w:r>
        <w:rPr>
          <w:color w:val="000000" w:themeColor="text1"/>
        </w:rPr>
        <w:t>Hint: The template is just the solution from exercise ch04a/ex03_ble_adv so if you prefer, you can instead copy your answer to that exercise and rename things as necessary.</w:t>
      </w:r>
    </w:p>
    <w:p w14:paraId="4A963433" w14:textId="6F1D1A25" w:rsidR="00FF4DBC" w:rsidRPr="007026BA" w:rsidRDefault="00FF4DBC" w:rsidP="007026BA">
      <w:pPr>
        <w:pStyle w:val="ListParagraph"/>
        <w:numPr>
          <w:ilvl w:val="1"/>
          <w:numId w:val="17"/>
        </w:numPr>
        <w:rPr>
          <w:color w:val="000000" w:themeColor="text1"/>
        </w:rPr>
      </w:pPr>
      <w:r>
        <w:rPr>
          <w:color w:val="000000" w:themeColor="text1"/>
        </w:rPr>
        <w:t xml:space="preserve">Hint: Change the name from </w:t>
      </w:r>
      <w:r>
        <w:rPr>
          <w:i/>
          <w:color w:val="000000" w:themeColor="text1"/>
        </w:rPr>
        <w:t>key</w:t>
      </w:r>
      <w:r w:rsidRPr="00830EAE">
        <w:rPr>
          <w:i/>
          <w:color w:val="000000" w:themeColor="text1"/>
        </w:rPr>
        <w:t>_</w:t>
      </w:r>
      <w:r>
        <w:rPr>
          <w:i/>
          <w:color w:val="000000" w:themeColor="text1"/>
        </w:rPr>
        <w:t>hci to use your initials instead of "key"</w:t>
      </w:r>
      <w:r>
        <w:rPr>
          <w:color w:val="000000" w:themeColor="text1"/>
        </w:rPr>
        <w:t xml:space="preserve"> in the wiced_bt_cfg.c file.</w:t>
      </w:r>
    </w:p>
    <w:p w14:paraId="662B6F26" w14:textId="0AA3175A" w:rsidR="0090758D" w:rsidRDefault="007026BA" w:rsidP="0090758D">
      <w:pPr>
        <w:pStyle w:val="ListParagraph"/>
        <w:numPr>
          <w:ilvl w:val="0"/>
          <w:numId w:val="17"/>
        </w:numPr>
      </w:pPr>
      <w:r>
        <w:t>Create</w:t>
      </w:r>
      <w:r w:rsidR="0090758D">
        <w:t xml:space="preserve"> a Make Target.</w:t>
      </w:r>
    </w:p>
    <w:p w14:paraId="10B3AD30" w14:textId="61B5F659" w:rsidR="0090758D" w:rsidRDefault="00CC407C" w:rsidP="0090758D">
      <w:pPr>
        <w:pStyle w:val="ListParagraph"/>
        <w:numPr>
          <w:ilvl w:val="0"/>
          <w:numId w:val="17"/>
        </w:numPr>
      </w:pPr>
      <w:r>
        <w:t xml:space="preserve">Verify that </w:t>
      </w:r>
      <w:r w:rsidR="0090758D">
        <w:t xml:space="preserve">WICED HCI </w:t>
      </w:r>
      <w:r>
        <w:t xml:space="preserve">is enabled </w:t>
      </w:r>
      <w:r w:rsidR="0090758D">
        <w:t>in your application</w:t>
      </w:r>
      <w:r w:rsidR="00C840B9">
        <w:t>.</w:t>
      </w:r>
    </w:p>
    <w:p w14:paraId="2BDDC996" w14:textId="1CB8AD1E" w:rsidR="00635A33" w:rsidRDefault="00635A33" w:rsidP="00635A33">
      <w:pPr>
        <w:pStyle w:val="ListParagraph"/>
        <w:numPr>
          <w:ilvl w:val="1"/>
          <w:numId w:val="17"/>
        </w:numPr>
      </w:pPr>
      <w:r>
        <w:t xml:space="preserve">Hint: review the steps in the </w:t>
      </w:r>
      <w:r w:rsidR="000624A5">
        <w:t xml:space="preserve">Transport Configuration </w:t>
      </w:r>
      <w:r>
        <w:t>section of this chapter.</w:t>
      </w:r>
    </w:p>
    <w:p w14:paraId="69EA12C0" w14:textId="6D7637C0" w:rsidR="0090758D" w:rsidRDefault="0090758D" w:rsidP="0090758D">
      <w:pPr>
        <w:pStyle w:val="ListParagraph"/>
        <w:numPr>
          <w:ilvl w:val="0"/>
          <w:numId w:val="17"/>
        </w:numPr>
      </w:pPr>
      <w:r>
        <w:t>Remove wiced_bt_start_advertisements from the application_init function</w:t>
      </w:r>
      <w:r w:rsidR="00C840B9">
        <w:t>.</w:t>
      </w:r>
    </w:p>
    <w:p w14:paraId="746794B7" w14:textId="67131BA8" w:rsidR="0090758D" w:rsidRDefault="0090758D" w:rsidP="0090758D">
      <w:pPr>
        <w:pStyle w:val="ListParagraph"/>
        <w:numPr>
          <w:ilvl w:val="0"/>
          <w:numId w:val="17"/>
        </w:numPr>
      </w:pPr>
      <w:r>
        <w:t>Modify the R</w:t>
      </w:r>
      <w:r w:rsidR="00EB5058">
        <w:t>X</w:t>
      </w:r>
      <w:r>
        <w:t xml:space="preserve"> handler to handle the </w:t>
      </w:r>
      <w:r w:rsidR="0000310A">
        <w:t>*_ADVERTISE C</w:t>
      </w:r>
      <w:r w:rsidR="000666AF">
        <w:t>ommand.</w:t>
      </w:r>
    </w:p>
    <w:p w14:paraId="34FBA992" w14:textId="60C6A7BB" w:rsidR="00A84268" w:rsidRDefault="00F46F51" w:rsidP="00A84268">
      <w:pPr>
        <w:pStyle w:val="ListParagraph"/>
        <w:numPr>
          <w:ilvl w:val="1"/>
          <w:numId w:val="17"/>
        </w:numPr>
      </w:pPr>
      <w:r>
        <w:t>Hint: R</w:t>
      </w:r>
      <w:r w:rsidR="00A84268">
        <w:t xml:space="preserve">efer to the file include/common/hci_control_api.h </w:t>
      </w:r>
      <w:r w:rsidR="000666AF">
        <w:t xml:space="preserve">to find the </w:t>
      </w:r>
      <w:r w:rsidR="0000310A">
        <w:t>full name of the C</w:t>
      </w:r>
      <w:r w:rsidR="000666AF">
        <w:t>ommand</w:t>
      </w:r>
      <w:r w:rsidR="00A84268">
        <w:t>.</w:t>
      </w:r>
    </w:p>
    <w:p w14:paraId="55C41219" w14:textId="1992EC18" w:rsidR="00E47941" w:rsidRDefault="00F46F51" w:rsidP="00A84268">
      <w:pPr>
        <w:pStyle w:val="ListParagraph"/>
        <w:numPr>
          <w:ilvl w:val="1"/>
          <w:numId w:val="17"/>
        </w:numPr>
      </w:pPr>
      <w:r>
        <w:t>Hint: T</w:t>
      </w:r>
      <w:r w:rsidR="00E47941">
        <w:t xml:space="preserve">he switch statement </w:t>
      </w:r>
      <w:r w:rsidR="0000310A">
        <w:t>by default uses the Group C</w:t>
      </w:r>
      <w:r w:rsidR="000666AF">
        <w:t>ode. You may want to change it in this case to u</w:t>
      </w:r>
      <w:r w:rsidR="0000310A">
        <w:t xml:space="preserve">se the full </w:t>
      </w:r>
      <w:r>
        <w:t>O</w:t>
      </w:r>
      <w:r w:rsidR="000666AF">
        <w:t>pcode instead.</w:t>
      </w:r>
    </w:p>
    <w:p w14:paraId="48C66B48" w14:textId="7B975B11" w:rsidR="000666AF" w:rsidRDefault="000666AF" w:rsidP="00A84268">
      <w:pPr>
        <w:pStyle w:val="ListParagraph"/>
        <w:numPr>
          <w:ilvl w:val="1"/>
          <w:numId w:val="17"/>
        </w:numPr>
      </w:pPr>
      <w:r>
        <w:t xml:space="preserve">Hint: </w:t>
      </w:r>
      <w:r w:rsidR="0000310A">
        <w:t xml:space="preserve">The payload will be 0 to stop advertisements and </w:t>
      </w:r>
      <w:r w:rsidR="00F46F51">
        <w:t>1</w:t>
      </w:r>
      <w:r w:rsidR="0000310A">
        <w:t xml:space="preserve"> to start advertisements.</w:t>
      </w:r>
    </w:p>
    <w:p w14:paraId="677FAA3F" w14:textId="3DE9F840" w:rsidR="00F46F51" w:rsidRDefault="00F46F51" w:rsidP="00F46F51">
      <w:pPr>
        <w:pStyle w:val="ListParagraph"/>
        <w:numPr>
          <w:ilvl w:val="1"/>
          <w:numId w:val="17"/>
        </w:numPr>
      </w:pPr>
      <w:r>
        <w:t>Hint: Fix the two bugs in the function.</w:t>
      </w:r>
    </w:p>
    <w:p w14:paraId="11CDDF67" w14:textId="1430A765" w:rsidR="0090758D" w:rsidRDefault="0090758D" w:rsidP="0090758D">
      <w:pPr>
        <w:pStyle w:val="ListParagraph"/>
        <w:numPr>
          <w:ilvl w:val="0"/>
          <w:numId w:val="17"/>
        </w:numPr>
      </w:pPr>
      <w:r>
        <w:t xml:space="preserve">Update the </w:t>
      </w:r>
      <w:r w:rsidR="005C4366">
        <w:t>Bluetooth Stack M</w:t>
      </w:r>
      <w:r>
        <w:t xml:space="preserve">anagement </w:t>
      </w:r>
      <w:r w:rsidR="005C4366">
        <w:t xml:space="preserve">callback </w:t>
      </w:r>
      <w:r>
        <w:t>to send WICED HCI status messages when the advertising state changes</w:t>
      </w:r>
      <w:r w:rsidR="00C840B9">
        <w:t>.</w:t>
      </w:r>
    </w:p>
    <w:p w14:paraId="29927DDF" w14:textId="076609AA" w:rsidR="00B03F98" w:rsidRDefault="00B03F98" w:rsidP="00B03F98">
      <w:pPr>
        <w:pStyle w:val="ListParagraph"/>
        <w:numPr>
          <w:ilvl w:val="1"/>
          <w:numId w:val="17"/>
        </w:numPr>
      </w:pPr>
      <w:r>
        <w:t xml:space="preserve">Hint: </w:t>
      </w:r>
      <w:r w:rsidR="0000310A">
        <w:t>Use the wi</w:t>
      </w:r>
      <w:r w:rsidR="00814AE3">
        <w:t>c</w:t>
      </w:r>
      <w:r w:rsidR="0000310A">
        <w:t>ed_transport_send_data function and the same ADVERTISE Command used above. Note that you must send a value of either 0</w:t>
      </w:r>
      <w:r w:rsidR="003C52E6">
        <w:t xml:space="preserve"> (stopped)</w:t>
      </w:r>
      <w:r w:rsidR="0000310A">
        <w:t xml:space="preserve"> or 1</w:t>
      </w:r>
      <w:r w:rsidR="003C52E6">
        <w:t xml:space="preserve"> (started)</w:t>
      </w:r>
      <w:r w:rsidR="0000310A">
        <w:t xml:space="preserve"> even though the callback will send other values depending on the type of advertising</w:t>
      </w:r>
      <w:r w:rsidR="00814AE3">
        <w:t xml:space="preserve">. </w:t>
      </w:r>
      <w:r w:rsidR="00814AE3" w:rsidRPr="00814AE3">
        <w:rPr>
          <w:u w:val="single"/>
        </w:rPr>
        <w:t>If you send a value other than 0 or 1, the Client Control utility will crash</w:t>
      </w:r>
      <w:r w:rsidR="00814AE3">
        <w:t>.</w:t>
      </w:r>
    </w:p>
    <w:p w14:paraId="409AD3D9" w14:textId="691949C1" w:rsidR="006D4B35" w:rsidRDefault="006D4B35" w:rsidP="006D4B35">
      <w:pPr>
        <w:pStyle w:val="Heading3"/>
      </w:pPr>
      <w:r>
        <w:t>Testing</w:t>
      </w:r>
    </w:p>
    <w:p w14:paraId="70DE1149" w14:textId="77777777" w:rsidR="006D4B35" w:rsidRDefault="006D4B35" w:rsidP="006D4B35">
      <w:pPr>
        <w:pStyle w:val="ListParagraph"/>
        <w:numPr>
          <w:ilvl w:val="0"/>
          <w:numId w:val="25"/>
        </w:numPr>
      </w:pPr>
      <w:r>
        <w:t>Program the project to the kit.</w:t>
      </w:r>
    </w:p>
    <w:p w14:paraId="53F0BD96" w14:textId="68CDD6BA" w:rsidR="006D4B35" w:rsidRDefault="006D4B35" w:rsidP="006D4B35">
      <w:pPr>
        <w:pStyle w:val="ListParagraph"/>
        <w:numPr>
          <w:ilvl w:val="1"/>
          <w:numId w:val="25"/>
        </w:numPr>
      </w:pPr>
      <w:r>
        <w:t>Hint: If you have the port open in Client Control, you will have to close the port before being able to program again because programming and Client Control both use the WICED HCI port.</w:t>
      </w:r>
    </w:p>
    <w:p w14:paraId="7CD6FB8C" w14:textId="78DEB0FE" w:rsidR="0090758D" w:rsidRDefault="006D4B35" w:rsidP="006D4B35">
      <w:pPr>
        <w:pStyle w:val="ListParagraph"/>
        <w:numPr>
          <w:ilvl w:val="0"/>
          <w:numId w:val="25"/>
        </w:numPr>
      </w:pPr>
      <w:r>
        <w:t>Open the Client Control program and connect to the WICED HCI port.</w:t>
      </w:r>
    </w:p>
    <w:p w14:paraId="486D1BAB" w14:textId="5666FECF" w:rsidR="006D4B35" w:rsidRDefault="006D4B35" w:rsidP="006D4B35">
      <w:pPr>
        <w:pStyle w:val="ListParagraph"/>
        <w:numPr>
          <w:ilvl w:val="0"/>
          <w:numId w:val="25"/>
        </w:numPr>
      </w:pPr>
      <w:r>
        <w:t>Open CySmart and scan for devices. Note that your device does not appear.</w:t>
      </w:r>
    </w:p>
    <w:p w14:paraId="1091D63E" w14:textId="279B41E5" w:rsidR="006D4B35" w:rsidRDefault="006D4B35" w:rsidP="006D4B35">
      <w:pPr>
        <w:pStyle w:val="ListParagraph"/>
        <w:numPr>
          <w:ilvl w:val="0"/>
          <w:numId w:val="25"/>
        </w:numPr>
      </w:pPr>
      <w:r>
        <w:t>In Client Control, switch to the GATT tab and click on Start Adverts. Look at the return message.</w:t>
      </w:r>
    </w:p>
    <w:p w14:paraId="53A8BC8C" w14:textId="1A0A32B8" w:rsidR="006D4B35" w:rsidRDefault="006D4B35" w:rsidP="006D4B35">
      <w:pPr>
        <w:pStyle w:val="ListParagraph"/>
        <w:numPr>
          <w:ilvl w:val="0"/>
          <w:numId w:val="25"/>
        </w:numPr>
      </w:pPr>
      <w:r>
        <w:lastRenderedPageBreak/>
        <w:t>Verify that your device now appears in CySmart.</w:t>
      </w:r>
    </w:p>
    <w:p w14:paraId="6C311FC6" w14:textId="3CBC2D98" w:rsidR="006D4B35" w:rsidRDefault="006D4B35" w:rsidP="006D4B35">
      <w:pPr>
        <w:pStyle w:val="ListParagraph"/>
        <w:numPr>
          <w:ilvl w:val="0"/>
          <w:numId w:val="25"/>
        </w:numPr>
      </w:pPr>
      <w:r>
        <w:t xml:space="preserve">In Client Control click on Stop Adverts and look at the return message. </w:t>
      </w:r>
      <w:r w:rsidR="00B95D60">
        <w:t xml:space="preserve">Stop and Re-start the scan in CySmart. </w:t>
      </w:r>
      <w:r>
        <w:t>Note that your de</w:t>
      </w:r>
      <w:r w:rsidR="00B95D60">
        <w:t>vice no longer appears</w:t>
      </w:r>
      <w:r>
        <w:t>.</w:t>
      </w:r>
    </w:p>
    <w:p w14:paraId="771DE428" w14:textId="77777777" w:rsidR="006D4B35" w:rsidRDefault="006D4B35">
      <w:pPr>
        <w:rPr>
          <w:rFonts w:eastAsia="Times New Roman"/>
          <w:b/>
          <w:color w:val="1F4E79" w:themeColor="accent1" w:themeShade="80"/>
          <w:sz w:val="24"/>
          <w:szCs w:val="26"/>
        </w:rPr>
      </w:pPr>
      <w:r>
        <w:br w:type="page"/>
      </w:r>
    </w:p>
    <w:p w14:paraId="6D5218C8" w14:textId="081DB7B9" w:rsidR="0020136B" w:rsidRPr="000A0487" w:rsidRDefault="0020136B" w:rsidP="003B1587">
      <w:pPr>
        <w:pStyle w:val="Exercise"/>
      </w:pPr>
      <w:bookmarkStart w:id="21" w:name="_Toc530072281"/>
      <w:r>
        <w:lastRenderedPageBreak/>
        <w:t>Run BTSpy</w:t>
      </w:r>
      <w:bookmarkEnd w:id="21"/>
    </w:p>
    <w:p w14:paraId="018DA3AD" w14:textId="77777777" w:rsidR="0020136B" w:rsidRDefault="0020136B" w:rsidP="0020136B">
      <w:r>
        <w:t>In this project you will use BTSpy to look at Bluetooth protocol trace messages.</w:t>
      </w:r>
    </w:p>
    <w:p w14:paraId="31CCD06E" w14:textId="77777777" w:rsidR="0020136B" w:rsidRDefault="0020136B" w:rsidP="0020136B">
      <w:pPr>
        <w:pStyle w:val="Heading3"/>
      </w:pPr>
      <w:r>
        <w:t>Project Creation</w:t>
      </w:r>
    </w:p>
    <w:p w14:paraId="48314431" w14:textId="00545386" w:rsidR="00035FAF" w:rsidRPr="00CB4E77" w:rsidRDefault="00035FAF" w:rsidP="00035FAF">
      <w:pPr>
        <w:pStyle w:val="ListParagraph"/>
        <w:numPr>
          <w:ilvl w:val="0"/>
          <w:numId w:val="24"/>
        </w:numPr>
        <w:rPr>
          <w:color w:val="000000" w:themeColor="text1"/>
        </w:rPr>
      </w:pPr>
      <w:r>
        <w:t>Copy the folder from the class files at WBT101_Files/Templates/ch05/ex02_btspy into the ch05 folder for your workspace.</w:t>
      </w:r>
    </w:p>
    <w:p w14:paraId="2511F97F" w14:textId="202A1FBA" w:rsidR="00035FAF" w:rsidRDefault="00035FAF" w:rsidP="00035FAF">
      <w:pPr>
        <w:pStyle w:val="ListParagraph"/>
        <w:numPr>
          <w:ilvl w:val="1"/>
          <w:numId w:val="24"/>
        </w:numPr>
        <w:rPr>
          <w:color w:val="000000" w:themeColor="text1"/>
        </w:rPr>
      </w:pPr>
      <w:r>
        <w:rPr>
          <w:color w:val="000000" w:themeColor="text1"/>
        </w:rPr>
        <w:t>Hint: The template is just the solution from exercise ch04b/ex03_ble_pair so if you prefer, you can instead copy your answer to that exercise and rename things as necessary.</w:t>
      </w:r>
    </w:p>
    <w:p w14:paraId="2A097744" w14:textId="75782AB7" w:rsidR="00035FAF" w:rsidRPr="00DC5724" w:rsidRDefault="00035FAF" w:rsidP="00DC5724">
      <w:pPr>
        <w:pStyle w:val="ListParagraph"/>
        <w:numPr>
          <w:ilvl w:val="1"/>
          <w:numId w:val="24"/>
        </w:numPr>
        <w:rPr>
          <w:color w:val="000000" w:themeColor="text1"/>
        </w:rPr>
      </w:pPr>
      <w:r>
        <w:rPr>
          <w:color w:val="000000" w:themeColor="text1"/>
        </w:rPr>
        <w:t xml:space="preserve">Hint: Change the name from </w:t>
      </w:r>
      <w:r>
        <w:rPr>
          <w:i/>
          <w:color w:val="000000" w:themeColor="text1"/>
        </w:rPr>
        <w:t>key</w:t>
      </w:r>
      <w:r w:rsidRPr="00830EAE">
        <w:rPr>
          <w:i/>
          <w:color w:val="000000" w:themeColor="text1"/>
        </w:rPr>
        <w:t>_</w:t>
      </w:r>
      <w:r w:rsidR="00DC5724">
        <w:rPr>
          <w:i/>
          <w:color w:val="000000" w:themeColor="text1"/>
        </w:rPr>
        <w:t>spy</w:t>
      </w:r>
      <w:r>
        <w:rPr>
          <w:i/>
          <w:color w:val="000000" w:themeColor="text1"/>
        </w:rPr>
        <w:t xml:space="preserve"> to use your initials instead of "key"</w:t>
      </w:r>
      <w:r>
        <w:rPr>
          <w:color w:val="000000" w:themeColor="text1"/>
        </w:rPr>
        <w:t xml:space="preserve"> in the wiced_bt_cfg.c file</w:t>
      </w:r>
      <w:r w:rsidR="00DC5724">
        <w:rPr>
          <w:color w:val="000000" w:themeColor="text1"/>
        </w:rPr>
        <w:t xml:space="preserve"> and in ex02_btspy.c</w:t>
      </w:r>
      <w:r>
        <w:rPr>
          <w:color w:val="000000" w:themeColor="text1"/>
        </w:rPr>
        <w:t>.</w:t>
      </w:r>
    </w:p>
    <w:p w14:paraId="4F40E19A" w14:textId="0BA8C98D" w:rsidR="0020136B" w:rsidRDefault="0020136B" w:rsidP="009863F7">
      <w:pPr>
        <w:pStyle w:val="ListParagraph"/>
        <w:numPr>
          <w:ilvl w:val="0"/>
          <w:numId w:val="24"/>
        </w:numPr>
      </w:pPr>
      <w:r>
        <w:t xml:space="preserve">In the makefile, verify that the </w:t>
      </w:r>
      <w:r w:rsidR="00DC5724" w:rsidRPr="00DC5724">
        <w:t>HCI_TRACE_OVER_TRANSPORT</w:t>
      </w:r>
      <w:r w:rsidR="00DC5724">
        <w:t xml:space="preserve"> </w:t>
      </w:r>
      <w:r>
        <w:t>C flag is set as discussed earlier.</w:t>
      </w:r>
    </w:p>
    <w:p w14:paraId="071BB1B8" w14:textId="77777777" w:rsidR="0020136B" w:rsidRDefault="0020136B" w:rsidP="009863F7">
      <w:pPr>
        <w:pStyle w:val="ListParagraph"/>
        <w:numPr>
          <w:ilvl w:val="0"/>
          <w:numId w:val="24"/>
        </w:numPr>
      </w:pPr>
      <w:r>
        <w:t>In the main C file, verify the BTSpy setup as discussed earlier. Be sure to make sure the debug interface is set to WICED_ROUTE_DEBUG_TO_WICED_UART.</w:t>
      </w:r>
    </w:p>
    <w:p w14:paraId="4C7D96B1" w14:textId="2113EA47" w:rsidR="0020136B" w:rsidRDefault="0020136B" w:rsidP="009863F7">
      <w:pPr>
        <w:pStyle w:val="ListParagraph"/>
        <w:numPr>
          <w:ilvl w:val="0"/>
          <w:numId w:val="24"/>
        </w:numPr>
      </w:pPr>
      <w:r>
        <w:t>In the wiced_bt_cfg.c file, change the low duty cycle advertisement duration to 0 so that advertising doesn</w:t>
      </w:r>
      <w:r w:rsidR="00EF1256">
        <w:t>'</w:t>
      </w:r>
      <w:r>
        <w:t>t stop after 60 seconds.</w:t>
      </w:r>
    </w:p>
    <w:p w14:paraId="090ADCA5" w14:textId="77777777" w:rsidR="0020136B" w:rsidRDefault="0020136B" w:rsidP="0020136B">
      <w:pPr>
        <w:pStyle w:val="Heading3"/>
      </w:pPr>
      <w:r>
        <w:t>Programming and Setup</w:t>
      </w:r>
    </w:p>
    <w:p w14:paraId="00BF5F57" w14:textId="77777777" w:rsidR="0020136B" w:rsidRDefault="0020136B" w:rsidP="00FC2A9F">
      <w:pPr>
        <w:pStyle w:val="ListParagraph"/>
        <w:numPr>
          <w:ilvl w:val="0"/>
          <w:numId w:val="27"/>
        </w:numPr>
        <w:spacing w:before="240"/>
      </w:pPr>
      <w:r>
        <w:t>Build</w:t>
      </w:r>
      <w:r w:rsidRPr="000456CB">
        <w:t xml:space="preserve"> and download the application to the </w:t>
      </w:r>
      <w:r>
        <w:t>kit</w:t>
      </w:r>
      <w:r w:rsidRPr="000456CB">
        <w:t>.</w:t>
      </w:r>
    </w:p>
    <w:p w14:paraId="48B94553" w14:textId="77777777" w:rsidR="0020136B" w:rsidRPr="000456CB" w:rsidRDefault="0020136B" w:rsidP="00FC2A9F">
      <w:pPr>
        <w:pStyle w:val="ListParagraph"/>
        <w:numPr>
          <w:ilvl w:val="0"/>
          <w:numId w:val="2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r w:rsidRPr="005A18C1">
        <w:rPr>
          <w:i/>
        </w:rPr>
        <w:t>ClientControl</w:t>
      </w:r>
      <w:r>
        <w:t>. This is necessary because the programmer and HCI UART use the same interface.</w:t>
      </w:r>
    </w:p>
    <w:p w14:paraId="06A56E41" w14:textId="4D97E8CC" w:rsidR="0020136B" w:rsidRPr="00C2584E" w:rsidRDefault="0020136B" w:rsidP="00FC2A9F">
      <w:pPr>
        <w:pStyle w:val="ListParagraph"/>
        <w:numPr>
          <w:ilvl w:val="0"/>
          <w:numId w:val="27"/>
        </w:numPr>
      </w:pPr>
      <w:r w:rsidRPr="00C2584E">
        <w:t xml:space="preserve">Run the </w:t>
      </w:r>
      <w:r w:rsidRPr="005A18C1">
        <w:rPr>
          <w:i/>
        </w:rPr>
        <w:t>ClientControl</w:t>
      </w:r>
      <w:r w:rsidRPr="00C2584E">
        <w:t xml:space="preserve"> utility</w:t>
      </w:r>
      <w:r>
        <w:t xml:space="preserve"> from </w:t>
      </w:r>
      <w:r w:rsidRPr="005A18C1">
        <w:rPr>
          <w:i/>
        </w:rPr>
        <w:t>apps\host\client_control</w:t>
      </w:r>
      <w:r>
        <w:rPr>
          <w:i/>
        </w:rPr>
        <w:t>\Windows</w:t>
      </w:r>
      <w:r w:rsidR="00B843D0">
        <w:t xml:space="preserve"> by double clicking on it.</w:t>
      </w:r>
      <w:r>
        <w:t xml:space="preserve"> </w:t>
      </w:r>
    </w:p>
    <w:p w14:paraId="13835E2D" w14:textId="77777777" w:rsidR="0020136B" w:rsidRPr="00C2584E" w:rsidRDefault="0020136B" w:rsidP="00FC2A9F">
      <w:pPr>
        <w:pStyle w:val="ListParagraph"/>
        <w:numPr>
          <w:ilvl w:val="0"/>
          <w:numId w:val="27"/>
        </w:numPr>
      </w:pPr>
      <w:r w:rsidRPr="00C2584E">
        <w:t xml:space="preserve">In the </w:t>
      </w:r>
      <w:r w:rsidRPr="005A18C1">
        <w:rPr>
          <w:i/>
        </w:rPr>
        <w:t>ClientControl</w:t>
      </w:r>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31C09E6B" w14:textId="25226888" w:rsidR="0020136B" w:rsidRDefault="0020136B" w:rsidP="00FC2A9F">
      <w:pPr>
        <w:pStyle w:val="ListParagraph"/>
        <w:numPr>
          <w:ilvl w:val="0"/>
          <w:numId w:val="27"/>
        </w:numPr>
      </w:pPr>
      <w:r w:rsidRPr="00C2584E">
        <w:t xml:space="preserve">Run the </w:t>
      </w:r>
      <w:r w:rsidRPr="005A18C1">
        <w:rPr>
          <w:u w:val="single"/>
        </w:rPr>
        <w:t>BTSpy</w:t>
      </w:r>
      <w:r w:rsidRPr="00C2584E">
        <w:t xml:space="preserve"> utility</w:t>
      </w:r>
      <w:r>
        <w:t xml:space="preserve"> from </w:t>
      </w:r>
      <w:r w:rsidRPr="005A18C1">
        <w:rPr>
          <w:rFonts w:cs="Arial"/>
          <w:i/>
        </w:rPr>
        <w:t>wiced_tools</w:t>
      </w:r>
      <w:r>
        <w:rPr>
          <w:rFonts w:cs="Arial"/>
          <w:i/>
        </w:rPr>
        <w:t>\BTSpy\Win32</w:t>
      </w:r>
      <w:r w:rsidR="00B843D0">
        <w:rPr>
          <w:rFonts w:cs="Arial"/>
          <w:i/>
        </w:rPr>
        <w:t xml:space="preserve"> </w:t>
      </w:r>
      <w:r w:rsidR="00B843D0" w:rsidRPr="00B843D0">
        <w:rPr>
          <w:rFonts w:cs="Arial"/>
        </w:rPr>
        <w:t>by double clicking on it</w:t>
      </w:r>
      <w:r w:rsidRPr="00B843D0">
        <w:t>.</w:t>
      </w:r>
    </w:p>
    <w:p w14:paraId="3410E580" w14:textId="16BE7BF7" w:rsidR="003F0032" w:rsidRPr="00C2584E" w:rsidRDefault="003F0032" w:rsidP="00FC2A9F">
      <w:pPr>
        <w:pStyle w:val="ListParagraph"/>
        <w:numPr>
          <w:ilvl w:val="1"/>
          <w:numId w:val="27"/>
        </w:numPr>
      </w:pPr>
      <w:r>
        <w:t xml:space="preserve">Hint: If your computer has a Broadcom WiFi chip, it will show lots of messages that are </w:t>
      </w:r>
      <w:r w:rsidR="00434901">
        <w:t>from your computer instead of</w:t>
      </w:r>
      <w:r>
        <w:t xml:space="preserve"> from your kit. To disable these messages</w:t>
      </w:r>
      <w:r w:rsidR="00A14E04">
        <w:t>,</w:t>
      </w:r>
      <w:r>
        <w:t xml:space="preserve"> you will need to temporarily disable Bluetooth on your computer.</w:t>
      </w:r>
    </w:p>
    <w:p w14:paraId="458A3FF2" w14:textId="1B3B6AFA" w:rsidR="0020136B" w:rsidRPr="00C2584E" w:rsidRDefault="0020136B" w:rsidP="00FC2A9F">
      <w:pPr>
        <w:pStyle w:val="ListParagraph"/>
        <w:numPr>
          <w:ilvl w:val="0"/>
          <w:numId w:val="27"/>
        </w:numPr>
      </w:pPr>
      <w:r w:rsidRPr="00C2584E">
        <w:t>In the ClientControl util</w:t>
      </w:r>
      <w:r>
        <w:t xml:space="preserve">ity, open the HCI UART COM port by clicking on </w:t>
      </w:r>
      <w:r w:rsidR="00EF1256">
        <w:t>"</w:t>
      </w:r>
      <w:r>
        <w:t>Open Port</w:t>
      </w:r>
      <w:r w:rsidR="00EF1256">
        <w:t>"</w:t>
      </w:r>
      <w:r>
        <w:t>.</w:t>
      </w:r>
    </w:p>
    <w:p w14:paraId="63C3EEEB" w14:textId="77777777" w:rsidR="0020136B" w:rsidRDefault="0020136B" w:rsidP="0020136B">
      <w:pPr>
        <w:pStyle w:val="Heading3"/>
      </w:pPr>
      <w:r>
        <w:t>Testing</w:t>
      </w:r>
    </w:p>
    <w:p w14:paraId="6EB19C90" w14:textId="0E96B8CC" w:rsidR="0020136B" w:rsidRDefault="0020136B" w:rsidP="00FC2A9F">
      <w:pPr>
        <w:pStyle w:val="ListParagraph"/>
        <w:numPr>
          <w:ilvl w:val="0"/>
          <w:numId w:val="28"/>
        </w:numPr>
      </w:pPr>
      <w:r>
        <w:t xml:space="preserve">If you want to capture the log from BTSpy to a file, click on the </w:t>
      </w:r>
      <w:r w:rsidR="00EF1256">
        <w:t>"</w:t>
      </w:r>
      <w:r>
        <w:t>Save</w:t>
      </w:r>
      <w:r w:rsidR="00EF1256">
        <w:t>"</w:t>
      </w:r>
      <w:r>
        <w:t xml:space="preserve"> button (it looks like a floppy disk). Click Browse to specify a path and file name, click on </w:t>
      </w:r>
      <w:r w:rsidR="00EF1256">
        <w:t>"</w:t>
      </w:r>
      <w:r>
        <w:t>Start Logging</w:t>
      </w:r>
      <w:r w:rsidR="00EF1256">
        <w:t>"</w:t>
      </w:r>
      <w:r>
        <w:t xml:space="preserve">, and then click on </w:t>
      </w:r>
      <w:r w:rsidR="00EF1256">
        <w:t>"</w:t>
      </w:r>
      <w:r>
        <w:t>OK</w:t>
      </w:r>
      <w:r w:rsidR="00EF1256">
        <w:t>"</w:t>
      </w:r>
      <w:r>
        <w:t>.</w:t>
      </w:r>
    </w:p>
    <w:p w14:paraId="2ED02F6F" w14:textId="23F20FC1" w:rsidR="0020136B" w:rsidRDefault="0020136B" w:rsidP="00FC2A9F">
      <w:pPr>
        <w:pStyle w:val="ListParagraph"/>
        <w:numPr>
          <w:ilvl w:val="1"/>
          <w:numId w:val="28"/>
        </w:numPr>
      </w:pPr>
      <w:r>
        <w:t xml:space="preserve">Hint: If you want to include the existing log window history in the file (for example if you forgot to start logging at the beginning) check the box </w:t>
      </w:r>
      <w:r w:rsidR="00EF1256">
        <w:t>"</w:t>
      </w:r>
      <w:r>
        <w:t>Prepend trace window contents</w:t>
      </w:r>
      <w:r w:rsidR="00EF1256">
        <w:t>"</w:t>
      </w:r>
      <w:r>
        <w:t xml:space="preserve"> before you start logging.</w:t>
      </w:r>
    </w:p>
    <w:p w14:paraId="03B87731" w14:textId="77777777" w:rsidR="0020136B" w:rsidRDefault="0020136B" w:rsidP="00FC2A9F">
      <w:pPr>
        <w:pStyle w:val="ListParagraph"/>
        <w:numPr>
          <w:ilvl w:val="0"/>
          <w:numId w:val="28"/>
        </w:numPr>
      </w:pPr>
      <w:r>
        <w:t>Use CySmart to connect to the device and observe the messages in the BTSpy window.</w:t>
      </w:r>
    </w:p>
    <w:p w14:paraId="56C13950" w14:textId="5B0D4569" w:rsidR="0020136B" w:rsidRDefault="0020136B" w:rsidP="00FC2A9F">
      <w:pPr>
        <w:pStyle w:val="ListParagraph"/>
        <w:numPr>
          <w:ilvl w:val="0"/>
          <w:numId w:val="28"/>
        </w:numPr>
      </w:pPr>
      <w:r>
        <w:t xml:space="preserve">Once paring is complete, click the </w:t>
      </w:r>
      <w:r w:rsidR="00EF1256">
        <w:t>"</w:t>
      </w:r>
      <w:r>
        <w:t>Notes</w:t>
      </w:r>
      <w:r w:rsidR="00EF1256">
        <w:t>"</w:t>
      </w:r>
      <w:r>
        <w:t xml:space="preserve"> button (it looks like a Post-It note), enter </w:t>
      </w:r>
      <w:r w:rsidR="00EF1256">
        <w:t>"</w:t>
      </w:r>
      <w:r>
        <w:t>Pairing Completed</w:t>
      </w:r>
      <w:r w:rsidR="00EF1256">
        <w:t>"</w:t>
      </w:r>
      <w:r>
        <w:t xml:space="preserve"> and click OK. Observe that a note is added to the trace window.</w:t>
      </w:r>
    </w:p>
    <w:p w14:paraId="4DC099D6" w14:textId="04B22C47" w:rsidR="0020136B" w:rsidRDefault="0020136B" w:rsidP="00FC2A9F">
      <w:pPr>
        <w:pStyle w:val="ListParagraph"/>
        <w:numPr>
          <w:ilvl w:val="0"/>
          <w:numId w:val="28"/>
        </w:numPr>
      </w:pPr>
      <w:r>
        <w:lastRenderedPageBreak/>
        <w:t xml:space="preserve">Read the </w:t>
      </w:r>
      <w:del w:id="22" w:author="Richa Dham" w:date="2018-12-20T16:25:00Z">
        <w:r w:rsidDel="00976095">
          <w:delText>CapSense b</w:delText>
        </w:r>
      </w:del>
      <w:ins w:id="23" w:author="Richa Dham" w:date="2018-12-20T16:25:00Z">
        <w:r w:rsidR="00976095">
          <w:t>B</w:t>
        </w:r>
      </w:ins>
      <w:r>
        <w:t>utton Characteristic and observe the messages.</w:t>
      </w:r>
    </w:p>
    <w:p w14:paraId="70DA9688" w14:textId="43CA4B35" w:rsidR="0020136B" w:rsidRDefault="0020136B" w:rsidP="00FC2A9F">
      <w:pPr>
        <w:pStyle w:val="ListParagraph"/>
        <w:numPr>
          <w:ilvl w:val="0"/>
          <w:numId w:val="28"/>
        </w:numPr>
      </w:pPr>
      <w:r>
        <w:t xml:space="preserve">Add a note that says </w:t>
      </w:r>
      <w:r w:rsidR="00EF1256">
        <w:t>"</w:t>
      </w:r>
      <w:r>
        <w:t xml:space="preserve"> Button Characteristic Read Complete</w:t>
      </w:r>
      <w:r w:rsidR="00EF1256">
        <w:t>"</w:t>
      </w:r>
    </w:p>
    <w:p w14:paraId="0CCDDFE9" w14:textId="77777777" w:rsidR="0020136B" w:rsidRDefault="0020136B" w:rsidP="00FC2A9F">
      <w:pPr>
        <w:pStyle w:val="ListParagraph"/>
        <w:numPr>
          <w:ilvl w:val="0"/>
          <w:numId w:val="28"/>
        </w:numPr>
      </w:pPr>
      <w:r>
        <w:t>Disconnect from the device.</w:t>
      </w:r>
    </w:p>
    <w:p w14:paraId="5113B4E7" w14:textId="1788DFF4" w:rsidR="0020136B" w:rsidRDefault="0020136B" w:rsidP="00FC2A9F">
      <w:pPr>
        <w:pStyle w:val="ListParagraph"/>
        <w:numPr>
          <w:ilvl w:val="0"/>
          <w:numId w:val="28"/>
        </w:numPr>
      </w:pPr>
      <w:r>
        <w:t xml:space="preserve">Once you are done logging, click on the </w:t>
      </w:r>
      <w:r w:rsidR="00EF1256">
        <w:t>"</w:t>
      </w:r>
      <w:r>
        <w:t>Save</w:t>
      </w:r>
      <w:r w:rsidR="00EF1256">
        <w:t>"</w:t>
      </w:r>
      <w:r>
        <w:t xml:space="preserve"> button, click on </w:t>
      </w:r>
      <w:r w:rsidR="00EF1256">
        <w:t>"</w:t>
      </w:r>
      <w:r>
        <w:t>Stop Logging</w:t>
      </w:r>
      <w:r w:rsidR="00EF1256">
        <w:t>"</w:t>
      </w:r>
      <w:r>
        <w:t xml:space="preserve">, and then click on </w:t>
      </w:r>
      <w:r w:rsidR="00EF1256">
        <w:t>"</w:t>
      </w:r>
      <w:r>
        <w:t>OK</w:t>
      </w:r>
      <w:r w:rsidR="00EF1256">
        <w:t>"</w:t>
      </w:r>
      <w:r>
        <w:t>.</w:t>
      </w:r>
    </w:p>
    <w:p w14:paraId="5B5C81C7" w14:textId="1746EFA6" w:rsidR="000A0487" w:rsidRDefault="00FC2A9F" w:rsidP="003B1587">
      <w:pPr>
        <w:pStyle w:val="Exercise"/>
      </w:pPr>
      <w:r>
        <w:t xml:space="preserve"> </w:t>
      </w:r>
      <w:bookmarkStart w:id="24" w:name="_Toc530072282"/>
      <w:r w:rsidR="0020136B">
        <w:t xml:space="preserve">(Advanced) </w:t>
      </w:r>
      <w:r w:rsidR="000A0487">
        <w:t>Run the Debugger</w:t>
      </w:r>
      <w:bookmarkEnd w:id="24"/>
    </w:p>
    <w:p w14:paraId="37308BC9" w14:textId="0CCF46F1" w:rsidR="006437B2" w:rsidRDefault="006437B2" w:rsidP="006437B2">
      <w:r>
        <w:t>In this exercise you will setup and run the debugger</w:t>
      </w:r>
      <w:r w:rsidR="00CF02D4">
        <w:t xml:space="preserve"> using an Olimex ARM-USB-TINY-H</w:t>
      </w:r>
      <w:r>
        <w:t>. You will then use the debugger to change the value of a variable that controls an LED on the shield.</w:t>
      </w:r>
    </w:p>
    <w:p w14:paraId="3E0C7E05" w14:textId="1F364B05" w:rsidR="006437B2" w:rsidRDefault="00CF02D4" w:rsidP="00CF02D4">
      <w:pPr>
        <w:pStyle w:val="ListParagraph"/>
        <w:numPr>
          <w:ilvl w:val="0"/>
          <w:numId w:val="16"/>
        </w:numPr>
      </w:pPr>
      <w:r>
        <w:t>Copy the project ex0</w:t>
      </w:r>
      <w:r w:rsidR="009863F7">
        <w:t>3</w:t>
      </w:r>
      <w:r>
        <w:t>_</w:t>
      </w:r>
      <w:r w:rsidR="00BF491F">
        <w:t>debug</w:t>
      </w:r>
      <w:r>
        <w:t xml:space="preserve"> from the templates folder.</w:t>
      </w:r>
    </w:p>
    <w:p w14:paraId="594265EC" w14:textId="28D671CD" w:rsidR="00CF02D4" w:rsidRDefault="00C0288D" w:rsidP="00CF02D4">
      <w:pPr>
        <w:pStyle w:val="ListParagraph"/>
        <w:numPr>
          <w:ilvl w:val="0"/>
          <w:numId w:val="16"/>
        </w:numPr>
      </w:pPr>
      <w:r>
        <w:t xml:space="preserve">Run the </w:t>
      </w:r>
      <w:r w:rsidR="00982E1F">
        <w:t xml:space="preserve">SuperMux </w:t>
      </w:r>
      <w:r>
        <w:t>pin configuration tool and setup the SWD pins.</w:t>
      </w:r>
    </w:p>
    <w:p w14:paraId="6649834A" w14:textId="692036F3" w:rsidR="00C0288D" w:rsidRDefault="00C0288D" w:rsidP="00CF02D4">
      <w:pPr>
        <w:pStyle w:val="ListParagraph"/>
        <w:numPr>
          <w:ilvl w:val="0"/>
          <w:numId w:val="16"/>
        </w:numPr>
      </w:pPr>
      <w:r>
        <w:t>Edit the make file to include debugging</w:t>
      </w:r>
      <w:r w:rsidR="003C27CC">
        <w:t xml:space="preserve"> options</w:t>
      </w:r>
      <w:r>
        <w:t>.</w:t>
      </w:r>
    </w:p>
    <w:p w14:paraId="11F39BF6" w14:textId="20427315" w:rsidR="00C0288D" w:rsidRDefault="00C0288D" w:rsidP="00CF02D4">
      <w:pPr>
        <w:pStyle w:val="ListParagraph"/>
        <w:numPr>
          <w:ilvl w:val="0"/>
          <w:numId w:val="16"/>
        </w:numPr>
      </w:pPr>
      <w:r>
        <w:t>Edit the C file to allow debugging.</w:t>
      </w:r>
    </w:p>
    <w:p w14:paraId="3D0A3E34" w14:textId="3045A833" w:rsidR="00C0288D" w:rsidRDefault="00C0288D" w:rsidP="00C0288D">
      <w:pPr>
        <w:pStyle w:val="ListParagraph"/>
        <w:numPr>
          <w:ilvl w:val="0"/>
          <w:numId w:val="16"/>
        </w:numPr>
      </w:pPr>
      <w:r>
        <w:t>Create a Make Target for the project which includes the DEBUG flag.</w:t>
      </w:r>
    </w:p>
    <w:p w14:paraId="2B200FEF" w14:textId="7B526F83" w:rsidR="00C0288D" w:rsidRDefault="00C0288D" w:rsidP="00CF02D4">
      <w:pPr>
        <w:pStyle w:val="ListParagraph"/>
        <w:numPr>
          <w:ilvl w:val="0"/>
          <w:numId w:val="16"/>
        </w:numPr>
      </w:pPr>
      <w:r>
        <w:t>Follow the procedure to setup for Olimex debugging.</w:t>
      </w:r>
    </w:p>
    <w:p w14:paraId="6E60EB27" w14:textId="248CDD44" w:rsidR="00C0288D" w:rsidRDefault="00C0288D" w:rsidP="00CF02D4">
      <w:pPr>
        <w:pStyle w:val="ListParagraph"/>
        <w:numPr>
          <w:ilvl w:val="0"/>
          <w:numId w:val="16"/>
        </w:numPr>
      </w:pPr>
      <w:r>
        <w:t>Program the board and start the debugger.</w:t>
      </w:r>
    </w:p>
    <w:p w14:paraId="78830BD5" w14:textId="38E832CB" w:rsidR="00C0288D" w:rsidRDefault="00C0288D" w:rsidP="00CF02D4">
      <w:pPr>
        <w:pStyle w:val="ListParagraph"/>
        <w:numPr>
          <w:ilvl w:val="0"/>
          <w:numId w:val="16"/>
        </w:numPr>
      </w:pPr>
      <w:r>
        <w:t>Place a break point at the delay.</w:t>
      </w:r>
    </w:p>
    <w:p w14:paraId="3EF178A7" w14:textId="5842833F" w:rsidR="00C0288D" w:rsidRDefault="00C0288D" w:rsidP="00CF02D4">
      <w:pPr>
        <w:pStyle w:val="ListParagraph"/>
        <w:numPr>
          <w:ilvl w:val="0"/>
          <w:numId w:val="16"/>
        </w:numPr>
      </w:pPr>
      <w:r>
        <w:t xml:space="preserve">Execute up to the break point a few times. Notice that the LED does not turn on because the variable </w:t>
      </w:r>
      <w:r w:rsidR="00EF1256">
        <w:t>"</w:t>
      </w:r>
      <w:r>
        <w:t>led</w:t>
      </w:r>
      <w:r w:rsidR="00EF1256">
        <w:t>"</w:t>
      </w:r>
      <w:r>
        <w:t xml:space="preserve"> never changes.</w:t>
      </w:r>
    </w:p>
    <w:p w14:paraId="0950626B" w14:textId="268C6EFF" w:rsidR="00C7784C" w:rsidRDefault="00C7784C" w:rsidP="00C7784C">
      <w:pPr>
        <w:pStyle w:val="ListParagraph"/>
        <w:numPr>
          <w:ilvl w:val="1"/>
          <w:numId w:val="16"/>
        </w:numPr>
      </w:pPr>
      <w:r>
        <w:t xml:space="preserve">Hint: Remember to set the value of </w:t>
      </w:r>
      <w:r w:rsidRPr="00885862">
        <w:rPr>
          <w:i/>
        </w:rPr>
        <w:t>spar_debug_contine</w:t>
      </w:r>
      <w:r>
        <w:rPr>
          <w:i/>
        </w:rPr>
        <w:t xml:space="preserve"> </w:t>
      </w:r>
      <w:r w:rsidRPr="00C7784C">
        <w:t>to 1 to get out of the initial busy wait loop.</w:t>
      </w:r>
    </w:p>
    <w:p w14:paraId="6024C442" w14:textId="36FE99AD" w:rsidR="00D33A14" w:rsidRDefault="00AB6EE1" w:rsidP="00CF02D4">
      <w:pPr>
        <w:pStyle w:val="ListParagraph"/>
        <w:numPr>
          <w:ilvl w:val="0"/>
          <w:numId w:val="16"/>
        </w:numPr>
      </w:pPr>
      <w:r>
        <w:t>C</w:t>
      </w:r>
      <w:r w:rsidR="00C0288D">
        <w:t xml:space="preserve">hange the value of </w:t>
      </w:r>
      <w:r>
        <w:t xml:space="preserve">the variable </w:t>
      </w:r>
      <w:r w:rsidR="00EF1256">
        <w:t>"</w:t>
      </w:r>
      <w:r w:rsidR="00C0288D">
        <w:t>l</w:t>
      </w:r>
      <w:r>
        <w:t>ed</w:t>
      </w:r>
      <w:r w:rsidR="00EF1256">
        <w:t>"</w:t>
      </w:r>
      <w:r w:rsidR="00D33A14">
        <w:t xml:space="preserve"> and then re-start execution.</w:t>
      </w:r>
    </w:p>
    <w:p w14:paraId="4E6BBB15" w14:textId="493B8587" w:rsidR="00E77A21" w:rsidRDefault="00C0288D" w:rsidP="00CF02D4">
      <w:pPr>
        <w:pStyle w:val="ListParagraph"/>
        <w:numPr>
          <w:ilvl w:val="0"/>
          <w:numId w:val="16"/>
        </w:numPr>
      </w:pPr>
      <w:r>
        <w:t>Note that the LED now turns on.</w:t>
      </w:r>
    </w:p>
    <w:p w14:paraId="0332A6F4" w14:textId="42683E3C" w:rsidR="00C0288D" w:rsidRDefault="00C0288D" w:rsidP="00E77A21"/>
    <w:sectPr w:rsidR="00C0288D">
      <w:headerReference w:type="default" r:id="rId61"/>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C36807" w14:textId="77777777" w:rsidR="003E5C0F" w:rsidRDefault="003E5C0F" w:rsidP="00DF6D18">
      <w:r>
        <w:separator/>
      </w:r>
    </w:p>
  </w:endnote>
  <w:endnote w:type="continuationSeparator" w:id="0">
    <w:p w14:paraId="0DC1FAD4" w14:textId="77777777" w:rsidR="003E5C0F" w:rsidRDefault="003E5C0F"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035FAF" w:rsidRDefault="00035FAF" w:rsidP="00547CF1">
            <w:pPr>
              <w:pStyle w:val="Footer"/>
              <w:spacing w:after="0"/>
            </w:pPr>
          </w:p>
          <w:p w14:paraId="4C29FDE6" w14:textId="20F58CF6" w:rsidR="00035FAF" w:rsidRDefault="00035FAF" w:rsidP="00E60124">
            <w:pPr>
              <w:pStyle w:val="Footer"/>
              <w:spacing w:after="0"/>
            </w:pPr>
            <w:r>
              <w:t>Chapter 5 Debugging</w:t>
            </w:r>
            <w:r>
              <w:tab/>
            </w:r>
            <w:r>
              <w:tab/>
              <w:t xml:space="preserve">Page </w:t>
            </w:r>
            <w:r>
              <w:fldChar w:fldCharType="begin"/>
            </w:r>
            <w:r>
              <w:instrText xml:space="preserve"> PAGE </w:instrText>
            </w:r>
            <w:r>
              <w:fldChar w:fldCharType="separate"/>
            </w:r>
            <w:r w:rsidR="008A5F99">
              <w:rPr>
                <w:noProof/>
              </w:rPr>
              <w:t>1</w:t>
            </w:r>
            <w:r>
              <w:fldChar w:fldCharType="end"/>
            </w:r>
            <w:r>
              <w:t xml:space="preserve"> of </w:t>
            </w:r>
            <w:r>
              <w:rPr>
                <w:noProof/>
              </w:rPr>
              <w:fldChar w:fldCharType="begin"/>
            </w:r>
            <w:r>
              <w:rPr>
                <w:noProof/>
              </w:rPr>
              <w:instrText xml:space="preserve"> NUMPAGES  </w:instrText>
            </w:r>
            <w:r>
              <w:rPr>
                <w:noProof/>
              </w:rPr>
              <w:fldChar w:fldCharType="separate"/>
            </w:r>
            <w:r w:rsidR="008A5F99">
              <w:rPr>
                <w:noProof/>
              </w:rPr>
              <w:t>40</w:t>
            </w:r>
            <w:r>
              <w:rPr>
                <w:noProof/>
              </w:rPr>
              <w:fldChar w:fldCharType="end"/>
            </w:r>
          </w:p>
        </w:sdtContent>
      </w:sdt>
    </w:sdtContent>
  </w:sdt>
  <w:p w14:paraId="75581528" w14:textId="77777777" w:rsidR="00035FAF" w:rsidRDefault="00035FA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80A9BB" w14:textId="77777777" w:rsidR="003E5C0F" w:rsidRDefault="003E5C0F" w:rsidP="00DF6D18">
      <w:r>
        <w:separator/>
      </w:r>
    </w:p>
  </w:footnote>
  <w:footnote w:type="continuationSeparator" w:id="0">
    <w:p w14:paraId="3E28CC2C" w14:textId="77777777" w:rsidR="003E5C0F" w:rsidRDefault="003E5C0F"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257F40" w14:textId="6C6DCBB0" w:rsidR="00035FAF" w:rsidRDefault="00035FA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1003F"/>
    <w:multiLevelType w:val="hybridMultilevel"/>
    <w:tmpl w:val="BAF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9700CD"/>
    <w:multiLevelType w:val="multilevel"/>
    <w:tmpl w:val="0EDA0198"/>
    <w:lvl w:ilvl="0">
      <w:start w:val="1"/>
      <w:numFmt w:val="decimal"/>
      <w:lvlText w:val="5.%1"/>
      <w:lvlJc w:val="left"/>
      <w:pPr>
        <w:ind w:left="720" w:hanging="720"/>
      </w:pPr>
      <w:rPr>
        <w:rFonts w:hint="default"/>
      </w:rPr>
    </w:lvl>
    <w:lvl w:ilvl="1">
      <w:start w:val="1"/>
      <w:numFmt w:val="decimal"/>
      <w:pStyle w:val="Exercise"/>
      <w:suff w:val="space"/>
      <w:lvlText w:val="Exercise - 5.%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DD01FB"/>
    <w:multiLevelType w:val="hybridMultilevel"/>
    <w:tmpl w:val="367A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A32C06"/>
    <w:multiLevelType w:val="hybridMultilevel"/>
    <w:tmpl w:val="5E14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1218EE"/>
    <w:multiLevelType w:val="hybridMultilevel"/>
    <w:tmpl w:val="EF4E0F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286917"/>
    <w:multiLevelType w:val="hybridMultilevel"/>
    <w:tmpl w:val="DF427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2D65F4"/>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8912B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AB3224"/>
    <w:multiLevelType w:val="hybridMultilevel"/>
    <w:tmpl w:val="B0D0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A55E43"/>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DA507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5F62103F"/>
    <w:multiLevelType w:val="multilevel"/>
    <w:tmpl w:val="E17AC706"/>
    <w:lvl w:ilvl="0">
      <w:start w:val="1"/>
      <w:numFmt w:val="decimal"/>
      <w:pStyle w:val="Heading1"/>
      <w:lvlText w:val="5.%1 "/>
      <w:lvlJc w:val="left"/>
      <w:pPr>
        <w:ind w:left="-360" w:firstLine="360"/>
      </w:pPr>
      <w:rPr>
        <w:rFonts w:hint="default"/>
      </w:rPr>
    </w:lvl>
    <w:lvl w:ilvl="1">
      <w:start w:val="1"/>
      <w:numFmt w:val="decimal"/>
      <w:pStyle w:val="Heading2"/>
      <w:suff w:val="space"/>
      <w:lvlText w:val="5.%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650FDE"/>
    <w:multiLevelType w:val="hybridMultilevel"/>
    <w:tmpl w:val="B6EC1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8"/>
  </w:num>
  <w:num w:numId="3">
    <w:abstractNumId w:val="3"/>
  </w:num>
  <w:num w:numId="4">
    <w:abstractNumId w:val="18"/>
  </w:num>
  <w:num w:numId="5">
    <w:abstractNumId w:val="1"/>
  </w:num>
  <w:num w:numId="6">
    <w:abstractNumId w:val="13"/>
  </w:num>
  <w:num w:numId="7">
    <w:abstractNumId w:val="6"/>
  </w:num>
  <w:num w:numId="8">
    <w:abstractNumId w:val="16"/>
  </w:num>
  <w:num w:numId="9">
    <w:abstractNumId w:val="22"/>
  </w:num>
  <w:num w:numId="10">
    <w:abstractNumId w:val="26"/>
  </w:num>
  <w:num w:numId="11">
    <w:abstractNumId w:val="27"/>
  </w:num>
  <w:num w:numId="12">
    <w:abstractNumId w:val="2"/>
  </w:num>
  <w:num w:numId="13">
    <w:abstractNumId w:val="25"/>
  </w:num>
  <w:num w:numId="14">
    <w:abstractNumId w:val="24"/>
  </w:num>
  <w:num w:numId="15">
    <w:abstractNumId w:val="7"/>
  </w:num>
  <w:num w:numId="16">
    <w:abstractNumId w:val="14"/>
  </w:num>
  <w:num w:numId="17">
    <w:abstractNumId w:val="17"/>
  </w:num>
  <w:num w:numId="18">
    <w:abstractNumId w:val="4"/>
  </w:num>
  <w:num w:numId="19">
    <w:abstractNumId w:val="11"/>
  </w:num>
  <w:num w:numId="20">
    <w:abstractNumId w:val="28"/>
  </w:num>
  <w:num w:numId="21">
    <w:abstractNumId w:val="5"/>
  </w:num>
  <w:num w:numId="22">
    <w:abstractNumId w:val="9"/>
  </w:num>
  <w:num w:numId="23">
    <w:abstractNumId w:val="19"/>
  </w:num>
  <w:num w:numId="24">
    <w:abstractNumId w:val="15"/>
  </w:num>
  <w:num w:numId="25">
    <w:abstractNumId w:val="20"/>
  </w:num>
  <w:num w:numId="26">
    <w:abstractNumId w:val="0"/>
  </w:num>
  <w:num w:numId="27">
    <w:abstractNumId w:val="21"/>
  </w:num>
  <w:num w:numId="28">
    <w:abstractNumId w:val="12"/>
  </w:num>
  <w:num w:numId="29">
    <w:abstractNumId w:val="10"/>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icha Dham">
    <w15:presenceInfo w15:providerId="AD" w15:userId="S-1-5-21-3828945024-3187688870-2345676969-82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0290"/>
    <w:rsid w:val="00002416"/>
    <w:rsid w:val="00002BC3"/>
    <w:rsid w:val="0000310A"/>
    <w:rsid w:val="00012844"/>
    <w:rsid w:val="000139E7"/>
    <w:rsid w:val="00013DA7"/>
    <w:rsid w:val="000157C9"/>
    <w:rsid w:val="0001761C"/>
    <w:rsid w:val="00020CDD"/>
    <w:rsid w:val="000240FA"/>
    <w:rsid w:val="0002502E"/>
    <w:rsid w:val="00027B1E"/>
    <w:rsid w:val="00030FAC"/>
    <w:rsid w:val="00031825"/>
    <w:rsid w:val="000322CB"/>
    <w:rsid w:val="000344B8"/>
    <w:rsid w:val="00035FAF"/>
    <w:rsid w:val="00044C80"/>
    <w:rsid w:val="00045AC8"/>
    <w:rsid w:val="00046E48"/>
    <w:rsid w:val="000471C1"/>
    <w:rsid w:val="00051E3C"/>
    <w:rsid w:val="0005324C"/>
    <w:rsid w:val="000606B4"/>
    <w:rsid w:val="000624A5"/>
    <w:rsid w:val="0006443F"/>
    <w:rsid w:val="000666AF"/>
    <w:rsid w:val="000667D6"/>
    <w:rsid w:val="00074015"/>
    <w:rsid w:val="00074CEE"/>
    <w:rsid w:val="00075FA4"/>
    <w:rsid w:val="000832F6"/>
    <w:rsid w:val="000852FD"/>
    <w:rsid w:val="00091D4D"/>
    <w:rsid w:val="00092DAF"/>
    <w:rsid w:val="00093229"/>
    <w:rsid w:val="00093A9C"/>
    <w:rsid w:val="00096E47"/>
    <w:rsid w:val="000A0487"/>
    <w:rsid w:val="000A10C2"/>
    <w:rsid w:val="000A3B15"/>
    <w:rsid w:val="000A67A3"/>
    <w:rsid w:val="000A7893"/>
    <w:rsid w:val="000A7C62"/>
    <w:rsid w:val="000B3CDE"/>
    <w:rsid w:val="000B444B"/>
    <w:rsid w:val="000B480A"/>
    <w:rsid w:val="000B49C4"/>
    <w:rsid w:val="000B6BDD"/>
    <w:rsid w:val="000C3418"/>
    <w:rsid w:val="000C3B73"/>
    <w:rsid w:val="000C4E6B"/>
    <w:rsid w:val="000D0170"/>
    <w:rsid w:val="000D0E81"/>
    <w:rsid w:val="000D5180"/>
    <w:rsid w:val="000D5CC1"/>
    <w:rsid w:val="000D6EDD"/>
    <w:rsid w:val="000D7031"/>
    <w:rsid w:val="000E36BD"/>
    <w:rsid w:val="000E507F"/>
    <w:rsid w:val="000E5492"/>
    <w:rsid w:val="000E59E1"/>
    <w:rsid w:val="000E5ECB"/>
    <w:rsid w:val="000E7342"/>
    <w:rsid w:val="000F2158"/>
    <w:rsid w:val="000F280C"/>
    <w:rsid w:val="000F2E84"/>
    <w:rsid w:val="000F4EBA"/>
    <w:rsid w:val="000F5208"/>
    <w:rsid w:val="00102054"/>
    <w:rsid w:val="001023D7"/>
    <w:rsid w:val="0010714C"/>
    <w:rsid w:val="00110CE4"/>
    <w:rsid w:val="00110FFE"/>
    <w:rsid w:val="00112EEC"/>
    <w:rsid w:val="00114104"/>
    <w:rsid w:val="0011517F"/>
    <w:rsid w:val="00122923"/>
    <w:rsid w:val="0012300A"/>
    <w:rsid w:val="00126DF9"/>
    <w:rsid w:val="001272DD"/>
    <w:rsid w:val="00130E71"/>
    <w:rsid w:val="001318AB"/>
    <w:rsid w:val="00132EF0"/>
    <w:rsid w:val="001359B5"/>
    <w:rsid w:val="001360DD"/>
    <w:rsid w:val="001377A2"/>
    <w:rsid w:val="00137E77"/>
    <w:rsid w:val="0014016F"/>
    <w:rsid w:val="001448EB"/>
    <w:rsid w:val="001542E2"/>
    <w:rsid w:val="001546BA"/>
    <w:rsid w:val="0015653A"/>
    <w:rsid w:val="00156EEC"/>
    <w:rsid w:val="00164877"/>
    <w:rsid w:val="001655B7"/>
    <w:rsid w:val="00165DB6"/>
    <w:rsid w:val="001665BE"/>
    <w:rsid w:val="00167802"/>
    <w:rsid w:val="00173563"/>
    <w:rsid w:val="0017417E"/>
    <w:rsid w:val="00175AB2"/>
    <w:rsid w:val="0017625B"/>
    <w:rsid w:val="001769AE"/>
    <w:rsid w:val="00177F74"/>
    <w:rsid w:val="00180147"/>
    <w:rsid w:val="001819F1"/>
    <w:rsid w:val="00182071"/>
    <w:rsid w:val="00182794"/>
    <w:rsid w:val="00184A63"/>
    <w:rsid w:val="00193937"/>
    <w:rsid w:val="00197426"/>
    <w:rsid w:val="001A05BD"/>
    <w:rsid w:val="001A2540"/>
    <w:rsid w:val="001A3876"/>
    <w:rsid w:val="001A5C1E"/>
    <w:rsid w:val="001B1B56"/>
    <w:rsid w:val="001B22CC"/>
    <w:rsid w:val="001B6FE8"/>
    <w:rsid w:val="001C02CE"/>
    <w:rsid w:val="001C0B7E"/>
    <w:rsid w:val="001C3071"/>
    <w:rsid w:val="001C350E"/>
    <w:rsid w:val="001C4089"/>
    <w:rsid w:val="001C41CE"/>
    <w:rsid w:val="001C707A"/>
    <w:rsid w:val="001C710B"/>
    <w:rsid w:val="001C7651"/>
    <w:rsid w:val="001D092F"/>
    <w:rsid w:val="001D4AE6"/>
    <w:rsid w:val="001D5BDF"/>
    <w:rsid w:val="001E01B2"/>
    <w:rsid w:val="001E0CD6"/>
    <w:rsid w:val="001E46A8"/>
    <w:rsid w:val="001E500C"/>
    <w:rsid w:val="001E5730"/>
    <w:rsid w:val="001F1A5D"/>
    <w:rsid w:val="001F3DE2"/>
    <w:rsid w:val="001F6395"/>
    <w:rsid w:val="002006C0"/>
    <w:rsid w:val="0020136B"/>
    <w:rsid w:val="00201FD0"/>
    <w:rsid w:val="00202274"/>
    <w:rsid w:val="002025AB"/>
    <w:rsid w:val="002141D2"/>
    <w:rsid w:val="00214414"/>
    <w:rsid w:val="00214543"/>
    <w:rsid w:val="00216BB2"/>
    <w:rsid w:val="00216CA1"/>
    <w:rsid w:val="002203F9"/>
    <w:rsid w:val="00221074"/>
    <w:rsid w:val="002230A0"/>
    <w:rsid w:val="00227150"/>
    <w:rsid w:val="00227B21"/>
    <w:rsid w:val="0023024A"/>
    <w:rsid w:val="00242C1E"/>
    <w:rsid w:val="00243524"/>
    <w:rsid w:val="00254990"/>
    <w:rsid w:val="002550EA"/>
    <w:rsid w:val="002563F7"/>
    <w:rsid w:val="00257A05"/>
    <w:rsid w:val="0026201E"/>
    <w:rsid w:val="00263211"/>
    <w:rsid w:val="002633B2"/>
    <w:rsid w:val="00264AA3"/>
    <w:rsid w:val="00266D14"/>
    <w:rsid w:val="002675A0"/>
    <w:rsid w:val="00272B9A"/>
    <w:rsid w:val="00274B5C"/>
    <w:rsid w:val="00275726"/>
    <w:rsid w:val="00276620"/>
    <w:rsid w:val="00280BC8"/>
    <w:rsid w:val="00281DB9"/>
    <w:rsid w:val="00283B23"/>
    <w:rsid w:val="002843E1"/>
    <w:rsid w:val="00284DDD"/>
    <w:rsid w:val="0028641F"/>
    <w:rsid w:val="00287758"/>
    <w:rsid w:val="00291A75"/>
    <w:rsid w:val="00292555"/>
    <w:rsid w:val="0029288C"/>
    <w:rsid w:val="00292E3E"/>
    <w:rsid w:val="0029333E"/>
    <w:rsid w:val="0029545D"/>
    <w:rsid w:val="00296706"/>
    <w:rsid w:val="00297104"/>
    <w:rsid w:val="002A0044"/>
    <w:rsid w:val="002A0254"/>
    <w:rsid w:val="002A4EE8"/>
    <w:rsid w:val="002A516D"/>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56EB"/>
    <w:rsid w:val="002F6684"/>
    <w:rsid w:val="002F67B6"/>
    <w:rsid w:val="002F6DCF"/>
    <w:rsid w:val="0030144B"/>
    <w:rsid w:val="00301AE7"/>
    <w:rsid w:val="00303F58"/>
    <w:rsid w:val="00304FBE"/>
    <w:rsid w:val="0030785E"/>
    <w:rsid w:val="003129CE"/>
    <w:rsid w:val="003135D6"/>
    <w:rsid w:val="00313FF1"/>
    <w:rsid w:val="00315A49"/>
    <w:rsid w:val="003170BD"/>
    <w:rsid w:val="00321C35"/>
    <w:rsid w:val="003233D4"/>
    <w:rsid w:val="00326FA0"/>
    <w:rsid w:val="003275D6"/>
    <w:rsid w:val="00331E67"/>
    <w:rsid w:val="00334167"/>
    <w:rsid w:val="00336336"/>
    <w:rsid w:val="00337407"/>
    <w:rsid w:val="00340E70"/>
    <w:rsid w:val="003419AE"/>
    <w:rsid w:val="003445E6"/>
    <w:rsid w:val="00345F3F"/>
    <w:rsid w:val="00346120"/>
    <w:rsid w:val="00350E39"/>
    <w:rsid w:val="003526CF"/>
    <w:rsid w:val="00352947"/>
    <w:rsid w:val="00355489"/>
    <w:rsid w:val="0036260E"/>
    <w:rsid w:val="00362C22"/>
    <w:rsid w:val="00362F0E"/>
    <w:rsid w:val="003655A6"/>
    <w:rsid w:val="0037207F"/>
    <w:rsid w:val="00374375"/>
    <w:rsid w:val="00380554"/>
    <w:rsid w:val="003817F7"/>
    <w:rsid w:val="00381992"/>
    <w:rsid w:val="00382507"/>
    <w:rsid w:val="00383177"/>
    <w:rsid w:val="00384FEF"/>
    <w:rsid w:val="003853D7"/>
    <w:rsid w:val="0038642E"/>
    <w:rsid w:val="00387C1D"/>
    <w:rsid w:val="00392C05"/>
    <w:rsid w:val="00395128"/>
    <w:rsid w:val="0039793C"/>
    <w:rsid w:val="00397ACA"/>
    <w:rsid w:val="003A2F09"/>
    <w:rsid w:val="003A355F"/>
    <w:rsid w:val="003A6C45"/>
    <w:rsid w:val="003A7D2C"/>
    <w:rsid w:val="003B054D"/>
    <w:rsid w:val="003B0E91"/>
    <w:rsid w:val="003B1587"/>
    <w:rsid w:val="003B2C9C"/>
    <w:rsid w:val="003B2E2C"/>
    <w:rsid w:val="003B561C"/>
    <w:rsid w:val="003B66DF"/>
    <w:rsid w:val="003B7B2A"/>
    <w:rsid w:val="003C27CC"/>
    <w:rsid w:val="003C323F"/>
    <w:rsid w:val="003C52E6"/>
    <w:rsid w:val="003D14E0"/>
    <w:rsid w:val="003D39DA"/>
    <w:rsid w:val="003D3C78"/>
    <w:rsid w:val="003E3652"/>
    <w:rsid w:val="003E39EE"/>
    <w:rsid w:val="003E542D"/>
    <w:rsid w:val="003E5C0F"/>
    <w:rsid w:val="003E6C7C"/>
    <w:rsid w:val="003F0032"/>
    <w:rsid w:val="003F19A0"/>
    <w:rsid w:val="003F2901"/>
    <w:rsid w:val="003F29F7"/>
    <w:rsid w:val="003F41A6"/>
    <w:rsid w:val="0040035E"/>
    <w:rsid w:val="004007F8"/>
    <w:rsid w:val="00406245"/>
    <w:rsid w:val="00410B59"/>
    <w:rsid w:val="004119D6"/>
    <w:rsid w:val="00415095"/>
    <w:rsid w:val="00415307"/>
    <w:rsid w:val="004161C0"/>
    <w:rsid w:val="00416612"/>
    <w:rsid w:val="00417EB2"/>
    <w:rsid w:val="00421C06"/>
    <w:rsid w:val="00423020"/>
    <w:rsid w:val="0042770E"/>
    <w:rsid w:val="004320E0"/>
    <w:rsid w:val="00434147"/>
    <w:rsid w:val="00434901"/>
    <w:rsid w:val="00435CF4"/>
    <w:rsid w:val="004377C2"/>
    <w:rsid w:val="00440667"/>
    <w:rsid w:val="0044445E"/>
    <w:rsid w:val="004446D7"/>
    <w:rsid w:val="00445477"/>
    <w:rsid w:val="00445DBC"/>
    <w:rsid w:val="004475C1"/>
    <w:rsid w:val="00447CB9"/>
    <w:rsid w:val="00450660"/>
    <w:rsid w:val="00451963"/>
    <w:rsid w:val="00453CA7"/>
    <w:rsid w:val="00454582"/>
    <w:rsid w:val="00454EBF"/>
    <w:rsid w:val="004566FB"/>
    <w:rsid w:val="00456C75"/>
    <w:rsid w:val="00462C23"/>
    <w:rsid w:val="00464E99"/>
    <w:rsid w:val="0047091C"/>
    <w:rsid w:val="0048212A"/>
    <w:rsid w:val="0048417C"/>
    <w:rsid w:val="004860D2"/>
    <w:rsid w:val="004865E3"/>
    <w:rsid w:val="00487408"/>
    <w:rsid w:val="00492266"/>
    <w:rsid w:val="004941CE"/>
    <w:rsid w:val="004958DA"/>
    <w:rsid w:val="00495AFF"/>
    <w:rsid w:val="0049795E"/>
    <w:rsid w:val="004A0692"/>
    <w:rsid w:val="004A21DC"/>
    <w:rsid w:val="004A28C4"/>
    <w:rsid w:val="004A4D30"/>
    <w:rsid w:val="004A5780"/>
    <w:rsid w:val="004A59A0"/>
    <w:rsid w:val="004B0089"/>
    <w:rsid w:val="004B1557"/>
    <w:rsid w:val="004B2BF1"/>
    <w:rsid w:val="004B40D3"/>
    <w:rsid w:val="004B4198"/>
    <w:rsid w:val="004B65B0"/>
    <w:rsid w:val="004B7B8B"/>
    <w:rsid w:val="004C1AEE"/>
    <w:rsid w:val="004C42B9"/>
    <w:rsid w:val="004C76D0"/>
    <w:rsid w:val="004D144F"/>
    <w:rsid w:val="004D3236"/>
    <w:rsid w:val="004D51FE"/>
    <w:rsid w:val="004D532F"/>
    <w:rsid w:val="004E23B4"/>
    <w:rsid w:val="004E3F6D"/>
    <w:rsid w:val="004F02B0"/>
    <w:rsid w:val="004F0F89"/>
    <w:rsid w:val="004F5DDD"/>
    <w:rsid w:val="004F6220"/>
    <w:rsid w:val="004F7835"/>
    <w:rsid w:val="00502B57"/>
    <w:rsid w:val="00504F62"/>
    <w:rsid w:val="005112DE"/>
    <w:rsid w:val="005131C6"/>
    <w:rsid w:val="00516A68"/>
    <w:rsid w:val="00516EB9"/>
    <w:rsid w:val="00516FC4"/>
    <w:rsid w:val="005202BB"/>
    <w:rsid w:val="00523943"/>
    <w:rsid w:val="00533918"/>
    <w:rsid w:val="00533AB8"/>
    <w:rsid w:val="00533EEA"/>
    <w:rsid w:val="00534CCC"/>
    <w:rsid w:val="0053641D"/>
    <w:rsid w:val="00536FB2"/>
    <w:rsid w:val="00542D5D"/>
    <w:rsid w:val="00547CF1"/>
    <w:rsid w:val="00553617"/>
    <w:rsid w:val="005548D0"/>
    <w:rsid w:val="00560972"/>
    <w:rsid w:val="00564665"/>
    <w:rsid w:val="00564684"/>
    <w:rsid w:val="00566882"/>
    <w:rsid w:val="005670F8"/>
    <w:rsid w:val="0056799C"/>
    <w:rsid w:val="00567D0B"/>
    <w:rsid w:val="00575749"/>
    <w:rsid w:val="00575ACF"/>
    <w:rsid w:val="005819B6"/>
    <w:rsid w:val="00582DBB"/>
    <w:rsid w:val="00583ABA"/>
    <w:rsid w:val="0058531C"/>
    <w:rsid w:val="00590E4C"/>
    <w:rsid w:val="00591008"/>
    <w:rsid w:val="00591056"/>
    <w:rsid w:val="00591FCC"/>
    <w:rsid w:val="00593945"/>
    <w:rsid w:val="00596E47"/>
    <w:rsid w:val="00596EF2"/>
    <w:rsid w:val="005A18C1"/>
    <w:rsid w:val="005A2A65"/>
    <w:rsid w:val="005A4764"/>
    <w:rsid w:val="005B467B"/>
    <w:rsid w:val="005C00CC"/>
    <w:rsid w:val="005C4366"/>
    <w:rsid w:val="005C4632"/>
    <w:rsid w:val="005C585F"/>
    <w:rsid w:val="005D08CE"/>
    <w:rsid w:val="005D48B6"/>
    <w:rsid w:val="005D61CA"/>
    <w:rsid w:val="005E248C"/>
    <w:rsid w:val="005E5743"/>
    <w:rsid w:val="005E5EED"/>
    <w:rsid w:val="005F0D90"/>
    <w:rsid w:val="005F3747"/>
    <w:rsid w:val="005F3959"/>
    <w:rsid w:val="005F67C7"/>
    <w:rsid w:val="005F6C64"/>
    <w:rsid w:val="005F73D7"/>
    <w:rsid w:val="006072F0"/>
    <w:rsid w:val="00612559"/>
    <w:rsid w:val="0061676E"/>
    <w:rsid w:val="0062275F"/>
    <w:rsid w:val="00622D6A"/>
    <w:rsid w:val="00625C0B"/>
    <w:rsid w:val="00630ABF"/>
    <w:rsid w:val="00631730"/>
    <w:rsid w:val="00633C0D"/>
    <w:rsid w:val="00635A33"/>
    <w:rsid w:val="00636A16"/>
    <w:rsid w:val="00640EA5"/>
    <w:rsid w:val="006437B2"/>
    <w:rsid w:val="00645E5F"/>
    <w:rsid w:val="00647F4D"/>
    <w:rsid w:val="00651346"/>
    <w:rsid w:val="00653120"/>
    <w:rsid w:val="00653927"/>
    <w:rsid w:val="0065757C"/>
    <w:rsid w:val="006632D0"/>
    <w:rsid w:val="006634EB"/>
    <w:rsid w:val="0066455D"/>
    <w:rsid w:val="00666361"/>
    <w:rsid w:val="00667658"/>
    <w:rsid w:val="00671694"/>
    <w:rsid w:val="006721EE"/>
    <w:rsid w:val="00672B85"/>
    <w:rsid w:val="00672DB9"/>
    <w:rsid w:val="00673B85"/>
    <w:rsid w:val="00674FA2"/>
    <w:rsid w:val="006755DE"/>
    <w:rsid w:val="00680B9F"/>
    <w:rsid w:val="00681A8E"/>
    <w:rsid w:val="00687936"/>
    <w:rsid w:val="006920C3"/>
    <w:rsid w:val="00693A41"/>
    <w:rsid w:val="006941F5"/>
    <w:rsid w:val="00696519"/>
    <w:rsid w:val="006A3D0C"/>
    <w:rsid w:val="006A5201"/>
    <w:rsid w:val="006A56D2"/>
    <w:rsid w:val="006B1E0D"/>
    <w:rsid w:val="006B26ED"/>
    <w:rsid w:val="006B442B"/>
    <w:rsid w:val="006B5FCE"/>
    <w:rsid w:val="006B705D"/>
    <w:rsid w:val="006B7DD9"/>
    <w:rsid w:val="006B7E6B"/>
    <w:rsid w:val="006C1488"/>
    <w:rsid w:val="006C196C"/>
    <w:rsid w:val="006C3B4F"/>
    <w:rsid w:val="006C4097"/>
    <w:rsid w:val="006C4A51"/>
    <w:rsid w:val="006C4C82"/>
    <w:rsid w:val="006C4FFF"/>
    <w:rsid w:val="006C50B4"/>
    <w:rsid w:val="006C7EE3"/>
    <w:rsid w:val="006D4B35"/>
    <w:rsid w:val="006E055A"/>
    <w:rsid w:val="006E18DC"/>
    <w:rsid w:val="006E4CFD"/>
    <w:rsid w:val="006E50AB"/>
    <w:rsid w:val="006E6E02"/>
    <w:rsid w:val="006F5B29"/>
    <w:rsid w:val="007019EB"/>
    <w:rsid w:val="007026BA"/>
    <w:rsid w:val="0070483D"/>
    <w:rsid w:val="007077A4"/>
    <w:rsid w:val="007111FC"/>
    <w:rsid w:val="0071136F"/>
    <w:rsid w:val="00712EDA"/>
    <w:rsid w:val="00713B98"/>
    <w:rsid w:val="00715F4B"/>
    <w:rsid w:val="00722859"/>
    <w:rsid w:val="00726034"/>
    <w:rsid w:val="007316F3"/>
    <w:rsid w:val="00733B92"/>
    <w:rsid w:val="00733B95"/>
    <w:rsid w:val="00733CBD"/>
    <w:rsid w:val="007341D8"/>
    <w:rsid w:val="0073437C"/>
    <w:rsid w:val="00734741"/>
    <w:rsid w:val="00735F20"/>
    <w:rsid w:val="0074305C"/>
    <w:rsid w:val="00743B4C"/>
    <w:rsid w:val="007441C3"/>
    <w:rsid w:val="00745C81"/>
    <w:rsid w:val="00746309"/>
    <w:rsid w:val="00750EA8"/>
    <w:rsid w:val="0075216D"/>
    <w:rsid w:val="007544A6"/>
    <w:rsid w:val="00757332"/>
    <w:rsid w:val="007579F8"/>
    <w:rsid w:val="00772AF9"/>
    <w:rsid w:val="00772C22"/>
    <w:rsid w:val="00774C33"/>
    <w:rsid w:val="00775AE2"/>
    <w:rsid w:val="00777633"/>
    <w:rsid w:val="00781F8C"/>
    <w:rsid w:val="0078304A"/>
    <w:rsid w:val="00790FD8"/>
    <w:rsid w:val="00791759"/>
    <w:rsid w:val="007929D2"/>
    <w:rsid w:val="00793D52"/>
    <w:rsid w:val="007951A8"/>
    <w:rsid w:val="007A063C"/>
    <w:rsid w:val="007A1CED"/>
    <w:rsid w:val="007A3CA4"/>
    <w:rsid w:val="007A5CA1"/>
    <w:rsid w:val="007B0BED"/>
    <w:rsid w:val="007B104F"/>
    <w:rsid w:val="007B2653"/>
    <w:rsid w:val="007B2A5F"/>
    <w:rsid w:val="007B3AD9"/>
    <w:rsid w:val="007B4506"/>
    <w:rsid w:val="007B7C9A"/>
    <w:rsid w:val="007C080A"/>
    <w:rsid w:val="007C0BCC"/>
    <w:rsid w:val="007C256B"/>
    <w:rsid w:val="007C312A"/>
    <w:rsid w:val="007C44CA"/>
    <w:rsid w:val="007C45A9"/>
    <w:rsid w:val="007C4D16"/>
    <w:rsid w:val="007C57D6"/>
    <w:rsid w:val="007D0AE0"/>
    <w:rsid w:val="007D1AF7"/>
    <w:rsid w:val="007D315A"/>
    <w:rsid w:val="007D4CE5"/>
    <w:rsid w:val="007D5BA4"/>
    <w:rsid w:val="007D5F59"/>
    <w:rsid w:val="007E0232"/>
    <w:rsid w:val="007E0686"/>
    <w:rsid w:val="007E74AE"/>
    <w:rsid w:val="007F0993"/>
    <w:rsid w:val="007F0FD5"/>
    <w:rsid w:val="007F2360"/>
    <w:rsid w:val="007F427B"/>
    <w:rsid w:val="007F4A73"/>
    <w:rsid w:val="00804142"/>
    <w:rsid w:val="00806BE6"/>
    <w:rsid w:val="00811803"/>
    <w:rsid w:val="00811DC4"/>
    <w:rsid w:val="00813B54"/>
    <w:rsid w:val="00814AE3"/>
    <w:rsid w:val="0082303C"/>
    <w:rsid w:val="008442C0"/>
    <w:rsid w:val="00844568"/>
    <w:rsid w:val="00846077"/>
    <w:rsid w:val="008470CF"/>
    <w:rsid w:val="008479A9"/>
    <w:rsid w:val="00855385"/>
    <w:rsid w:val="008563F7"/>
    <w:rsid w:val="00857DC2"/>
    <w:rsid w:val="00862D39"/>
    <w:rsid w:val="00864681"/>
    <w:rsid w:val="0086503E"/>
    <w:rsid w:val="00866702"/>
    <w:rsid w:val="00866A4D"/>
    <w:rsid w:val="00871379"/>
    <w:rsid w:val="008722CA"/>
    <w:rsid w:val="00881413"/>
    <w:rsid w:val="0088212B"/>
    <w:rsid w:val="00884ADB"/>
    <w:rsid w:val="00885862"/>
    <w:rsid w:val="0088693B"/>
    <w:rsid w:val="00886B5E"/>
    <w:rsid w:val="00886F96"/>
    <w:rsid w:val="00887A8D"/>
    <w:rsid w:val="008914F6"/>
    <w:rsid w:val="00894D90"/>
    <w:rsid w:val="008A097C"/>
    <w:rsid w:val="008A1B9A"/>
    <w:rsid w:val="008A56F3"/>
    <w:rsid w:val="008A5F99"/>
    <w:rsid w:val="008B4C4B"/>
    <w:rsid w:val="008B6B74"/>
    <w:rsid w:val="008B7961"/>
    <w:rsid w:val="008C15EF"/>
    <w:rsid w:val="008C4BAB"/>
    <w:rsid w:val="008C5F1F"/>
    <w:rsid w:val="008C7862"/>
    <w:rsid w:val="008C79A1"/>
    <w:rsid w:val="008D254E"/>
    <w:rsid w:val="008E1CF2"/>
    <w:rsid w:val="008E3151"/>
    <w:rsid w:val="008F09D7"/>
    <w:rsid w:val="008F2911"/>
    <w:rsid w:val="008F608E"/>
    <w:rsid w:val="009001D5"/>
    <w:rsid w:val="0090169B"/>
    <w:rsid w:val="0090236D"/>
    <w:rsid w:val="0090327D"/>
    <w:rsid w:val="00904100"/>
    <w:rsid w:val="00904296"/>
    <w:rsid w:val="00904777"/>
    <w:rsid w:val="00906307"/>
    <w:rsid w:val="0090758D"/>
    <w:rsid w:val="00907B37"/>
    <w:rsid w:val="009101D2"/>
    <w:rsid w:val="009119E5"/>
    <w:rsid w:val="00914CE3"/>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495C"/>
    <w:rsid w:val="00966E0D"/>
    <w:rsid w:val="0097160E"/>
    <w:rsid w:val="009757B8"/>
    <w:rsid w:val="00976095"/>
    <w:rsid w:val="009760B0"/>
    <w:rsid w:val="00976A6F"/>
    <w:rsid w:val="00981F4D"/>
    <w:rsid w:val="00982570"/>
    <w:rsid w:val="009827E2"/>
    <w:rsid w:val="00982E1F"/>
    <w:rsid w:val="00982F8C"/>
    <w:rsid w:val="00983871"/>
    <w:rsid w:val="009839C1"/>
    <w:rsid w:val="009863F7"/>
    <w:rsid w:val="0098674F"/>
    <w:rsid w:val="00986F35"/>
    <w:rsid w:val="0099124B"/>
    <w:rsid w:val="009915BE"/>
    <w:rsid w:val="00991C99"/>
    <w:rsid w:val="009920A7"/>
    <w:rsid w:val="009A1519"/>
    <w:rsid w:val="009A22CD"/>
    <w:rsid w:val="009A43BB"/>
    <w:rsid w:val="009A6E27"/>
    <w:rsid w:val="009B6105"/>
    <w:rsid w:val="009D20B9"/>
    <w:rsid w:val="009D262E"/>
    <w:rsid w:val="009D4DE9"/>
    <w:rsid w:val="009E63E9"/>
    <w:rsid w:val="009F16EB"/>
    <w:rsid w:val="009F3F14"/>
    <w:rsid w:val="00A04D35"/>
    <w:rsid w:val="00A10458"/>
    <w:rsid w:val="00A11A32"/>
    <w:rsid w:val="00A12BAC"/>
    <w:rsid w:val="00A13F49"/>
    <w:rsid w:val="00A14E04"/>
    <w:rsid w:val="00A26D77"/>
    <w:rsid w:val="00A3194F"/>
    <w:rsid w:val="00A32460"/>
    <w:rsid w:val="00A33DBF"/>
    <w:rsid w:val="00A35666"/>
    <w:rsid w:val="00A37EE5"/>
    <w:rsid w:val="00A37F98"/>
    <w:rsid w:val="00A40B5D"/>
    <w:rsid w:val="00A44C5A"/>
    <w:rsid w:val="00A45746"/>
    <w:rsid w:val="00A45A69"/>
    <w:rsid w:val="00A45CFA"/>
    <w:rsid w:val="00A516A8"/>
    <w:rsid w:val="00A522E5"/>
    <w:rsid w:val="00A53628"/>
    <w:rsid w:val="00A536DC"/>
    <w:rsid w:val="00A56F02"/>
    <w:rsid w:val="00A57AA1"/>
    <w:rsid w:val="00A600C7"/>
    <w:rsid w:val="00A6223A"/>
    <w:rsid w:val="00A64938"/>
    <w:rsid w:val="00A670EC"/>
    <w:rsid w:val="00A7157C"/>
    <w:rsid w:val="00A74A92"/>
    <w:rsid w:val="00A75D22"/>
    <w:rsid w:val="00A778FD"/>
    <w:rsid w:val="00A84268"/>
    <w:rsid w:val="00A8682E"/>
    <w:rsid w:val="00A8704B"/>
    <w:rsid w:val="00A91A09"/>
    <w:rsid w:val="00A922E4"/>
    <w:rsid w:val="00A9609A"/>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E0CB0"/>
    <w:rsid w:val="00AE27CC"/>
    <w:rsid w:val="00AE4071"/>
    <w:rsid w:val="00AE66A3"/>
    <w:rsid w:val="00AF03CB"/>
    <w:rsid w:val="00AF324A"/>
    <w:rsid w:val="00AF487F"/>
    <w:rsid w:val="00AF4A5E"/>
    <w:rsid w:val="00B005F5"/>
    <w:rsid w:val="00B007E5"/>
    <w:rsid w:val="00B02BDF"/>
    <w:rsid w:val="00B03F98"/>
    <w:rsid w:val="00B05BEF"/>
    <w:rsid w:val="00B07547"/>
    <w:rsid w:val="00B1235B"/>
    <w:rsid w:val="00B14B57"/>
    <w:rsid w:val="00B2240E"/>
    <w:rsid w:val="00B32DA1"/>
    <w:rsid w:val="00B335D1"/>
    <w:rsid w:val="00B34FCA"/>
    <w:rsid w:val="00B353FB"/>
    <w:rsid w:val="00B35DA0"/>
    <w:rsid w:val="00B36B2E"/>
    <w:rsid w:val="00B36CA4"/>
    <w:rsid w:val="00B40035"/>
    <w:rsid w:val="00B4162C"/>
    <w:rsid w:val="00B430B7"/>
    <w:rsid w:val="00B448B5"/>
    <w:rsid w:val="00B457AA"/>
    <w:rsid w:val="00B50689"/>
    <w:rsid w:val="00B50971"/>
    <w:rsid w:val="00B50F42"/>
    <w:rsid w:val="00B60687"/>
    <w:rsid w:val="00B60878"/>
    <w:rsid w:val="00B62221"/>
    <w:rsid w:val="00B64C60"/>
    <w:rsid w:val="00B71F0F"/>
    <w:rsid w:val="00B7346D"/>
    <w:rsid w:val="00B73DF5"/>
    <w:rsid w:val="00B75FD6"/>
    <w:rsid w:val="00B7629D"/>
    <w:rsid w:val="00B7795F"/>
    <w:rsid w:val="00B808B5"/>
    <w:rsid w:val="00B8159B"/>
    <w:rsid w:val="00B8220C"/>
    <w:rsid w:val="00B8344E"/>
    <w:rsid w:val="00B843D0"/>
    <w:rsid w:val="00B85D2F"/>
    <w:rsid w:val="00B86DD9"/>
    <w:rsid w:val="00B86F7E"/>
    <w:rsid w:val="00B920F0"/>
    <w:rsid w:val="00B95D60"/>
    <w:rsid w:val="00BA0FEC"/>
    <w:rsid w:val="00BA2D91"/>
    <w:rsid w:val="00BB5DED"/>
    <w:rsid w:val="00BC0B4C"/>
    <w:rsid w:val="00BC3AB1"/>
    <w:rsid w:val="00BC786B"/>
    <w:rsid w:val="00BD0CAA"/>
    <w:rsid w:val="00BD3EF6"/>
    <w:rsid w:val="00BD6E79"/>
    <w:rsid w:val="00BE1122"/>
    <w:rsid w:val="00BE426A"/>
    <w:rsid w:val="00BE4DA7"/>
    <w:rsid w:val="00BE68BB"/>
    <w:rsid w:val="00BF4692"/>
    <w:rsid w:val="00BF491F"/>
    <w:rsid w:val="00BF6BBA"/>
    <w:rsid w:val="00BF71DE"/>
    <w:rsid w:val="00C0071F"/>
    <w:rsid w:val="00C011BF"/>
    <w:rsid w:val="00C01284"/>
    <w:rsid w:val="00C0288D"/>
    <w:rsid w:val="00C028DA"/>
    <w:rsid w:val="00C04EAE"/>
    <w:rsid w:val="00C0536C"/>
    <w:rsid w:val="00C05D66"/>
    <w:rsid w:val="00C073D6"/>
    <w:rsid w:val="00C13B03"/>
    <w:rsid w:val="00C17CA0"/>
    <w:rsid w:val="00C2234C"/>
    <w:rsid w:val="00C2284D"/>
    <w:rsid w:val="00C30749"/>
    <w:rsid w:val="00C31525"/>
    <w:rsid w:val="00C33F82"/>
    <w:rsid w:val="00C368EB"/>
    <w:rsid w:val="00C42419"/>
    <w:rsid w:val="00C4307F"/>
    <w:rsid w:val="00C5143E"/>
    <w:rsid w:val="00C53A42"/>
    <w:rsid w:val="00C53D19"/>
    <w:rsid w:val="00C53D77"/>
    <w:rsid w:val="00C5411F"/>
    <w:rsid w:val="00C61F72"/>
    <w:rsid w:val="00C644F6"/>
    <w:rsid w:val="00C64A5F"/>
    <w:rsid w:val="00C70CBA"/>
    <w:rsid w:val="00C71CCA"/>
    <w:rsid w:val="00C74394"/>
    <w:rsid w:val="00C75B49"/>
    <w:rsid w:val="00C7784C"/>
    <w:rsid w:val="00C814E5"/>
    <w:rsid w:val="00C81550"/>
    <w:rsid w:val="00C81908"/>
    <w:rsid w:val="00C8243B"/>
    <w:rsid w:val="00C840B9"/>
    <w:rsid w:val="00C92AE7"/>
    <w:rsid w:val="00C94457"/>
    <w:rsid w:val="00C96486"/>
    <w:rsid w:val="00C974E2"/>
    <w:rsid w:val="00CA17C8"/>
    <w:rsid w:val="00CA4E67"/>
    <w:rsid w:val="00CA5588"/>
    <w:rsid w:val="00CA5C09"/>
    <w:rsid w:val="00CA6543"/>
    <w:rsid w:val="00CB0DB0"/>
    <w:rsid w:val="00CB3AF8"/>
    <w:rsid w:val="00CB3BE1"/>
    <w:rsid w:val="00CB3ED0"/>
    <w:rsid w:val="00CB4ED9"/>
    <w:rsid w:val="00CB618C"/>
    <w:rsid w:val="00CB6E0D"/>
    <w:rsid w:val="00CB7D5F"/>
    <w:rsid w:val="00CC0918"/>
    <w:rsid w:val="00CC0C6F"/>
    <w:rsid w:val="00CC407C"/>
    <w:rsid w:val="00CC75A7"/>
    <w:rsid w:val="00CE30F0"/>
    <w:rsid w:val="00CE4045"/>
    <w:rsid w:val="00CE405B"/>
    <w:rsid w:val="00CE4FAF"/>
    <w:rsid w:val="00CE52D2"/>
    <w:rsid w:val="00CE60F2"/>
    <w:rsid w:val="00CE6C3C"/>
    <w:rsid w:val="00CF02D4"/>
    <w:rsid w:val="00CF0AA5"/>
    <w:rsid w:val="00CF19CB"/>
    <w:rsid w:val="00CF3C20"/>
    <w:rsid w:val="00CF74A1"/>
    <w:rsid w:val="00D02195"/>
    <w:rsid w:val="00D03C04"/>
    <w:rsid w:val="00D04688"/>
    <w:rsid w:val="00D04B02"/>
    <w:rsid w:val="00D15072"/>
    <w:rsid w:val="00D16ACB"/>
    <w:rsid w:val="00D17CFB"/>
    <w:rsid w:val="00D20103"/>
    <w:rsid w:val="00D23BFF"/>
    <w:rsid w:val="00D24F2C"/>
    <w:rsid w:val="00D26C1C"/>
    <w:rsid w:val="00D32145"/>
    <w:rsid w:val="00D33907"/>
    <w:rsid w:val="00D33A14"/>
    <w:rsid w:val="00D33D79"/>
    <w:rsid w:val="00D363F6"/>
    <w:rsid w:val="00D41B2F"/>
    <w:rsid w:val="00D432C5"/>
    <w:rsid w:val="00D44B7C"/>
    <w:rsid w:val="00D46110"/>
    <w:rsid w:val="00D52EE9"/>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B6966"/>
    <w:rsid w:val="00DC09F3"/>
    <w:rsid w:val="00DC4540"/>
    <w:rsid w:val="00DC4E75"/>
    <w:rsid w:val="00DC5724"/>
    <w:rsid w:val="00DC63D3"/>
    <w:rsid w:val="00DC6680"/>
    <w:rsid w:val="00DC6D65"/>
    <w:rsid w:val="00DC7DEF"/>
    <w:rsid w:val="00DD070E"/>
    <w:rsid w:val="00DD71FD"/>
    <w:rsid w:val="00DD7C60"/>
    <w:rsid w:val="00DE087B"/>
    <w:rsid w:val="00DE180B"/>
    <w:rsid w:val="00DE32B1"/>
    <w:rsid w:val="00DE395D"/>
    <w:rsid w:val="00DE6E01"/>
    <w:rsid w:val="00DF2FD9"/>
    <w:rsid w:val="00DF51A8"/>
    <w:rsid w:val="00DF6D18"/>
    <w:rsid w:val="00E043FD"/>
    <w:rsid w:val="00E05EFF"/>
    <w:rsid w:val="00E106AA"/>
    <w:rsid w:val="00E11408"/>
    <w:rsid w:val="00E1216F"/>
    <w:rsid w:val="00E1294E"/>
    <w:rsid w:val="00E13039"/>
    <w:rsid w:val="00E147DA"/>
    <w:rsid w:val="00E1686D"/>
    <w:rsid w:val="00E16AE3"/>
    <w:rsid w:val="00E17127"/>
    <w:rsid w:val="00E256A8"/>
    <w:rsid w:val="00E2667F"/>
    <w:rsid w:val="00E316DF"/>
    <w:rsid w:val="00E3298C"/>
    <w:rsid w:val="00E34DBF"/>
    <w:rsid w:val="00E3569F"/>
    <w:rsid w:val="00E358FB"/>
    <w:rsid w:val="00E41B96"/>
    <w:rsid w:val="00E42CDA"/>
    <w:rsid w:val="00E46913"/>
    <w:rsid w:val="00E47941"/>
    <w:rsid w:val="00E47AF7"/>
    <w:rsid w:val="00E5216F"/>
    <w:rsid w:val="00E535B0"/>
    <w:rsid w:val="00E53A81"/>
    <w:rsid w:val="00E55300"/>
    <w:rsid w:val="00E560BF"/>
    <w:rsid w:val="00E60124"/>
    <w:rsid w:val="00E628AA"/>
    <w:rsid w:val="00E63761"/>
    <w:rsid w:val="00E66428"/>
    <w:rsid w:val="00E66706"/>
    <w:rsid w:val="00E72C7C"/>
    <w:rsid w:val="00E77A21"/>
    <w:rsid w:val="00E84BBB"/>
    <w:rsid w:val="00E84E48"/>
    <w:rsid w:val="00E86347"/>
    <w:rsid w:val="00E86CFE"/>
    <w:rsid w:val="00E912C6"/>
    <w:rsid w:val="00E91B63"/>
    <w:rsid w:val="00E942C5"/>
    <w:rsid w:val="00E96613"/>
    <w:rsid w:val="00EA0936"/>
    <w:rsid w:val="00EA1E30"/>
    <w:rsid w:val="00EA3E7C"/>
    <w:rsid w:val="00EA5DFD"/>
    <w:rsid w:val="00EA7CF5"/>
    <w:rsid w:val="00EB128C"/>
    <w:rsid w:val="00EB1C66"/>
    <w:rsid w:val="00EB48A8"/>
    <w:rsid w:val="00EB5058"/>
    <w:rsid w:val="00EB629E"/>
    <w:rsid w:val="00EC1F28"/>
    <w:rsid w:val="00EC3102"/>
    <w:rsid w:val="00EC5B53"/>
    <w:rsid w:val="00EC66DC"/>
    <w:rsid w:val="00EC6829"/>
    <w:rsid w:val="00ED0FED"/>
    <w:rsid w:val="00ED12DA"/>
    <w:rsid w:val="00ED5350"/>
    <w:rsid w:val="00ED5415"/>
    <w:rsid w:val="00ED62E1"/>
    <w:rsid w:val="00EF02D8"/>
    <w:rsid w:val="00EF1256"/>
    <w:rsid w:val="00EF1688"/>
    <w:rsid w:val="00EF4590"/>
    <w:rsid w:val="00F0085B"/>
    <w:rsid w:val="00F01BEE"/>
    <w:rsid w:val="00F02629"/>
    <w:rsid w:val="00F02F1D"/>
    <w:rsid w:val="00F06EC1"/>
    <w:rsid w:val="00F07F32"/>
    <w:rsid w:val="00F10E9D"/>
    <w:rsid w:val="00F11252"/>
    <w:rsid w:val="00F135C9"/>
    <w:rsid w:val="00F1459E"/>
    <w:rsid w:val="00F20251"/>
    <w:rsid w:val="00F2123E"/>
    <w:rsid w:val="00F2474D"/>
    <w:rsid w:val="00F25363"/>
    <w:rsid w:val="00F25415"/>
    <w:rsid w:val="00F27CBB"/>
    <w:rsid w:val="00F30766"/>
    <w:rsid w:val="00F30FF7"/>
    <w:rsid w:val="00F31689"/>
    <w:rsid w:val="00F322B8"/>
    <w:rsid w:val="00F34740"/>
    <w:rsid w:val="00F3497E"/>
    <w:rsid w:val="00F36082"/>
    <w:rsid w:val="00F3728E"/>
    <w:rsid w:val="00F37A6B"/>
    <w:rsid w:val="00F417BC"/>
    <w:rsid w:val="00F422CF"/>
    <w:rsid w:val="00F46F51"/>
    <w:rsid w:val="00F54F87"/>
    <w:rsid w:val="00F57120"/>
    <w:rsid w:val="00F6018E"/>
    <w:rsid w:val="00F60DAA"/>
    <w:rsid w:val="00F614D5"/>
    <w:rsid w:val="00F62471"/>
    <w:rsid w:val="00F64B14"/>
    <w:rsid w:val="00F672F4"/>
    <w:rsid w:val="00F73D45"/>
    <w:rsid w:val="00F74F76"/>
    <w:rsid w:val="00F753E6"/>
    <w:rsid w:val="00F82D16"/>
    <w:rsid w:val="00F86BD7"/>
    <w:rsid w:val="00F94CE2"/>
    <w:rsid w:val="00F978C1"/>
    <w:rsid w:val="00FA257D"/>
    <w:rsid w:val="00FA2812"/>
    <w:rsid w:val="00FA39BB"/>
    <w:rsid w:val="00FA4B5F"/>
    <w:rsid w:val="00FA6679"/>
    <w:rsid w:val="00FB1B30"/>
    <w:rsid w:val="00FB1F06"/>
    <w:rsid w:val="00FB47B5"/>
    <w:rsid w:val="00FB6364"/>
    <w:rsid w:val="00FB7D17"/>
    <w:rsid w:val="00FC2A9F"/>
    <w:rsid w:val="00FC2FD4"/>
    <w:rsid w:val="00FC3B92"/>
    <w:rsid w:val="00FC5AA6"/>
    <w:rsid w:val="00FC7C91"/>
    <w:rsid w:val="00FD376E"/>
    <w:rsid w:val="00FD430B"/>
    <w:rsid w:val="00FD59B1"/>
    <w:rsid w:val="00FD7E6E"/>
    <w:rsid w:val="00FE01A3"/>
    <w:rsid w:val="00FE176D"/>
    <w:rsid w:val="00FE4AEA"/>
    <w:rsid w:val="00FE75D8"/>
    <w:rsid w:val="00FF4DBC"/>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A5F99"/>
  </w:style>
  <w:style w:type="paragraph" w:styleId="Heading1">
    <w:name w:val="heading 1"/>
    <w:basedOn w:val="Normal"/>
    <w:next w:val="Normal"/>
    <w:link w:val="Heading1Char"/>
    <w:autoRedefine/>
    <w:uiPriority w:val="9"/>
    <w:qFormat/>
    <w:rsid w:val="003B158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3B1587"/>
    <w:pPr>
      <w:numPr>
        <w:ilvl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8A5F9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A5F99"/>
  </w:style>
  <w:style w:type="character" w:customStyle="1" w:styleId="Heading1Char">
    <w:name w:val="Heading 1 Char"/>
    <w:link w:val="Heading1"/>
    <w:uiPriority w:val="9"/>
    <w:rsid w:val="003B1587"/>
    <w:rPr>
      <w:rFonts w:eastAsia="Times New Roman"/>
      <w:b/>
      <w:bCs/>
      <w:color w:val="1F4E79" w:themeColor="accent1" w:themeShade="80"/>
      <w:sz w:val="28"/>
      <w:szCs w:val="28"/>
    </w:rPr>
  </w:style>
  <w:style w:type="character" w:customStyle="1" w:styleId="Heading2Char">
    <w:name w:val="Heading 2 Char"/>
    <w:link w:val="Heading2"/>
    <w:uiPriority w:val="9"/>
    <w:rsid w:val="003B1587"/>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3B1587"/>
    <w:pPr>
      <w:numPr>
        <w:numId w:val="3"/>
      </w:numPr>
      <w:ind w:left="0"/>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customStyle="1" w:styleId="UnresolvedMention1">
    <w:name w:val="Unresolved Mention1"/>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jc w:val="both"/>
    </w:pPr>
    <w:rPr>
      <w:rFonts w:ascii="Arial" w:eastAsia="Times New Roman" w:hAnsi="Arial" w:cs="Times New Roman"/>
      <w:sz w:val="18"/>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121293">
      <w:bodyDiv w:val="1"/>
      <w:marLeft w:val="0"/>
      <w:marRight w:val="0"/>
      <w:marTop w:val="0"/>
      <w:marBottom w:val="0"/>
      <w:divBdr>
        <w:top w:val="none" w:sz="0" w:space="0" w:color="auto"/>
        <w:left w:val="none" w:sz="0" w:space="0" w:color="auto"/>
        <w:bottom w:val="none" w:sz="0" w:space="0" w:color="auto"/>
        <w:right w:val="none" w:sz="0" w:space="0" w:color="auto"/>
      </w:divBdr>
    </w:div>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444233799">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1950039009">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egger.com/downloads/jlink"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oleObject" Target="embeddings/oleObject2.bin"/><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yperlink" Target="https://gnuarmeclipse.github.io/openocd/install/"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JP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8.jpeg"/><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github.com/gnuarmeclipse/openocd/releases"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emf"/><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7.png"/><Relationship Id="rId39"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414421-FD23-4F9A-81B4-564E84F25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5100</TotalTime>
  <Pages>40</Pages>
  <Words>6281</Words>
  <Characters>35806</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Richa Dham</cp:lastModifiedBy>
  <cp:revision>432</cp:revision>
  <cp:lastPrinted>2018-12-20T11:03:00Z</cp:lastPrinted>
  <dcterms:created xsi:type="dcterms:W3CDTF">2017-09-08T00:54:00Z</dcterms:created>
  <dcterms:modified xsi:type="dcterms:W3CDTF">2018-12-20T11:03:00Z</dcterms:modified>
</cp:coreProperties>
</file>