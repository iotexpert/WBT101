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FB2BFA" w14:textId="11720F6E" w:rsidR="00EA1736" w:rsidRPr="00C6331A" w:rsidRDefault="00EA1736" w:rsidP="00C6331A">
      <w:pPr>
        <w:rPr>
          <w:rStyle w:val="BookTitle"/>
        </w:rPr>
      </w:pPr>
      <w:bookmarkStart w:id="2" w:name="_Hlk484770630"/>
      <w:bookmarkEnd w:id="2"/>
      <w:r w:rsidRPr="00C6331A">
        <w:rPr>
          <w:rStyle w:val="BookTitle"/>
        </w:rPr>
        <w:t xml:space="preserve">Chapter </w:t>
      </w:r>
      <w:r w:rsidR="007F6AE7">
        <w:rPr>
          <w:rStyle w:val="BookTitle"/>
        </w:rPr>
        <w:t>5</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6415861C" w14:textId="77777777" w:rsidR="00E83061" w:rsidRDefault="00C6331A" w:rsidP="00E83061">
      <w:pPr>
        <w:pStyle w:val="TOC1"/>
        <w:rPr>
          <w:ins w:id="3" w:author="Alan Hawse" w:date="2018-06-12T12:40:00Z"/>
          <w:rFonts w:asciiTheme="minorHAnsi" w:eastAsiaTheme="minorEastAsia" w:hAnsiTheme="minorHAnsi"/>
          <w:noProof/>
          <w:sz w:val="24"/>
          <w:szCs w:val="24"/>
        </w:rPr>
        <w:pPrChange w:id="4" w:author="Alan Hawse" w:date="2018-06-12T12:40:00Z">
          <w:pPr>
            <w:pStyle w:val="TOC1"/>
          </w:pPr>
        </w:pPrChange>
      </w:pPr>
      <w:r>
        <w:fldChar w:fldCharType="begin"/>
      </w:r>
      <w:r>
        <w:instrText xml:space="preserve"> TOC \o "1-2" </w:instrText>
      </w:r>
      <w:r>
        <w:fldChar w:fldCharType="separate"/>
      </w:r>
      <w:ins w:id="5" w:author="Alan Hawse" w:date="2018-06-12T12:40:00Z">
        <w:r w:rsidR="00E83061">
          <w:rPr>
            <w:noProof/>
          </w:rPr>
          <w:t>5A.1</w:t>
        </w:r>
        <w:r w:rsidR="00E83061">
          <w:rPr>
            <w:rFonts w:asciiTheme="minorHAnsi" w:eastAsiaTheme="minorEastAsia" w:hAnsiTheme="minorHAnsi"/>
            <w:noProof/>
            <w:sz w:val="24"/>
            <w:szCs w:val="24"/>
          </w:rPr>
          <w:tab/>
        </w:r>
        <w:r w:rsidR="00E83061">
          <w:rPr>
            <w:noProof/>
          </w:rPr>
          <w:t>WICED Bluetooth Classic System Lifecycle</w:t>
        </w:r>
        <w:r w:rsidR="00E83061">
          <w:rPr>
            <w:noProof/>
          </w:rPr>
          <w:tab/>
        </w:r>
        <w:r w:rsidR="00E83061">
          <w:rPr>
            <w:noProof/>
          </w:rPr>
          <w:fldChar w:fldCharType="begin"/>
        </w:r>
        <w:r w:rsidR="00E83061">
          <w:rPr>
            <w:noProof/>
          </w:rPr>
          <w:instrText xml:space="preserve"> PAGEREF _Toc516570546 \h </w:instrText>
        </w:r>
        <w:r w:rsidR="00E83061">
          <w:rPr>
            <w:noProof/>
          </w:rPr>
        </w:r>
      </w:ins>
      <w:r w:rsidR="00E83061">
        <w:rPr>
          <w:noProof/>
        </w:rPr>
        <w:fldChar w:fldCharType="separate"/>
      </w:r>
      <w:ins w:id="6" w:author="Alan Hawse" w:date="2018-06-12T12:40:00Z">
        <w:r w:rsidR="00E83061">
          <w:rPr>
            <w:noProof/>
          </w:rPr>
          <w:t>2</w:t>
        </w:r>
        <w:r w:rsidR="00E83061">
          <w:rPr>
            <w:noProof/>
          </w:rPr>
          <w:fldChar w:fldCharType="end"/>
        </w:r>
      </w:ins>
    </w:p>
    <w:p w14:paraId="28C6CEFE" w14:textId="77777777" w:rsidR="00E83061" w:rsidRDefault="00E83061">
      <w:pPr>
        <w:pStyle w:val="TOC2"/>
        <w:rPr>
          <w:ins w:id="7" w:author="Alan Hawse" w:date="2018-06-12T12:40:00Z"/>
          <w:rFonts w:asciiTheme="minorHAnsi" w:eastAsiaTheme="minorEastAsia" w:hAnsiTheme="minorHAnsi"/>
          <w:smallCaps w:val="0"/>
          <w:noProof/>
          <w:sz w:val="24"/>
          <w:szCs w:val="24"/>
        </w:rPr>
      </w:pPr>
      <w:ins w:id="8" w:author="Alan Hawse" w:date="2018-06-12T12:40:00Z">
        <w:r>
          <w:rPr>
            <w:noProof/>
          </w:rPr>
          <w:t>5A.1.1 Inquiry</w:t>
        </w:r>
        <w:r>
          <w:rPr>
            <w:noProof/>
          </w:rPr>
          <w:tab/>
        </w:r>
        <w:r>
          <w:rPr>
            <w:noProof/>
          </w:rPr>
          <w:fldChar w:fldCharType="begin"/>
        </w:r>
        <w:r>
          <w:rPr>
            <w:noProof/>
          </w:rPr>
          <w:instrText xml:space="preserve"> PAGEREF _Toc516570547 \h </w:instrText>
        </w:r>
        <w:r>
          <w:rPr>
            <w:noProof/>
          </w:rPr>
        </w:r>
      </w:ins>
      <w:r>
        <w:rPr>
          <w:noProof/>
        </w:rPr>
        <w:fldChar w:fldCharType="separate"/>
      </w:r>
      <w:ins w:id="9" w:author="Alan Hawse" w:date="2018-06-12T12:40:00Z">
        <w:r>
          <w:rPr>
            <w:noProof/>
          </w:rPr>
          <w:t>3</w:t>
        </w:r>
        <w:r>
          <w:rPr>
            <w:noProof/>
          </w:rPr>
          <w:fldChar w:fldCharType="end"/>
        </w:r>
      </w:ins>
    </w:p>
    <w:p w14:paraId="6DFFB28C" w14:textId="77777777" w:rsidR="00E83061" w:rsidRDefault="00E83061">
      <w:pPr>
        <w:pStyle w:val="TOC2"/>
        <w:rPr>
          <w:ins w:id="10" w:author="Alan Hawse" w:date="2018-06-12T12:40:00Z"/>
          <w:rFonts w:asciiTheme="minorHAnsi" w:eastAsiaTheme="minorEastAsia" w:hAnsiTheme="minorHAnsi"/>
          <w:smallCaps w:val="0"/>
          <w:noProof/>
          <w:sz w:val="24"/>
          <w:szCs w:val="24"/>
        </w:rPr>
      </w:pPr>
      <w:ins w:id="11" w:author="Alan Hawse" w:date="2018-06-12T12:40:00Z">
        <w:r>
          <w:rPr>
            <w:noProof/>
          </w:rPr>
          <w:t>5A.1.2 Page / Connect</w:t>
        </w:r>
        <w:r>
          <w:rPr>
            <w:noProof/>
          </w:rPr>
          <w:tab/>
        </w:r>
        <w:r>
          <w:rPr>
            <w:noProof/>
          </w:rPr>
          <w:fldChar w:fldCharType="begin"/>
        </w:r>
        <w:r>
          <w:rPr>
            <w:noProof/>
          </w:rPr>
          <w:instrText xml:space="preserve"> PAGEREF _Toc516570548 \h </w:instrText>
        </w:r>
        <w:r>
          <w:rPr>
            <w:noProof/>
          </w:rPr>
        </w:r>
      </w:ins>
      <w:r>
        <w:rPr>
          <w:noProof/>
        </w:rPr>
        <w:fldChar w:fldCharType="separate"/>
      </w:r>
      <w:ins w:id="12" w:author="Alan Hawse" w:date="2018-06-12T12:40:00Z">
        <w:r>
          <w:rPr>
            <w:noProof/>
          </w:rPr>
          <w:t>4</w:t>
        </w:r>
        <w:r>
          <w:rPr>
            <w:noProof/>
          </w:rPr>
          <w:fldChar w:fldCharType="end"/>
        </w:r>
      </w:ins>
    </w:p>
    <w:p w14:paraId="0571A19E" w14:textId="77777777" w:rsidR="00E83061" w:rsidRDefault="00E83061">
      <w:pPr>
        <w:pStyle w:val="TOC2"/>
        <w:rPr>
          <w:ins w:id="13" w:author="Alan Hawse" w:date="2018-06-12T12:40:00Z"/>
          <w:rFonts w:asciiTheme="minorHAnsi" w:eastAsiaTheme="minorEastAsia" w:hAnsiTheme="minorHAnsi"/>
          <w:smallCaps w:val="0"/>
          <w:noProof/>
          <w:sz w:val="24"/>
          <w:szCs w:val="24"/>
        </w:rPr>
      </w:pPr>
      <w:ins w:id="14" w:author="Alan Hawse" w:date="2018-06-12T12:40:00Z">
        <w:r>
          <w:rPr>
            <w:noProof/>
          </w:rPr>
          <w:t>5A.1.3 Pair &amp; Bond</w:t>
        </w:r>
        <w:r>
          <w:rPr>
            <w:noProof/>
          </w:rPr>
          <w:tab/>
        </w:r>
        <w:r>
          <w:rPr>
            <w:noProof/>
          </w:rPr>
          <w:fldChar w:fldCharType="begin"/>
        </w:r>
        <w:r>
          <w:rPr>
            <w:noProof/>
          </w:rPr>
          <w:instrText xml:space="preserve"> PAGEREF _Toc516570549 \h </w:instrText>
        </w:r>
        <w:r>
          <w:rPr>
            <w:noProof/>
          </w:rPr>
        </w:r>
      </w:ins>
      <w:r>
        <w:rPr>
          <w:noProof/>
        </w:rPr>
        <w:fldChar w:fldCharType="separate"/>
      </w:r>
      <w:ins w:id="15" w:author="Alan Hawse" w:date="2018-06-12T12:40:00Z">
        <w:r>
          <w:rPr>
            <w:noProof/>
          </w:rPr>
          <w:t>4</w:t>
        </w:r>
        <w:r>
          <w:rPr>
            <w:noProof/>
          </w:rPr>
          <w:fldChar w:fldCharType="end"/>
        </w:r>
      </w:ins>
    </w:p>
    <w:p w14:paraId="7351EE81" w14:textId="77777777" w:rsidR="00E83061" w:rsidRDefault="00E83061">
      <w:pPr>
        <w:pStyle w:val="TOC2"/>
        <w:rPr>
          <w:ins w:id="16" w:author="Alan Hawse" w:date="2018-06-12T12:40:00Z"/>
          <w:rFonts w:asciiTheme="minorHAnsi" w:eastAsiaTheme="minorEastAsia" w:hAnsiTheme="minorHAnsi"/>
          <w:smallCaps w:val="0"/>
          <w:noProof/>
          <w:sz w:val="24"/>
          <w:szCs w:val="24"/>
        </w:rPr>
      </w:pPr>
      <w:ins w:id="17" w:author="Alan Hawse" w:date="2018-06-12T12:40:00Z">
        <w:r>
          <w:rPr>
            <w:noProof/>
          </w:rPr>
          <w:t>5A.1.4 Discover the Services using Service Discovery Protocol (SDP)</w:t>
        </w:r>
        <w:r>
          <w:rPr>
            <w:noProof/>
          </w:rPr>
          <w:tab/>
        </w:r>
        <w:r>
          <w:rPr>
            <w:noProof/>
          </w:rPr>
          <w:fldChar w:fldCharType="begin"/>
        </w:r>
        <w:r>
          <w:rPr>
            <w:noProof/>
          </w:rPr>
          <w:instrText xml:space="preserve"> PAGEREF _Toc516570550 \h </w:instrText>
        </w:r>
        <w:r>
          <w:rPr>
            <w:noProof/>
          </w:rPr>
        </w:r>
      </w:ins>
      <w:r>
        <w:rPr>
          <w:noProof/>
        </w:rPr>
        <w:fldChar w:fldCharType="separate"/>
      </w:r>
      <w:ins w:id="18" w:author="Alan Hawse" w:date="2018-06-12T12:40:00Z">
        <w:r>
          <w:rPr>
            <w:noProof/>
          </w:rPr>
          <w:t>4</w:t>
        </w:r>
        <w:r>
          <w:rPr>
            <w:noProof/>
          </w:rPr>
          <w:fldChar w:fldCharType="end"/>
        </w:r>
      </w:ins>
    </w:p>
    <w:p w14:paraId="2937CF57" w14:textId="77777777" w:rsidR="00E83061" w:rsidRDefault="00E83061">
      <w:pPr>
        <w:pStyle w:val="TOC2"/>
        <w:rPr>
          <w:ins w:id="19" w:author="Alan Hawse" w:date="2018-06-12T12:40:00Z"/>
          <w:rFonts w:asciiTheme="minorHAnsi" w:eastAsiaTheme="minorEastAsia" w:hAnsiTheme="minorHAnsi"/>
          <w:smallCaps w:val="0"/>
          <w:noProof/>
          <w:sz w:val="24"/>
          <w:szCs w:val="24"/>
        </w:rPr>
      </w:pPr>
      <w:ins w:id="20" w:author="Alan Hawse" w:date="2018-06-12T12:40:00Z">
        <w:r>
          <w:rPr>
            <w:noProof/>
          </w:rPr>
          <w:t>5A.1.5 Exchange Data with the Serial Port Profile</w:t>
        </w:r>
        <w:r>
          <w:rPr>
            <w:noProof/>
          </w:rPr>
          <w:tab/>
        </w:r>
        <w:r>
          <w:rPr>
            <w:noProof/>
          </w:rPr>
          <w:fldChar w:fldCharType="begin"/>
        </w:r>
        <w:r>
          <w:rPr>
            <w:noProof/>
          </w:rPr>
          <w:instrText xml:space="preserve"> PAGEREF _Toc516570551 \h </w:instrText>
        </w:r>
        <w:r>
          <w:rPr>
            <w:noProof/>
          </w:rPr>
        </w:r>
      </w:ins>
      <w:r>
        <w:rPr>
          <w:noProof/>
        </w:rPr>
        <w:fldChar w:fldCharType="separate"/>
      </w:r>
      <w:ins w:id="21" w:author="Alan Hawse" w:date="2018-06-12T12:40:00Z">
        <w:r>
          <w:rPr>
            <w:noProof/>
          </w:rPr>
          <w:t>5</w:t>
        </w:r>
        <w:r>
          <w:rPr>
            <w:noProof/>
          </w:rPr>
          <w:fldChar w:fldCharType="end"/>
        </w:r>
      </w:ins>
    </w:p>
    <w:p w14:paraId="5D19F579" w14:textId="77777777" w:rsidR="00E83061" w:rsidRDefault="00E83061" w:rsidP="00E83061">
      <w:pPr>
        <w:pStyle w:val="TOC1"/>
        <w:rPr>
          <w:ins w:id="22" w:author="Alan Hawse" w:date="2018-06-12T12:40:00Z"/>
          <w:rFonts w:asciiTheme="minorHAnsi" w:eastAsiaTheme="minorEastAsia" w:hAnsiTheme="minorHAnsi"/>
          <w:noProof/>
          <w:sz w:val="24"/>
          <w:szCs w:val="24"/>
        </w:rPr>
        <w:pPrChange w:id="23" w:author="Alan Hawse" w:date="2018-06-12T12:40:00Z">
          <w:pPr>
            <w:pStyle w:val="TOC1"/>
          </w:pPr>
        </w:pPrChange>
      </w:pPr>
      <w:ins w:id="24" w:author="Alan Hawse" w:date="2018-06-12T12:40:00Z">
        <w:r>
          <w:rPr>
            <w:noProof/>
          </w:rPr>
          <w:t>5A.2</w:t>
        </w:r>
        <w:r>
          <w:rPr>
            <w:rFonts w:asciiTheme="minorHAnsi" w:eastAsiaTheme="minorEastAsia" w:hAnsiTheme="minorHAnsi"/>
            <w:noProof/>
            <w:sz w:val="24"/>
            <w:szCs w:val="24"/>
          </w:rPr>
          <w:tab/>
        </w:r>
        <w:r>
          <w:rPr>
            <w:noProof/>
          </w:rPr>
          <w:t>Secure Simple Pairing</w:t>
        </w:r>
        <w:r>
          <w:rPr>
            <w:noProof/>
          </w:rPr>
          <w:tab/>
        </w:r>
        <w:r>
          <w:rPr>
            <w:noProof/>
          </w:rPr>
          <w:fldChar w:fldCharType="begin"/>
        </w:r>
        <w:r>
          <w:rPr>
            <w:noProof/>
          </w:rPr>
          <w:instrText xml:space="preserve"> PAGEREF _Toc516570552 \h </w:instrText>
        </w:r>
        <w:r>
          <w:rPr>
            <w:noProof/>
          </w:rPr>
        </w:r>
      </w:ins>
      <w:r>
        <w:rPr>
          <w:noProof/>
        </w:rPr>
        <w:fldChar w:fldCharType="separate"/>
      </w:r>
      <w:ins w:id="25" w:author="Alan Hawse" w:date="2018-06-12T12:40:00Z">
        <w:r>
          <w:rPr>
            <w:noProof/>
          </w:rPr>
          <w:t>5</w:t>
        </w:r>
        <w:r>
          <w:rPr>
            <w:noProof/>
          </w:rPr>
          <w:fldChar w:fldCharType="end"/>
        </w:r>
      </w:ins>
    </w:p>
    <w:p w14:paraId="47EB1DFD" w14:textId="77777777" w:rsidR="00E83061" w:rsidRDefault="00E83061" w:rsidP="00E83061">
      <w:pPr>
        <w:pStyle w:val="TOC1"/>
        <w:rPr>
          <w:ins w:id="26" w:author="Alan Hawse" w:date="2018-06-12T12:40:00Z"/>
          <w:rFonts w:asciiTheme="minorHAnsi" w:eastAsiaTheme="minorEastAsia" w:hAnsiTheme="minorHAnsi"/>
          <w:noProof/>
          <w:sz w:val="24"/>
          <w:szCs w:val="24"/>
        </w:rPr>
        <w:pPrChange w:id="27" w:author="Alan Hawse" w:date="2018-06-12T12:40:00Z">
          <w:pPr>
            <w:pStyle w:val="TOC1"/>
          </w:pPr>
        </w:pPrChange>
      </w:pPr>
      <w:ins w:id="28" w:author="Alan Hawse" w:date="2018-06-12T12:40:00Z">
        <w:r>
          <w:rPr>
            <w:noProof/>
          </w:rPr>
          <w:t>5A.3</w:t>
        </w:r>
        <w:r>
          <w:rPr>
            <w:rFonts w:asciiTheme="minorHAnsi" w:eastAsiaTheme="minorEastAsia" w:hAnsiTheme="minorHAnsi"/>
            <w:noProof/>
            <w:sz w:val="24"/>
            <w:szCs w:val="24"/>
          </w:rPr>
          <w:tab/>
        </w:r>
        <w:r>
          <w:rPr>
            <w:noProof/>
          </w:rPr>
          <w:t>Service Discovery Protocol (SDP)</w:t>
        </w:r>
        <w:r>
          <w:rPr>
            <w:noProof/>
          </w:rPr>
          <w:tab/>
        </w:r>
        <w:r>
          <w:rPr>
            <w:noProof/>
          </w:rPr>
          <w:fldChar w:fldCharType="begin"/>
        </w:r>
        <w:r>
          <w:rPr>
            <w:noProof/>
          </w:rPr>
          <w:instrText xml:space="preserve"> PAGEREF _Toc516570553 \h </w:instrText>
        </w:r>
        <w:r>
          <w:rPr>
            <w:noProof/>
          </w:rPr>
        </w:r>
      </w:ins>
      <w:r>
        <w:rPr>
          <w:noProof/>
        </w:rPr>
        <w:fldChar w:fldCharType="separate"/>
      </w:r>
      <w:ins w:id="29" w:author="Alan Hawse" w:date="2018-06-12T12:40:00Z">
        <w:r>
          <w:rPr>
            <w:noProof/>
          </w:rPr>
          <w:t>5</w:t>
        </w:r>
        <w:r>
          <w:rPr>
            <w:noProof/>
          </w:rPr>
          <w:fldChar w:fldCharType="end"/>
        </w:r>
      </w:ins>
    </w:p>
    <w:p w14:paraId="21EA567E" w14:textId="77777777" w:rsidR="00E83061" w:rsidRDefault="00E83061" w:rsidP="00E83061">
      <w:pPr>
        <w:pStyle w:val="TOC1"/>
        <w:rPr>
          <w:ins w:id="30" w:author="Alan Hawse" w:date="2018-06-12T12:40:00Z"/>
          <w:rFonts w:asciiTheme="minorHAnsi" w:eastAsiaTheme="minorEastAsia" w:hAnsiTheme="minorHAnsi"/>
          <w:noProof/>
          <w:sz w:val="24"/>
          <w:szCs w:val="24"/>
        </w:rPr>
        <w:pPrChange w:id="31" w:author="Alan Hawse" w:date="2018-06-12T12:40:00Z">
          <w:pPr>
            <w:pStyle w:val="TOC1"/>
          </w:pPr>
        </w:pPrChange>
      </w:pPr>
      <w:ins w:id="32" w:author="Alan Hawse" w:date="2018-06-12T12:40:00Z">
        <w:r>
          <w:rPr>
            <w:noProof/>
          </w:rPr>
          <w:t>5A.4</w:t>
        </w:r>
        <w:r>
          <w:rPr>
            <w:rFonts w:asciiTheme="minorHAnsi" w:eastAsiaTheme="minorEastAsia" w:hAnsiTheme="minorHAnsi"/>
            <w:noProof/>
            <w:sz w:val="24"/>
            <w:szCs w:val="24"/>
          </w:rPr>
          <w:tab/>
        </w:r>
        <w:r>
          <w:rPr>
            <w:noProof/>
          </w:rPr>
          <w:t>L2CAP, RFCOMM &amp; the Serial Port Profile</w:t>
        </w:r>
        <w:r>
          <w:rPr>
            <w:noProof/>
          </w:rPr>
          <w:tab/>
        </w:r>
        <w:r>
          <w:rPr>
            <w:noProof/>
          </w:rPr>
          <w:fldChar w:fldCharType="begin"/>
        </w:r>
        <w:r>
          <w:rPr>
            <w:noProof/>
          </w:rPr>
          <w:instrText xml:space="preserve"> PAGEREF _Toc516570554 \h </w:instrText>
        </w:r>
        <w:r>
          <w:rPr>
            <w:noProof/>
          </w:rPr>
        </w:r>
      </w:ins>
      <w:r>
        <w:rPr>
          <w:noProof/>
        </w:rPr>
        <w:fldChar w:fldCharType="separate"/>
      </w:r>
      <w:ins w:id="33" w:author="Alan Hawse" w:date="2018-06-12T12:40:00Z">
        <w:r>
          <w:rPr>
            <w:noProof/>
          </w:rPr>
          <w:t>6</w:t>
        </w:r>
        <w:r>
          <w:rPr>
            <w:noProof/>
          </w:rPr>
          <w:fldChar w:fldCharType="end"/>
        </w:r>
      </w:ins>
    </w:p>
    <w:p w14:paraId="3604E29C" w14:textId="77777777" w:rsidR="00E83061" w:rsidRDefault="00E83061">
      <w:pPr>
        <w:pStyle w:val="TOC2"/>
        <w:rPr>
          <w:ins w:id="34" w:author="Alan Hawse" w:date="2018-06-12T12:40:00Z"/>
          <w:rFonts w:asciiTheme="minorHAnsi" w:eastAsiaTheme="minorEastAsia" w:hAnsiTheme="minorHAnsi"/>
          <w:smallCaps w:val="0"/>
          <w:noProof/>
          <w:sz w:val="24"/>
          <w:szCs w:val="24"/>
        </w:rPr>
      </w:pPr>
      <w:ins w:id="35" w:author="Alan Hawse" w:date="2018-06-12T12:40:00Z">
        <w:r>
          <w:rPr>
            <w:noProof/>
          </w:rPr>
          <w:t>5A.4.1 L2CAP</w:t>
        </w:r>
        <w:r>
          <w:rPr>
            <w:noProof/>
          </w:rPr>
          <w:tab/>
        </w:r>
        <w:r>
          <w:rPr>
            <w:noProof/>
          </w:rPr>
          <w:fldChar w:fldCharType="begin"/>
        </w:r>
        <w:r>
          <w:rPr>
            <w:noProof/>
          </w:rPr>
          <w:instrText xml:space="preserve"> PAGEREF _Toc516570555 \h </w:instrText>
        </w:r>
        <w:r>
          <w:rPr>
            <w:noProof/>
          </w:rPr>
        </w:r>
      </w:ins>
      <w:r>
        <w:rPr>
          <w:noProof/>
        </w:rPr>
        <w:fldChar w:fldCharType="separate"/>
      </w:r>
      <w:ins w:id="36" w:author="Alan Hawse" w:date="2018-06-12T12:40:00Z">
        <w:r>
          <w:rPr>
            <w:noProof/>
          </w:rPr>
          <w:t>6</w:t>
        </w:r>
        <w:r>
          <w:rPr>
            <w:noProof/>
          </w:rPr>
          <w:fldChar w:fldCharType="end"/>
        </w:r>
      </w:ins>
    </w:p>
    <w:p w14:paraId="74765568" w14:textId="77777777" w:rsidR="00E83061" w:rsidRDefault="00E83061">
      <w:pPr>
        <w:pStyle w:val="TOC2"/>
        <w:rPr>
          <w:ins w:id="37" w:author="Alan Hawse" w:date="2018-06-12T12:40:00Z"/>
          <w:rFonts w:asciiTheme="minorHAnsi" w:eastAsiaTheme="minorEastAsia" w:hAnsiTheme="minorHAnsi"/>
          <w:smallCaps w:val="0"/>
          <w:noProof/>
          <w:sz w:val="24"/>
          <w:szCs w:val="24"/>
        </w:rPr>
      </w:pPr>
      <w:ins w:id="38" w:author="Alan Hawse" w:date="2018-06-12T12:40:00Z">
        <w:r>
          <w:rPr>
            <w:noProof/>
          </w:rPr>
          <w:t>5A.4.2 RFCOMM</w:t>
        </w:r>
        <w:r>
          <w:rPr>
            <w:noProof/>
          </w:rPr>
          <w:tab/>
        </w:r>
        <w:r>
          <w:rPr>
            <w:noProof/>
          </w:rPr>
          <w:fldChar w:fldCharType="begin"/>
        </w:r>
        <w:r>
          <w:rPr>
            <w:noProof/>
          </w:rPr>
          <w:instrText xml:space="preserve"> PAGEREF _Toc516570556 \h </w:instrText>
        </w:r>
        <w:r>
          <w:rPr>
            <w:noProof/>
          </w:rPr>
        </w:r>
      </w:ins>
      <w:r>
        <w:rPr>
          <w:noProof/>
        </w:rPr>
        <w:fldChar w:fldCharType="separate"/>
      </w:r>
      <w:ins w:id="39" w:author="Alan Hawse" w:date="2018-06-12T12:40:00Z">
        <w:r>
          <w:rPr>
            <w:noProof/>
          </w:rPr>
          <w:t>7</w:t>
        </w:r>
        <w:r>
          <w:rPr>
            <w:noProof/>
          </w:rPr>
          <w:fldChar w:fldCharType="end"/>
        </w:r>
      </w:ins>
    </w:p>
    <w:p w14:paraId="7AB775B5" w14:textId="77777777" w:rsidR="00E83061" w:rsidRDefault="00E83061">
      <w:pPr>
        <w:pStyle w:val="TOC2"/>
        <w:rPr>
          <w:ins w:id="40" w:author="Alan Hawse" w:date="2018-06-12T12:40:00Z"/>
          <w:rFonts w:asciiTheme="minorHAnsi" w:eastAsiaTheme="minorEastAsia" w:hAnsiTheme="minorHAnsi"/>
          <w:smallCaps w:val="0"/>
          <w:noProof/>
          <w:sz w:val="24"/>
          <w:szCs w:val="24"/>
        </w:rPr>
      </w:pPr>
      <w:ins w:id="41" w:author="Alan Hawse" w:date="2018-06-12T12:40:00Z">
        <w:r>
          <w:rPr>
            <w:noProof/>
          </w:rPr>
          <w:t>5A.4.3 Serial Port Profile</w:t>
        </w:r>
        <w:r>
          <w:rPr>
            <w:noProof/>
          </w:rPr>
          <w:tab/>
        </w:r>
        <w:r>
          <w:rPr>
            <w:noProof/>
          </w:rPr>
          <w:fldChar w:fldCharType="begin"/>
        </w:r>
        <w:r>
          <w:rPr>
            <w:noProof/>
          </w:rPr>
          <w:instrText xml:space="preserve"> PAGEREF _Toc516570557 \h </w:instrText>
        </w:r>
        <w:r>
          <w:rPr>
            <w:noProof/>
          </w:rPr>
        </w:r>
      </w:ins>
      <w:r>
        <w:rPr>
          <w:noProof/>
        </w:rPr>
        <w:fldChar w:fldCharType="separate"/>
      </w:r>
      <w:ins w:id="42" w:author="Alan Hawse" w:date="2018-06-12T12:40:00Z">
        <w:r>
          <w:rPr>
            <w:noProof/>
          </w:rPr>
          <w:t>7</w:t>
        </w:r>
        <w:r>
          <w:rPr>
            <w:noProof/>
          </w:rPr>
          <w:fldChar w:fldCharType="end"/>
        </w:r>
      </w:ins>
    </w:p>
    <w:p w14:paraId="6B2B9591" w14:textId="77777777" w:rsidR="00E83061" w:rsidRDefault="00E83061" w:rsidP="00E83061">
      <w:pPr>
        <w:pStyle w:val="TOC1"/>
        <w:rPr>
          <w:ins w:id="43" w:author="Alan Hawse" w:date="2018-06-12T12:40:00Z"/>
          <w:rFonts w:asciiTheme="minorHAnsi" w:eastAsiaTheme="minorEastAsia" w:hAnsiTheme="minorHAnsi"/>
          <w:noProof/>
          <w:sz w:val="24"/>
          <w:szCs w:val="24"/>
        </w:rPr>
        <w:pPrChange w:id="44" w:author="Alan Hawse" w:date="2018-06-12T12:40:00Z">
          <w:pPr>
            <w:pStyle w:val="TOC1"/>
          </w:pPr>
        </w:pPrChange>
      </w:pPr>
      <w:ins w:id="45" w:author="Alan Hawse" w:date="2018-06-12T12:40:00Z">
        <w:r>
          <w:rPr>
            <w:noProof/>
          </w:rPr>
          <w:t>5A.5</w:t>
        </w:r>
        <w:r>
          <w:rPr>
            <w:rFonts w:asciiTheme="minorHAnsi" w:eastAsiaTheme="minorEastAsia" w:hAnsiTheme="minorHAnsi"/>
            <w:noProof/>
            <w:sz w:val="24"/>
            <w:szCs w:val="24"/>
          </w:rPr>
          <w:tab/>
        </w:r>
        <w:r>
          <w:rPr>
            <w:noProof/>
          </w:rPr>
          <w:t>WICED Bluetooth Designer</w:t>
        </w:r>
        <w:r>
          <w:rPr>
            <w:noProof/>
          </w:rPr>
          <w:tab/>
        </w:r>
        <w:r>
          <w:rPr>
            <w:noProof/>
          </w:rPr>
          <w:fldChar w:fldCharType="begin"/>
        </w:r>
        <w:r>
          <w:rPr>
            <w:noProof/>
          </w:rPr>
          <w:instrText xml:space="preserve"> PAGEREF _Toc516570558 \h </w:instrText>
        </w:r>
        <w:r>
          <w:rPr>
            <w:noProof/>
          </w:rPr>
        </w:r>
      </w:ins>
      <w:r>
        <w:rPr>
          <w:noProof/>
        </w:rPr>
        <w:fldChar w:fldCharType="separate"/>
      </w:r>
      <w:ins w:id="46" w:author="Alan Hawse" w:date="2018-06-12T12:40:00Z">
        <w:r>
          <w:rPr>
            <w:noProof/>
          </w:rPr>
          <w:t>7</w:t>
        </w:r>
        <w:r>
          <w:rPr>
            <w:noProof/>
          </w:rPr>
          <w:fldChar w:fldCharType="end"/>
        </w:r>
      </w:ins>
    </w:p>
    <w:p w14:paraId="0215BC6A" w14:textId="77777777" w:rsidR="00E83061" w:rsidRDefault="00E83061">
      <w:pPr>
        <w:pStyle w:val="TOC2"/>
        <w:rPr>
          <w:ins w:id="47" w:author="Alan Hawse" w:date="2018-06-12T12:40:00Z"/>
          <w:rFonts w:asciiTheme="minorHAnsi" w:eastAsiaTheme="minorEastAsia" w:hAnsiTheme="minorHAnsi"/>
          <w:smallCaps w:val="0"/>
          <w:noProof/>
          <w:sz w:val="24"/>
          <w:szCs w:val="24"/>
        </w:rPr>
      </w:pPr>
      <w:ins w:id="48" w:author="Alan Hawse" w:date="2018-06-12T12:40:00Z">
        <w:r>
          <w:rPr>
            <w:noProof/>
          </w:rPr>
          <w:t>5A.5.1 WICED Studio 6.2 – BT Designer Bugs</w:t>
        </w:r>
        <w:r>
          <w:rPr>
            <w:noProof/>
          </w:rPr>
          <w:tab/>
        </w:r>
        <w:r>
          <w:rPr>
            <w:noProof/>
          </w:rPr>
          <w:fldChar w:fldCharType="begin"/>
        </w:r>
        <w:r>
          <w:rPr>
            <w:noProof/>
          </w:rPr>
          <w:instrText xml:space="preserve"> PAGEREF _Toc516570559 \h </w:instrText>
        </w:r>
        <w:r>
          <w:rPr>
            <w:noProof/>
          </w:rPr>
        </w:r>
      </w:ins>
      <w:r>
        <w:rPr>
          <w:noProof/>
        </w:rPr>
        <w:fldChar w:fldCharType="separate"/>
      </w:r>
      <w:ins w:id="49" w:author="Alan Hawse" w:date="2018-06-12T12:40:00Z">
        <w:r>
          <w:rPr>
            <w:noProof/>
          </w:rPr>
          <w:t>16</w:t>
        </w:r>
        <w:r>
          <w:rPr>
            <w:noProof/>
          </w:rPr>
          <w:fldChar w:fldCharType="end"/>
        </w:r>
      </w:ins>
    </w:p>
    <w:p w14:paraId="16E9CECE" w14:textId="77777777" w:rsidR="00E83061" w:rsidRDefault="00E83061" w:rsidP="00E83061">
      <w:pPr>
        <w:pStyle w:val="TOC1"/>
        <w:rPr>
          <w:ins w:id="50" w:author="Alan Hawse" w:date="2018-06-12T12:40:00Z"/>
          <w:rFonts w:asciiTheme="minorHAnsi" w:eastAsiaTheme="minorEastAsia" w:hAnsiTheme="minorHAnsi"/>
          <w:noProof/>
          <w:sz w:val="24"/>
          <w:szCs w:val="24"/>
        </w:rPr>
        <w:pPrChange w:id="51" w:author="Alan Hawse" w:date="2018-06-12T12:40:00Z">
          <w:pPr>
            <w:pStyle w:val="TOC1"/>
          </w:pPr>
        </w:pPrChange>
      </w:pPr>
      <w:ins w:id="52" w:author="Alan Hawse" w:date="2018-06-12T12:40:00Z">
        <w:r>
          <w:rPr>
            <w:noProof/>
          </w:rPr>
          <w:t>5A.6</w:t>
        </w:r>
        <w:r>
          <w:rPr>
            <w:rFonts w:asciiTheme="minorHAnsi" w:eastAsiaTheme="minorEastAsia" w:hAnsiTheme="minorHAnsi"/>
            <w:noProof/>
            <w:sz w:val="24"/>
            <w:szCs w:val="24"/>
          </w:rPr>
          <w:tab/>
        </w:r>
        <w:r>
          <w:rPr>
            <w:noProof/>
          </w:rPr>
          <w:t>WICED Bluetooth Stack Events</w:t>
        </w:r>
        <w:r>
          <w:rPr>
            <w:noProof/>
          </w:rPr>
          <w:tab/>
        </w:r>
        <w:r>
          <w:rPr>
            <w:noProof/>
          </w:rPr>
          <w:fldChar w:fldCharType="begin"/>
        </w:r>
        <w:r>
          <w:rPr>
            <w:noProof/>
          </w:rPr>
          <w:instrText xml:space="preserve"> PAGEREF _Toc516570560 \h </w:instrText>
        </w:r>
        <w:r>
          <w:rPr>
            <w:noProof/>
          </w:rPr>
        </w:r>
      </w:ins>
      <w:r>
        <w:rPr>
          <w:noProof/>
        </w:rPr>
        <w:fldChar w:fldCharType="separate"/>
      </w:r>
      <w:ins w:id="53" w:author="Alan Hawse" w:date="2018-06-12T12:40:00Z">
        <w:r>
          <w:rPr>
            <w:noProof/>
          </w:rPr>
          <w:t>17</w:t>
        </w:r>
        <w:r>
          <w:rPr>
            <w:noProof/>
          </w:rPr>
          <w:fldChar w:fldCharType="end"/>
        </w:r>
      </w:ins>
    </w:p>
    <w:p w14:paraId="22AF7355" w14:textId="77777777" w:rsidR="00E83061" w:rsidRDefault="00E83061" w:rsidP="00E83061">
      <w:pPr>
        <w:pStyle w:val="TOC1"/>
        <w:rPr>
          <w:ins w:id="54" w:author="Alan Hawse" w:date="2018-06-12T12:40:00Z"/>
          <w:rFonts w:asciiTheme="minorHAnsi" w:eastAsiaTheme="minorEastAsia" w:hAnsiTheme="minorHAnsi"/>
          <w:noProof/>
          <w:sz w:val="24"/>
          <w:szCs w:val="24"/>
        </w:rPr>
        <w:pPrChange w:id="55" w:author="Alan Hawse" w:date="2018-06-12T12:40:00Z">
          <w:pPr>
            <w:pStyle w:val="TOC1"/>
          </w:pPr>
        </w:pPrChange>
      </w:pPr>
      <w:ins w:id="56" w:author="Alan Hawse" w:date="2018-06-12T12:40:00Z">
        <w:r>
          <w:rPr>
            <w:noProof/>
          </w:rPr>
          <w:t>5A.7</w:t>
        </w:r>
        <w:r>
          <w:rPr>
            <w:rFonts w:asciiTheme="minorHAnsi" w:eastAsiaTheme="minorEastAsia" w:hAnsiTheme="minorHAnsi"/>
            <w:noProof/>
            <w:sz w:val="24"/>
            <w:szCs w:val="24"/>
          </w:rPr>
          <w:tab/>
        </w:r>
        <w:r>
          <w:rPr>
            <w:noProof/>
          </w:rPr>
          <w:t>WICED Classic Bluetooth Firmware Architecture</w:t>
        </w:r>
        <w:r>
          <w:rPr>
            <w:noProof/>
          </w:rPr>
          <w:tab/>
        </w:r>
        <w:r>
          <w:rPr>
            <w:noProof/>
          </w:rPr>
          <w:fldChar w:fldCharType="begin"/>
        </w:r>
        <w:r>
          <w:rPr>
            <w:noProof/>
          </w:rPr>
          <w:instrText xml:space="preserve"> PAGEREF _Toc516570561 \h </w:instrText>
        </w:r>
        <w:r>
          <w:rPr>
            <w:noProof/>
          </w:rPr>
        </w:r>
      </w:ins>
      <w:r>
        <w:rPr>
          <w:noProof/>
        </w:rPr>
        <w:fldChar w:fldCharType="separate"/>
      </w:r>
      <w:ins w:id="57" w:author="Alan Hawse" w:date="2018-06-12T12:40:00Z">
        <w:r>
          <w:rPr>
            <w:noProof/>
          </w:rPr>
          <w:t>18</w:t>
        </w:r>
        <w:r>
          <w:rPr>
            <w:noProof/>
          </w:rPr>
          <w:fldChar w:fldCharType="end"/>
        </w:r>
      </w:ins>
    </w:p>
    <w:p w14:paraId="3FE83ABA" w14:textId="77777777" w:rsidR="00E83061" w:rsidRDefault="00E83061">
      <w:pPr>
        <w:pStyle w:val="TOC2"/>
        <w:rPr>
          <w:ins w:id="58" w:author="Alan Hawse" w:date="2018-06-12T12:40:00Z"/>
          <w:rFonts w:asciiTheme="minorHAnsi" w:eastAsiaTheme="minorEastAsia" w:hAnsiTheme="minorHAnsi"/>
          <w:smallCaps w:val="0"/>
          <w:noProof/>
          <w:sz w:val="24"/>
          <w:szCs w:val="24"/>
        </w:rPr>
      </w:pPr>
      <w:ins w:id="59" w:author="Alan Hawse" w:date="2018-06-12T12:40:00Z">
        <w:r>
          <w:rPr>
            <w:noProof/>
          </w:rPr>
          <w:t>5A.7.1 Initialization Functions</w:t>
        </w:r>
        <w:r>
          <w:rPr>
            <w:noProof/>
          </w:rPr>
          <w:tab/>
        </w:r>
        <w:r>
          <w:rPr>
            <w:noProof/>
          </w:rPr>
          <w:fldChar w:fldCharType="begin"/>
        </w:r>
        <w:r>
          <w:rPr>
            <w:noProof/>
          </w:rPr>
          <w:instrText xml:space="preserve"> PAGEREF _Toc516570562 \h </w:instrText>
        </w:r>
        <w:r>
          <w:rPr>
            <w:noProof/>
          </w:rPr>
        </w:r>
      </w:ins>
      <w:r>
        <w:rPr>
          <w:noProof/>
        </w:rPr>
        <w:fldChar w:fldCharType="separate"/>
      </w:r>
      <w:ins w:id="60" w:author="Alan Hawse" w:date="2018-06-12T12:40:00Z">
        <w:r>
          <w:rPr>
            <w:noProof/>
          </w:rPr>
          <w:t>18</w:t>
        </w:r>
        <w:r>
          <w:rPr>
            <w:noProof/>
          </w:rPr>
          <w:fldChar w:fldCharType="end"/>
        </w:r>
      </w:ins>
    </w:p>
    <w:p w14:paraId="4B21C9E9" w14:textId="77777777" w:rsidR="00E83061" w:rsidRDefault="00E83061">
      <w:pPr>
        <w:pStyle w:val="TOC2"/>
        <w:rPr>
          <w:ins w:id="61" w:author="Alan Hawse" w:date="2018-06-12T12:40:00Z"/>
          <w:rFonts w:asciiTheme="minorHAnsi" w:eastAsiaTheme="minorEastAsia" w:hAnsiTheme="minorHAnsi"/>
          <w:smallCaps w:val="0"/>
          <w:noProof/>
          <w:sz w:val="24"/>
          <w:szCs w:val="24"/>
        </w:rPr>
      </w:pPr>
      <w:ins w:id="62" w:author="Alan Hawse" w:date="2018-06-12T12:40:00Z">
        <w:r>
          <w:rPr>
            <w:noProof/>
          </w:rPr>
          <w:t>5A.7.2 SDP Database</w:t>
        </w:r>
        <w:r>
          <w:rPr>
            <w:noProof/>
          </w:rPr>
          <w:tab/>
        </w:r>
        <w:r>
          <w:rPr>
            <w:noProof/>
          </w:rPr>
          <w:fldChar w:fldCharType="begin"/>
        </w:r>
        <w:r>
          <w:rPr>
            <w:noProof/>
          </w:rPr>
          <w:instrText xml:space="preserve"> PAGEREF _Toc516570563 \h </w:instrText>
        </w:r>
        <w:r>
          <w:rPr>
            <w:noProof/>
          </w:rPr>
        </w:r>
      </w:ins>
      <w:r>
        <w:rPr>
          <w:noProof/>
        </w:rPr>
        <w:fldChar w:fldCharType="separate"/>
      </w:r>
      <w:ins w:id="63" w:author="Alan Hawse" w:date="2018-06-12T12:40:00Z">
        <w:r>
          <w:rPr>
            <w:noProof/>
          </w:rPr>
          <w:t>18</w:t>
        </w:r>
        <w:r>
          <w:rPr>
            <w:noProof/>
          </w:rPr>
          <w:fldChar w:fldCharType="end"/>
        </w:r>
      </w:ins>
    </w:p>
    <w:p w14:paraId="6A4BCF67" w14:textId="77777777" w:rsidR="00E83061" w:rsidRDefault="00E83061">
      <w:pPr>
        <w:pStyle w:val="TOC2"/>
        <w:rPr>
          <w:ins w:id="64" w:author="Alan Hawse" w:date="2018-06-12T12:40:00Z"/>
          <w:rFonts w:asciiTheme="minorHAnsi" w:eastAsiaTheme="minorEastAsia" w:hAnsiTheme="minorHAnsi"/>
          <w:smallCaps w:val="0"/>
          <w:noProof/>
          <w:sz w:val="24"/>
          <w:szCs w:val="24"/>
        </w:rPr>
      </w:pPr>
      <w:ins w:id="65" w:author="Alan Hawse" w:date="2018-06-12T12:40:00Z">
        <w:r>
          <w:rPr>
            <w:noProof/>
          </w:rPr>
          <w:t>5A.7.3 Handle Pairing</w:t>
        </w:r>
        <w:r>
          <w:rPr>
            <w:noProof/>
          </w:rPr>
          <w:tab/>
        </w:r>
        <w:r>
          <w:rPr>
            <w:noProof/>
          </w:rPr>
          <w:fldChar w:fldCharType="begin"/>
        </w:r>
        <w:r>
          <w:rPr>
            <w:noProof/>
          </w:rPr>
          <w:instrText xml:space="preserve"> PAGEREF _Toc516570564 \h </w:instrText>
        </w:r>
        <w:r>
          <w:rPr>
            <w:noProof/>
          </w:rPr>
        </w:r>
      </w:ins>
      <w:r>
        <w:rPr>
          <w:noProof/>
        </w:rPr>
        <w:fldChar w:fldCharType="separate"/>
      </w:r>
      <w:ins w:id="66" w:author="Alan Hawse" w:date="2018-06-12T12:40:00Z">
        <w:r>
          <w:rPr>
            <w:noProof/>
          </w:rPr>
          <w:t>21</w:t>
        </w:r>
        <w:r>
          <w:rPr>
            <w:noProof/>
          </w:rPr>
          <w:fldChar w:fldCharType="end"/>
        </w:r>
      </w:ins>
    </w:p>
    <w:p w14:paraId="79608180" w14:textId="77777777" w:rsidR="00E83061" w:rsidRDefault="00E83061">
      <w:pPr>
        <w:pStyle w:val="TOC2"/>
        <w:rPr>
          <w:ins w:id="67" w:author="Alan Hawse" w:date="2018-06-12T12:40:00Z"/>
          <w:rFonts w:asciiTheme="minorHAnsi" w:eastAsiaTheme="minorEastAsia" w:hAnsiTheme="minorHAnsi"/>
          <w:smallCaps w:val="0"/>
          <w:noProof/>
          <w:sz w:val="24"/>
          <w:szCs w:val="24"/>
        </w:rPr>
      </w:pPr>
      <w:ins w:id="68" w:author="Alan Hawse" w:date="2018-06-12T12:40:00Z">
        <w:r>
          <w:rPr>
            <w:noProof/>
          </w:rPr>
          <w:t>5A.7.4 Handle Bonding</w:t>
        </w:r>
        <w:r>
          <w:rPr>
            <w:noProof/>
          </w:rPr>
          <w:tab/>
        </w:r>
        <w:r>
          <w:rPr>
            <w:noProof/>
          </w:rPr>
          <w:fldChar w:fldCharType="begin"/>
        </w:r>
        <w:r>
          <w:rPr>
            <w:noProof/>
          </w:rPr>
          <w:instrText xml:space="preserve"> PAGEREF _Toc516570565 \h </w:instrText>
        </w:r>
        <w:r>
          <w:rPr>
            <w:noProof/>
          </w:rPr>
        </w:r>
      </w:ins>
      <w:r>
        <w:rPr>
          <w:noProof/>
        </w:rPr>
        <w:fldChar w:fldCharType="separate"/>
      </w:r>
      <w:ins w:id="69" w:author="Alan Hawse" w:date="2018-06-12T12:40:00Z">
        <w:r>
          <w:rPr>
            <w:noProof/>
          </w:rPr>
          <w:t>21</w:t>
        </w:r>
        <w:r>
          <w:rPr>
            <w:noProof/>
          </w:rPr>
          <w:fldChar w:fldCharType="end"/>
        </w:r>
      </w:ins>
    </w:p>
    <w:p w14:paraId="0654F899" w14:textId="77777777" w:rsidR="00E83061" w:rsidRDefault="00E83061">
      <w:pPr>
        <w:pStyle w:val="TOC2"/>
        <w:rPr>
          <w:ins w:id="70" w:author="Alan Hawse" w:date="2018-06-12T12:40:00Z"/>
          <w:rFonts w:asciiTheme="minorHAnsi" w:eastAsiaTheme="minorEastAsia" w:hAnsiTheme="minorHAnsi"/>
          <w:smallCaps w:val="0"/>
          <w:noProof/>
          <w:sz w:val="24"/>
          <w:szCs w:val="24"/>
        </w:rPr>
      </w:pPr>
      <w:ins w:id="71" w:author="Alan Hawse" w:date="2018-06-12T12:40:00Z">
        <w:r>
          <w:rPr>
            <w:noProof/>
          </w:rPr>
          <w:t>5A.7.5 Serial Port Profile</w:t>
        </w:r>
        <w:r>
          <w:rPr>
            <w:noProof/>
          </w:rPr>
          <w:tab/>
        </w:r>
        <w:r>
          <w:rPr>
            <w:noProof/>
          </w:rPr>
          <w:fldChar w:fldCharType="begin"/>
        </w:r>
        <w:r>
          <w:rPr>
            <w:noProof/>
          </w:rPr>
          <w:instrText xml:space="preserve"> PAGEREF _Toc516570568 \h </w:instrText>
        </w:r>
        <w:r>
          <w:rPr>
            <w:noProof/>
          </w:rPr>
        </w:r>
      </w:ins>
      <w:r>
        <w:rPr>
          <w:noProof/>
        </w:rPr>
        <w:fldChar w:fldCharType="separate"/>
      </w:r>
      <w:ins w:id="72" w:author="Alan Hawse" w:date="2018-06-12T12:40:00Z">
        <w:r>
          <w:rPr>
            <w:noProof/>
          </w:rPr>
          <w:t>23</w:t>
        </w:r>
        <w:r>
          <w:rPr>
            <w:noProof/>
          </w:rPr>
          <w:fldChar w:fldCharType="end"/>
        </w:r>
      </w:ins>
    </w:p>
    <w:p w14:paraId="04D1CB0B" w14:textId="77777777" w:rsidR="00E83061" w:rsidRDefault="00E83061" w:rsidP="00E83061">
      <w:pPr>
        <w:pStyle w:val="TOC1"/>
        <w:rPr>
          <w:ins w:id="73" w:author="Alan Hawse" w:date="2018-06-12T12:40:00Z"/>
          <w:rFonts w:asciiTheme="minorHAnsi" w:eastAsiaTheme="minorEastAsia" w:hAnsiTheme="minorHAnsi"/>
          <w:noProof/>
          <w:sz w:val="24"/>
          <w:szCs w:val="24"/>
        </w:rPr>
        <w:pPrChange w:id="74" w:author="Alan Hawse" w:date="2018-06-12T12:40:00Z">
          <w:pPr>
            <w:pStyle w:val="TOC1"/>
          </w:pPr>
        </w:pPrChange>
      </w:pPr>
      <w:ins w:id="75" w:author="Alan Hawse" w:date="2018-06-12T12:40:00Z">
        <w:r>
          <w:rPr>
            <w:noProof/>
          </w:rPr>
          <w:t>5A.8</w:t>
        </w:r>
        <w:r>
          <w:rPr>
            <w:rFonts w:asciiTheme="minorHAnsi" w:eastAsiaTheme="minorEastAsia" w:hAnsiTheme="minorHAnsi"/>
            <w:noProof/>
            <w:sz w:val="24"/>
            <w:szCs w:val="24"/>
          </w:rPr>
          <w:tab/>
        </w:r>
        <w:r>
          <w:rPr>
            <w:noProof/>
          </w:rPr>
          <w:t>Exercises</w:t>
        </w:r>
        <w:r>
          <w:rPr>
            <w:noProof/>
          </w:rPr>
          <w:tab/>
        </w:r>
        <w:r>
          <w:rPr>
            <w:noProof/>
          </w:rPr>
          <w:fldChar w:fldCharType="begin"/>
        </w:r>
        <w:r>
          <w:rPr>
            <w:noProof/>
          </w:rPr>
          <w:instrText xml:space="preserve"> PAGEREF _Toc516570569 \h </w:instrText>
        </w:r>
        <w:r>
          <w:rPr>
            <w:noProof/>
          </w:rPr>
        </w:r>
      </w:ins>
      <w:r>
        <w:rPr>
          <w:noProof/>
        </w:rPr>
        <w:fldChar w:fldCharType="separate"/>
      </w:r>
      <w:ins w:id="76" w:author="Alan Hawse" w:date="2018-06-12T12:40:00Z">
        <w:r>
          <w:rPr>
            <w:noProof/>
          </w:rPr>
          <w:t>26</w:t>
        </w:r>
        <w:r>
          <w:rPr>
            <w:noProof/>
          </w:rPr>
          <w:fldChar w:fldCharType="end"/>
        </w:r>
      </w:ins>
    </w:p>
    <w:p w14:paraId="7F672714" w14:textId="77777777" w:rsidR="00E83061" w:rsidRDefault="00E83061">
      <w:pPr>
        <w:pStyle w:val="TOC2"/>
        <w:rPr>
          <w:ins w:id="77" w:author="Alan Hawse" w:date="2018-06-12T12:40:00Z"/>
          <w:rFonts w:asciiTheme="minorHAnsi" w:eastAsiaTheme="minorEastAsia" w:hAnsiTheme="minorHAnsi"/>
          <w:smallCaps w:val="0"/>
          <w:noProof/>
          <w:sz w:val="24"/>
          <w:szCs w:val="24"/>
        </w:rPr>
      </w:pPr>
      <w:ins w:id="78" w:author="Alan Hawse" w:date="2018-06-12T12:40:00Z">
        <w:r>
          <w:rPr>
            <w:noProof/>
          </w:rPr>
          <w:t>Exercise - 7C.1 Create a Serial Port Profile Project</w:t>
        </w:r>
        <w:r>
          <w:rPr>
            <w:noProof/>
          </w:rPr>
          <w:tab/>
        </w:r>
        <w:r>
          <w:rPr>
            <w:noProof/>
          </w:rPr>
          <w:fldChar w:fldCharType="begin"/>
        </w:r>
        <w:r>
          <w:rPr>
            <w:noProof/>
          </w:rPr>
          <w:instrText xml:space="preserve"> PAGEREF _Toc516570570 \h </w:instrText>
        </w:r>
        <w:r>
          <w:rPr>
            <w:noProof/>
          </w:rPr>
        </w:r>
      </w:ins>
      <w:r>
        <w:rPr>
          <w:noProof/>
        </w:rPr>
        <w:fldChar w:fldCharType="separate"/>
      </w:r>
      <w:ins w:id="79" w:author="Alan Hawse" w:date="2018-06-12T12:40:00Z">
        <w:r>
          <w:rPr>
            <w:noProof/>
          </w:rPr>
          <w:t>26</w:t>
        </w:r>
        <w:r>
          <w:rPr>
            <w:noProof/>
          </w:rPr>
          <w:fldChar w:fldCharType="end"/>
        </w:r>
      </w:ins>
    </w:p>
    <w:p w14:paraId="33533269" w14:textId="77777777" w:rsidR="00E83061" w:rsidRDefault="00E83061">
      <w:pPr>
        <w:pStyle w:val="TOC2"/>
        <w:rPr>
          <w:ins w:id="80" w:author="Alan Hawse" w:date="2018-06-12T12:40:00Z"/>
          <w:rFonts w:asciiTheme="minorHAnsi" w:eastAsiaTheme="minorEastAsia" w:hAnsiTheme="minorHAnsi"/>
          <w:smallCaps w:val="0"/>
          <w:noProof/>
          <w:sz w:val="24"/>
          <w:szCs w:val="24"/>
        </w:rPr>
      </w:pPr>
      <w:ins w:id="81" w:author="Alan Hawse" w:date="2018-06-12T12:40:00Z">
        <w:r>
          <w:rPr>
            <w:noProof/>
          </w:rPr>
          <w:t>Exercise - 7C.2 Improve Security by Adding IO Capabilities (Display)</w:t>
        </w:r>
        <w:r>
          <w:rPr>
            <w:noProof/>
          </w:rPr>
          <w:tab/>
        </w:r>
        <w:r>
          <w:rPr>
            <w:noProof/>
          </w:rPr>
          <w:fldChar w:fldCharType="begin"/>
        </w:r>
        <w:r>
          <w:rPr>
            <w:noProof/>
          </w:rPr>
          <w:instrText xml:space="preserve"> PAGEREF _Toc516570571 \h </w:instrText>
        </w:r>
        <w:r>
          <w:rPr>
            <w:noProof/>
          </w:rPr>
        </w:r>
      </w:ins>
      <w:r>
        <w:rPr>
          <w:noProof/>
        </w:rPr>
        <w:fldChar w:fldCharType="separate"/>
      </w:r>
      <w:ins w:id="82" w:author="Alan Hawse" w:date="2018-06-12T12:40:00Z">
        <w:r>
          <w:rPr>
            <w:noProof/>
          </w:rPr>
          <w:t>36</w:t>
        </w:r>
        <w:r>
          <w:rPr>
            <w:noProof/>
          </w:rPr>
          <w:fldChar w:fldCharType="end"/>
        </w:r>
      </w:ins>
    </w:p>
    <w:p w14:paraId="19C1C1A2" w14:textId="77777777" w:rsidR="00E83061" w:rsidRDefault="00E83061">
      <w:pPr>
        <w:pStyle w:val="TOC2"/>
        <w:rPr>
          <w:ins w:id="83" w:author="Alan Hawse" w:date="2018-06-12T12:40:00Z"/>
          <w:rFonts w:asciiTheme="minorHAnsi" w:eastAsiaTheme="minorEastAsia" w:hAnsiTheme="minorHAnsi"/>
          <w:smallCaps w:val="0"/>
          <w:noProof/>
          <w:sz w:val="24"/>
          <w:szCs w:val="24"/>
        </w:rPr>
      </w:pPr>
      <w:ins w:id="84" w:author="Alan Hawse" w:date="2018-06-12T12:40:00Z">
        <w:r>
          <w:rPr>
            <w:noProof/>
          </w:rPr>
          <w:t>Exercise - 7C.3 Improve Security by Adding IO Capabilities (Yes/No)</w:t>
        </w:r>
        <w:r>
          <w:rPr>
            <w:noProof/>
          </w:rPr>
          <w:tab/>
        </w:r>
        <w:r>
          <w:rPr>
            <w:noProof/>
          </w:rPr>
          <w:fldChar w:fldCharType="begin"/>
        </w:r>
        <w:r>
          <w:rPr>
            <w:noProof/>
          </w:rPr>
          <w:instrText xml:space="preserve"> PAGEREF _Toc516570572 \h </w:instrText>
        </w:r>
        <w:r>
          <w:rPr>
            <w:noProof/>
          </w:rPr>
        </w:r>
      </w:ins>
      <w:r>
        <w:rPr>
          <w:noProof/>
        </w:rPr>
        <w:fldChar w:fldCharType="separate"/>
      </w:r>
      <w:ins w:id="85" w:author="Alan Hawse" w:date="2018-06-12T12:40:00Z">
        <w:r>
          <w:rPr>
            <w:noProof/>
          </w:rPr>
          <w:t>36</w:t>
        </w:r>
        <w:r>
          <w:rPr>
            <w:noProof/>
          </w:rPr>
          <w:fldChar w:fldCharType="end"/>
        </w:r>
      </w:ins>
    </w:p>
    <w:p w14:paraId="392E3560" w14:textId="77777777" w:rsidR="00E83061" w:rsidRDefault="00E83061">
      <w:pPr>
        <w:pStyle w:val="TOC2"/>
        <w:rPr>
          <w:ins w:id="86" w:author="Alan Hawse" w:date="2018-06-12T12:40:00Z"/>
          <w:rFonts w:asciiTheme="minorHAnsi" w:eastAsiaTheme="minorEastAsia" w:hAnsiTheme="minorHAnsi"/>
          <w:smallCaps w:val="0"/>
          <w:noProof/>
          <w:sz w:val="24"/>
          <w:szCs w:val="24"/>
        </w:rPr>
      </w:pPr>
      <w:ins w:id="87" w:author="Alan Hawse" w:date="2018-06-12T12:40:00Z">
        <w:r>
          <w:rPr>
            <w:noProof/>
          </w:rPr>
          <w:t>Exercise - 7C.4 Add Multiple Device Bonding Capability</w:t>
        </w:r>
        <w:r>
          <w:rPr>
            <w:noProof/>
          </w:rPr>
          <w:tab/>
        </w:r>
        <w:r>
          <w:rPr>
            <w:noProof/>
          </w:rPr>
          <w:fldChar w:fldCharType="begin"/>
        </w:r>
        <w:r>
          <w:rPr>
            <w:noProof/>
          </w:rPr>
          <w:instrText xml:space="preserve"> PAGEREF _Toc516570573 \h </w:instrText>
        </w:r>
        <w:r>
          <w:rPr>
            <w:noProof/>
          </w:rPr>
        </w:r>
      </w:ins>
      <w:r>
        <w:rPr>
          <w:noProof/>
        </w:rPr>
        <w:fldChar w:fldCharType="separate"/>
      </w:r>
      <w:ins w:id="88" w:author="Alan Hawse" w:date="2018-06-12T12:40:00Z">
        <w:r>
          <w:rPr>
            <w:noProof/>
          </w:rPr>
          <w:t>36</w:t>
        </w:r>
        <w:r>
          <w:rPr>
            <w:noProof/>
          </w:rPr>
          <w:fldChar w:fldCharType="end"/>
        </w:r>
      </w:ins>
    </w:p>
    <w:p w14:paraId="3CC26F54" w14:textId="77777777" w:rsidR="00E83061" w:rsidRDefault="00E83061">
      <w:pPr>
        <w:pStyle w:val="TOC2"/>
        <w:rPr>
          <w:ins w:id="89" w:author="Alan Hawse" w:date="2018-06-12T12:40:00Z"/>
          <w:rFonts w:asciiTheme="minorHAnsi" w:eastAsiaTheme="minorEastAsia" w:hAnsiTheme="minorHAnsi"/>
          <w:smallCaps w:val="0"/>
          <w:noProof/>
          <w:sz w:val="24"/>
          <w:szCs w:val="24"/>
        </w:rPr>
      </w:pPr>
      <w:ins w:id="90" w:author="Alan Hawse" w:date="2018-06-12T12:40:00Z">
        <w:r>
          <w:rPr>
            <w:noProof/>
          </w:rPr>
          <w:t>Exercise - 7C.5</w:t>
        </w:r>
        <w:r>
          <w:rPr>
            <w:noProof/>
          </w:rPr>
          <w:tab/>
        </w:r>
        <w:r>
          <w:rPr>
            <w:noProof/>
          </w:rPr>
          <w:fldChar w:fldCharType="begin"/>
        </w:r>
        <w:r>
          <w:rPr>
            <w:noProof/>
          </w:rPr>
          <w:instrText xml:space="preserve"> PAGEREF _Toc516570574 \h </w:instrText>
        </w:r>
        <w:r>
          <w:rPr>
            <w:noProof/>
          </w:rPr>
        </w:r>
      </w:ins>
      <w:r>
        <w:rPr>
          <w:noProof/>
        </w:rPr>
        <w:fldChar w:fldCharType="separate"/>
      </w:r>
      <w:ins w:id="91" w:author="Alan Hawse" w:date="2018-06-12T12:40:00Z">
        <w:r>
          <w:rPr>
            <w:noProof/>
          </w:rPr>
          <w:t>37</w:t>
        </w:r>
        <w:r>
          <w:rPr>
            <w:noProof/>
          </w:rPr>
          <w:fldChar w:fldCharType="end"/>
        </w:r>
      </w:ins>
    </w:p>
    <w:p w14:paraId="10D073B8" w14:textId="69E1A606" w:rsidR="00790115" w:rsidDel="007C10A4" w:rsidRDefault="00790115">
      <w:pPr>
        <w:pStyle w:val="TOC1"/>
        <w:rPr>
          <w:ins w:id="92" w:author="Greg Landry" w:date="2018-06-11T14:54:00Z"/>
          <w:del w:id="93" w:author="Alan Hawse" w:date="2018-06-12T10:40:00Z"/>
          <w:rFonts w:asciiTheme="minorHAnsi" w:eastAsiaTheme="minorEastAsia" w:hAnsiTheme="minorHAnsi"/>
          <w:b w:val="0"/>
          <w:bCs w:val="0"/>
          <w:caps w:val="0"/>
          <w:noProof/>
        </w:rPr>
      </w:pPr>
      <w:ins w:id="94" w:author="Greg Landry" w:date="2018-06-11T14:54:00Z">
        <w:del w:id="95" w:author="Alan Hawse" w:date="2018-06-12T10:40:00Z">
          <w:r w:rsidDel="007C10A4">
            <w:rPr>
              <w:noProof/>
            </w:rPr>
            <w:delText>9.1</w:delText>
          </w:r>
          <w:r w:rsidDel="007C10A4">
            <w:rPr>
              <w:rFonts w:asciiTheme="minorHAnsi" w:eastAsiaTheme="minorEastAsia" w:hAnsiTheme="minorHAnsi"/>
              <w:b w:val="0"/>
              <w:bCs w:val="0"/>
              <w:caps w:val="0"/>
              <w:noProof/>
            </w:rPr>
            <w:tab/>
          </w:r>
          <w:r w:rsidDel="007C10A4">
            <w:rPr>
              <w:noProof/>
            </w:rPr>
            <w:delText>WICED Bluetooth Classic System Lifecycle</w:delText>
          </w:r>
          <w:r w:rsidDel="007C10A4">
            <w:rPr>
              <w:noProof/>
            </w:rPr>
            <w:tab/>
          </w:r>
        </w:del>
      </w:ins>
      <w:ins w:id="96" w:author="Greg Landry" w:date="2018-06-11T17:37:00Z">
        <w:del w:id="97" w:author="Alan Hawse" w:date="2018-06-12T10:40:00Z">
          <w:r w:rsidR="00EE2E9D" w:rsidDel="007C10A4">
            <w:rPr>
              <w:noProof/>
            </w:rPr>
            <w:delText>2</w:delText>
          </w:r>
        </w:del>
      </w:ins>
    </w:p>
    <w:p w14:paraId="27F405D4" w14:textId="103105DE" w:rsidR="00790115" w:rsidDel="007C10A4" w:rsidRDefault="00790115">
      <w:pPr>
        <w:pStyle w:val="TOC2"/>
        <w:rPr>
          <w:ins w:id="98" w:author="Greg Landry" w:date="2018-06-11T14:54:00Z"/>
          <w:del w:id="99" w:author="Alan Hawse" w:date="2018-06-12T10:40:00Z"/>
          <w:rFonts w:asciiTheme="minorHAnsi" w:eastAsiaTheme="minorEastAsia" w:hAnsiTheme="minorHAnsi"/>
          <w:smallCaps w:val="0"/>
          <w:noProof/>
          <w:sz w:val="22"/>
        </w:rPr>
      </w:pPr>
      <w:ins w:id="100" w:author="Greg Landry" w:date="2018-06-11T14:54:00Z">
        <w:del w:id="101" w:author="Alan Hawse" w:date="2018-06-12T10:40:00Z">
          <w:r w:rsidDel="007C10A4">
            <w:rPr>
              <w:noProof/>
            </w:rPr>
            <w:delText>9.1.1 Inquiry</w:delText>
          </w:r>
          <w:r w:rsidDel="007C10A4">
            <w:rPr>
              <w:noProof/>
            </w:rPr>
            <w:tab/>
          </w:r>
        </w:del>
      </w:ins>
      <w:ins w:id="102" w:author="Greg Landry" w:date="2018-06-11T17:37:00Z">
        <w:del w:id="103" w:author="Alan Hawse" w:date="2018-06-12T10:40:00Z">
          <w:r w:rsidR="00EE2E9D" w:rsidDel="007C10A4">
            <w:rPr>
              <w:noProof/>
            </w:rPr>
            <w:delText>3</w:delText>
          </w:r>
        </w:del>
      </w:ins>
    </w:p>
    <w:p w14:paraId="57906164" w14:textId="7018DE6A" w:rsidR="00790115" w:rsidDel="007C10A4" w:rsidRDefault="00790115">
      <w:pPr>
        <w:pStyle w:val="TOC2"/>
        <w:rPr>
          <w:ins w:id="104" w:author="Greg Landry" w:date="2018-06-11T14:54:00Z"/>
          <w:del w:id="105" w:author="Alan Hawse" w:date="2018-06-12T10:40:00Z"/>
          <w:rFonts w:asciiTheme="minorHAnsi" w:eastAsiaTheme="minorEastAsia" w:hAnsiTheme="minorHAnsi"/>
          <w:smallCaps w:val="0"/>
          <w:noProof/>
          <w:sz w:val="22"/>
        </w:rPr>
      </w:pPr>
      <w:ins w:id="106" w:author="Greg Landry" w:date="2018-06-11T14:54:00Z">
        <w:del w:id="107" w:author="Alan Hawse" w:date="2018-06-12T10:40:00Z">
          <w:r w:rsidDel="007C10A4">
            <w:rPr>
              <w:noProof/>
            </w:rPr>
            <w:delText>9.1.2 Page / Connect</w:delText>
          </w:r>
          <w:r w:rsidDel="007C10A4">
            <w:rPr>
              <w:noProof/>
            </w:rPr>
            <w:tab/>
          </w:r>
        </w:del>
      </w:ins>
      <w:ins w:id="108" w:author="Greg Landry" w:date="2018-06-11T17:37:00Z">
        <w:del w:id="109" w:author="Alan Hawse" w:date="2018-06-12T10:40:00Z">
          <w:r w:rsidR="00EE2E9D" w:rsidDel="007C10A4">
            <w:rPr>
              <w:noProof/>
            </w:rPr>
            <w:delText>4</w:delText>
          </w:r>
        </w:del>
      </w:ins>
    </w:p>
    <w:p w14:paraId="58F52F30" w14:textId="3E458F62" w:rsidR="00790115" w:rsidDel="007C10A4" w:rsidRDefault="00790115">
      <w:pPr>
        <w:pStyle w:val="TOC2"/>
        <w:rPr>
          <w:ins w:id="110" w:author="Greg Landry" w:date="2018-06-11T14:54:00Z"/>
          <w:del w:id="111" w:author="Alan Hawse" w:date="2018-06-12T10:40:00Z"/>
          <w:rFonts w:asciiTheme="minorHAnsi" w:eastAsiaTheme="minorEastAsia" w:hAnsiTheme="minorHAnsi"/>
          <w:smallCaps w:val="0"/>
          <w:noProof/>
          <w:sz w:val="22"/>
        </w:rPr>
      </w:pPr>
      <w:ins w:id="112" w:author="Greg Landry" w:date="2018-06-11T14:54:00Z">
        <w:del w:id="113" w:author="Alan Hawse" w:date="2018-06-12T10:40:00Z">
          <w:r w:rsidDel="007C10A4">
            <w:rPr>
              <w:noProof/>
            </w:rPr>
            <w:delText>9.1.3 Pair &amp; Bond</w:delText>
          </w:r>
          <w:r w:rsidDel="007C10A4">
            <w:rPr>
              <w:noProof/>
            </w:rPr>
            <w:tab/>
          </w:r>
        </w:del>
      </w:ins>
      <w:ins w:id="114" w:author="Greg Landry" w:date="2018-06-11T17:37:00Z">
        <w:del w:id="115" w:author="Alan Hawse" w:date="2018-06-12T10:40:00Z">
          <w:r w:rsidR="00EE2E9D" w:rsidDel="007C10A4">
            <w:rPr>
              <w:noProof/>
            </w:rPr>
            <w:delText>4</w:delText>
          </w:r>
        </w:del>
      </w:ins>
    </w:p>
    <w:p w14:paraId="512039ED" w14:textId="7AFDE8B6" w:rsidR="00790115" w:rsidDel="007C10A4" w:rsidRDefault="00790115">
      <w:pPr>
        <w:pStyle w:val="TOC2"/>
        <w:rPr>
          <w:ins w:id="116" w:author="Greg Landry" w:date="2018-06-11T14:54:00Z"/>
          <w:del w:id="117" w:author="Alan Hawse" w:date="2018-06-12T10:40:00Z"/>
          <w:rFonts w:asciiTheme="minorHAnsi" w:eastAsiaTheme="minorEastAsia" w:hAnsiTheme="minorHAnsi"/>
          <w:smallCaps w:val="0"/>
          <w:noProof/>
          <w:sz w:val="22"/>
        </w:rPr>
      </w:pPr>
      <w:ins w:id="118" w:author="Greg Landry" w:date="2018-06-11T14:54:00Z">
        <w:del w:id="119" w:author="Alan Hawse" w:date="2018-06-12T10:40:00Z">
          <w:r w:rsidDel="007C10A4">
            <w:rPr>
              <w:noProof/>
            </w:rPr>
            <w:delText>9.1.4 Discover the Services using Service Discovery Protocol (SDP)</w:delText>
          </w:r>
          <w:r w:rsidDel="007C10A4">
            <w:rPr>
              <w:noProof/>
            </w:rPr>
            <w:tab/>
          </w:r>
        </w:del>
      </w:ins>
      <w:ins w:id="120" w:author="Greg Landry" w:date="2018-06-11T17:37:00Z">
        <w:del w:id="121" w:author="Alan Hawse" w:date="2018-06-12T10:40:00Z">
          <w:r w:rsidR="00EE2E9D" w:rsidDel="007C10A4">
            <w:rPr>
              <w:noProof/>
            </w:rPr>
            <w:delText>4</w:delText>
          </w:r>
        </w:del>
      </w:ins>
    </w:p>
    <w:p w14:paraId="5C5B0BBE" w14:textId="0ECAA819" w:rsidR="00790115" w:rsidDel="007C10A4" w:rsidRDefault="00790115">
      <w:pPr>
        <w:pStyle w:val="TOC2"/>
        <w:rPr>
          <w:ins w:id="122" w:author="Greg Landry" w:date="2018-06-11T14:54:00Z"/>
          <w:del w:id="123" w:author="Alan Hawse" w:date="2018-06-12T10:40:00Z"/>
          <w:rFonts w:asciiTheme="minorHAnsi" w:eastAsiaTheme="minorEastAsia" w:hAnsiTheme="minorHAnsi"/>
          <w:smallCaps w:val="0"/>
          <w:noProof/>
          <w:sz w:val="22"/>
        </w:rPr>
      </w:pPr>
      <w:ins w:id="124" w:author="Greg Landry" w:date="2018-06-11T14:54:00Z">
        <w:del w:id="125" w:author="Alan Hawse" w:date="2018-06-12T10:40:00Z">
          <w:r w:rsidDel="007C10A4">
            <w:rPr>
              <w:noProof/>
            </w:rPr>
            <w:delText>9.1.5 Exchange Data with the Serial Port Profile</w:delText>
          </w:r>
          <w:r w:rsidDel="007C10A4">
            <w:rPr>
              <w:noProof/>
            </w:rPr>
            <w:tab/>
          </w:r>
        </w:del>
      </w:ins>
      <w:ins w:id="126" w:author="Greg Landry" w:date="2018-06-11T17:37:00Z">
        <w:del w:id="127" w:author="Alan Hawse" w:date="2018-06-12T10:40:00Z">
          <w:r w:rsidR="00EE2E9D" w:rsidDel="007C10A4">
            <w:rPr>
              <w:noProof/>
            </w:rPr>
            <w:delText>5</w:delText>
          </w:r>
        </w:del>
      </w:ins>
    </w:p>
    <w:p w14:paraId="2BDE5F47" w14:textId="72F71F96" w:rsidR="00790115" w:rsidDel="007C10A4" w:rsidRDefault="00790115">
      <w:pPr>
        <w:pStyle w:val="TOC1"/>
        <w:rPr>
          <w:ins w:id="128" w:author="Greg Landry" w:date="2018-06-11T14:54:00Z"/>
          <w:del w:id="129" w:author="Alan Hawse" w:date="2018-06-12T10:40:00Z"/>
          <w:rFonts w:asciiTheme="minorHAnsi" w:eastAsiaTheme="minorEastAsia" w:hAnsiTheme="minorHAnsi"/>
          <w:b w:val="0"/>
          <w:bCs w:val="0"/>
          <w:caps w:val="0"/>
          <w:noProof/>
        </w:rPr>
      </w:pPr>
      <w:ins w:id="130" w:author="Greg Landry" w:date="2018-06-11T14:54:00Z">
        <w:del w:id="131" w:author="Alan Hawse" w:date="2018-06-12T10:40:00Z">
          <w:r w:rsidDel="007C10A4">
            <w:rPr>
              <w:noProof/>
            </w:rPr>
            <w:delText>9.2</w:delText>
          </w:r>
          <w:r w:rsidDel="007C10A4">
            <w:rPr>
              <w:rFonts w:asciiTheme="minorHAnsi" w:eastAsiaTheme="minorEastAsia" w:hAnsiTheme="minorHAnsi"/>
              <w:b w:val="0"/>
              <w:bCs w:val="0"/>
              <w:caps w:val="0"/>
              <w:noProof/>
            </w:rPr>
            <w:tab/>
          </w:r>
          <w:r w:rsidDel="007C10A4">
            <w:rPr>
              <w:noProof/>
            </w:rPr>
            <w:delText>Secure Simple Pairing</w:delText>
          </w:r>
          <w:r w:rsidDel="007C10A4">
            <w:rPr>
              <w:noProof/>
            </w:rPr>
            <w:tab/>
          </w:r>
        </w:del>
      </w:ins>
      <w:ins w:id="132" w:author="Greg Landry" w:date="2018-06-11T17:37:00Z">
        <w:del w:id="133" w:author="Alan Hawse" w:date="2018-06-12T10:40:00Z">
          <w:r w:rsidR="00EE2E9D" w:rsidDel="007C10A4">
            <w:rPr>
              <w:noProof/>
            </w:rPr>
            <w:delText>5</w:delText>
          </w:r>
        </w:del>
      </w:ins>
    </w:p>
    <w:p w14:paraId="0CF9E5D0" w14:textId="0FB58293" w:rsidR="00790115" w:rsidDel="007C10A4" w:rsidRDefault="00790115">
      <w:pPr>
        <w:pStyle w:val="TOC1"/>
        <w:rPr>
          <w:ins w:id="134" w:author="Greg Landry" w:date="2018-06-11T14:54:00Z"/>
          <w:del w:id="135" w:author="Alan Hawse" w:date="2018-06-12T10:40:00Z"/>
          <w:rFonts w:asciiTheme="minorHAnsi" w:eastAsiaTheme="minorEastAsia" w:hAnsiTheme="minorHAnsi"/>
          <w:b w:val="0"/>
          <w:bCs w:val="0"/>
          <w:caps w:val="0"/>
          <w:noProof/>
        </w:rPr>
      </w:pPr>
      <w:ins w:id="136" w:author="Greg Landry" w:date="2018-06-11T14:54:00Z">
        <w:del w:id="137" w:author="Alan Hawse" w:date="2018-06-12T10:40:00Z">
          <w:r w:rsidDel="007C10A4">
            <w:rPr>
              <w:noProof/>
            </w:rPr>
            <w:delText>9.3</w:delText>
          </w:r>
          <w:r w:rsidDel="007C10A4">
            <w:rPr>
              <w:rFonts w:asciiTheme="minorHAnsi" w:eastAsiaTheme="minorEastAsia" w:hAnsiTheme="minorHAnsi"/>
              <w:b w:val="0"/>
              <w:bCs w:val="0"/>
              <w:caps w:val="0"/>
              <w:noProof/>
            </w:rPr>
            <w:tab/>
          </w:r>
          <w:r w:rsidDel="007C10A4">
            <w:rPr>
              <w:noProof/>
            </w:rPr>
            <w:delText>Service Discovery Protocol (SDP)</w:delText>
          </w:r>
          <w:r w:rsidDel="007C10A4">
            <w:rPr>
              <w:noProof/>
            </w:rPr>
            <w:tab/>
          </w:r>
        </w:del>
      </w:ins>
      <w:ins w:id="138" w:author="Greg Landry" w:date="2018-06-11T17:37:00Z">
        <w:del w:id="139" w:author="Alan Hawse" w:date="2018-06-12T10:40:00Z">
          <w:r w:rsidR="00EE2E9D" w:rsidDel="007C10A4">
            <w:rPr>
              <w:noProof/>
            </w:rPr>
            <w:delText>5</w:delText>
          </w:r>
        </w:del>
      </w:ins>
    </w:p>
    <w:p w14:paraId="69F206D2" w14:textId="71559F62" w:rsidR="00790115" w:rsidDel="007C10A4" w:rsidRDefault="00790115">
      <w:pPr>
        <w:pStyle w:val="TOC1"/>
        <w:rPr>
          <w:ins w:id="140" w:author="Greg Landry" w:date="2018-06-11T14:54:00Z"/>
          <w:del w:id="141" w:author="Alan Hawse" w:date="2018-06-12T10:40:00Z"/>
          <w:rFonts w:asciiTheme="minorHAnsi" w:eastAsiaTheme="minorEastAsia" w:hAnsiTheme="minorHAnsi"/>
          <w:b w:val="0"/>
          <w:bCs w:val="0"/>
          <w:caps w:val="0"/>
          <w:noProof/>
        </w:rPr>
      </w:pPr>
      <w:ins w:id="142" w:author="Greg Landry" w:date="2018-06-11T14:54:00Z">
        <w:del w:id="143" w:author="Alan Hawse" w:date="2018-06-12T10:40:00Z">
          <w:r w:rsidDel="007C10A4">
            <w:rPr>
              <w:noProof/>
            </w:rPr>
            <w:delText>9.4</w:delText>
          </w:r>
          <w:r w:rsidDel="007C10A4">
            <w:rPr>
              <w:rFonts w:asciiTheme="minorHAnsi" w:eastAsiaTheme="minorEastAsia" w:hAnsiTheme="minorHAnsi"/>
              <w:b w:val="0"/>
              <w:bCs w:val="0"/>
              <w:caps w:val="0"/>
              <w:noProof/>
            </w:rPr>
            <w:tab/>
          </w:r>
          <w:r w:rsidDel="007C10A4">
            <w:rPr>
              <w:noProof/>
            </w:rPr>
            <w:delText>L2CAP, RFCOMM &amp; the Serial Port Profile</w:delText>
          </w:r>
          <w:r w:rsidDel="007C10A4">
            <w:rPr>
              <w:noProof/>
            </w:rPr>
            <w:tab/>
          </w:r>
        </w:del>
      </w:ins>
      <w:ins w:id="144" w:author="Greg Landry" w:date="2018-06-11T17:37:00Z">
        <w:del w:id="145" w:author="Alan Hawse" w:date="2018-06-12T10:40:00Z">
          <w:r w:rsidR="00EE2E9D" w:rsidDel="007C10A4">
            <w:rPr>
              <w:noProof/>
            </w:rPr>
            <w:delText>6</w:delText>
          </w:r>
        </w:del>
      </w:ins>
    </w:p>
    <w:p w14:paraId="04FC9137" w14:textId="635B3FF5" w:rsidR="00790115" w:rsidDel="007C10A4" w:rsidRDefault="00790115">
      <w:pPr>
        <w:pStyle w:val="TOC2"/>
        <w:rPr>
          <w:ins w:id="146" w:author="Greg Landry" w:date="2018-06-11T14:54:00Z"/>
          <w:del w:id="147" w:author="Alan Hawse" w:date="2018-06-12T10:40:00Z"/>
          <w:rFonts w:asciiTheme="minorHAnsi" w:eastAsiaTheme="minorEastAsia" w:hAnsiTheme="minorHAnsi"/>
          <w:smallCaps w:val="0"/>
          <w:noProof/>
          <w:sz w:val="22"/>
        </w:rPr>
      </w:pPr>
      <w:ins w:id="148" w:author="Greg Landry" w:date="2018-06-11T14:54:00Z">
        <w:del w:id="149" w:author="Alan Hawse" w:date="2018-06-12T10:40:00Z">
          <w:r w:rsidDel="007C10A4">
            <w:rPr>
              <w:noProof/>
            </w:rPr>
            <w:delText>9.4.1 L2CAP</w:delText>
          </w:r>
          <w:r w:rsidDel="007C10A4">
            <w:rPr>
              <w:noProof/>
            </w:rPr>
            <w:tab/>
          </w:r>
        </w:del>
      </w:ins>
      <w:ins w:id="150" w:author="Greg Landry" w:date="2018-06-11T17:37:00Z">
        <w:del w:id="151" w:author="Alan Hawse" w:date="2018-06-12T10:40:00Z">
          <w:r w:rsidR="00EE2E9D" w:rsidDel="007C10A4">
            <w:rPr>
              <w:noProof/>
            </w:rPr>
            <w:delText>6</w:delText>
          </w:r>
        </w:del>
      </w:ins>
    </w:p>
    <w:p w14:paraId="685BA62C" w14:textId="3D1144F6" w:rsidR="00790115" w:rsidDel="007C10A4" w:rsidRDefault="00790115">
      <w:pPr>
        <w:pStyle w:val="TOC2"/>
        <w:rPr>
          <w:ins w:id="152" w:author="Greg Landry" w:date="2018-06-11T14:54:00Z"/>
          <w:del w:id="153" w:author="Alan Hawse" w:date="2018-06-12T10:40:00Z"/>
          <w:rFonts w:asciiTheme="minorHAnsi" w:eastAsiaTheme="minorEastAsia" w:hAnsiTheme="minorHAnsi"/>
          <w:smallCaps w:val="0"/>
          <w:noProof/>
          <w:sz w:val="22"/>
        </w:rPr>
      </w:pPr>
      <w:ins w:id="154" w:author="Greg Landry" w:date="2018-06-11T14:54:00Z">
        <w:del w:id="155" w:author="Alan Hawse" w:date="2018-06-12T10:40:00Z">
          <w:r w:rsidDel="007C10A4">
            <w:rPr>
              <w:noProof/>
            </w:rPr>
            <w:delText>9.4.2 RFCOMM</w:delText>
          </w:r>
          <w:r w:rsidDel="007C10A4">
            <w:rPr>
              <w:noProof/>
            </w:rPr>
            <w:tab/>
          </w:r>
        </w:del>
      </w:ins>
      <w:ins w:id="156" w:author="Greg Landry" w:date="2018-06-11T17:37:00Z">
        <w:del w:id="157" w:author="Alan Hawse" w:date="2018-06-12T10:40:00Z">
          <w:r w:rsidR="00EE2E9D" w:rsidDel="007C10A4">
            <w:rPr>
              <w:noProof/>
            </w:rPr>
            <w:delText>7</w:delText>
          </w:r>
        </w:del>
      </w:ins>
    </w:p>
    <w:p w14:paraId="1F02D2DC" w14:textId="4CD6CD7E" w:rsidR="00790115" w:rsidDel="007C10A4" w:rsidRDefault="00790115">
      <w:pPr>
        <w:pStyle w:val="TOC2"/>
        <w:rPr>
          <w:ins w:id="158" w:author="Greg Landry" w:date="2018-06-11T14:54:00Z"/>
          <w:del w:id="159" w:author="Alan Hawse" w:date="2018-06-12T10:40:00Z"/>
          <w:rFonts w:asciiTheme="minorHAnsi" w:eastAsiaTheme="minorEastAsia" w:hAnsiTheme="minorHAnsi"/>
          <w:smallCaps w:val="0"/>
          <w:noProof/>
          <w:sz w:val="22"/>
        </w:rPr>
      </w:pPr>
      <w:ins w:id="160" w:author="Greg Landry" w:date="2018-06-11T14:54:00Z">
        <w:del w:id="161" w:author="Alan Hawse" w:date="2018-06-12T10:40:00Z">
          <w:r w:rsidDel="007C10A4">
            <w:rPr>
              <w:noProof/>
            </w:rPr>
            <w:delText>9.4.3 Serial Port Profile</w:delText>
          </w:r>
          <w:r w:rsidDel="007C10A4">
            <w:rPr>
              <w:noProof/>
            </w:rPr>
            <w:tab/>
          </w:r>
        </w:del>
      </w:ins>
      <w:ins w:id="162" w:author="Greg Landry" w:date="2018-06-11T17:37:00Z">
        <w:del w:id="163" w:author="Alan Hawse" w:date="2018-06-12T10:40:00Z">
          <w:r w:rsidR="00EE2E9D" w:rsidDel="007C10A4">
            <w:rPr>
              <w:noProof/>
            </w:rPr>
            <w:delText>7</w:delText>
          </w:r>
        </w:del>
      </w:ins>
    </w:p>
    <w:p w14:paraId="4A5FF27A" w14:textId="08843BAD" w:rsidR="00790115" w:rsidDel="007C10A4" w:rsidRDefault="00790115">
      <w:pPr>
        <w:pStyle w:val="TOC1"/>
        <w:rPr>
          <w:ins w:id="164" w:author="Greg Landry" w:date="2018-06-11T14:54:00Z"/>
          <w:del w:id="165" w:author="Alan Hawse" w:date="2018-06-12T10:40:00Z"/>
          <w:rFonts w:asciiTheme="minorHAnsi" w:eastAsiaTheme="minorEastAsia" w:hAnsiTheme="minorHAnsi"/>
          <w:b w:val="0"/>
          <w:bCs w:val="0"/>
          <w:caps w:val="0"/>
          <w:noProof/>
        </w:rPr>
      </w:pPr>
      <w:ins w:id="166" w:author="Greg Landry" w:date="2018-06-11T14:54:00Z">
        <w:del w:id="167" w:author="Alan Hawse" w:date="2018-06-12T10:40:00Z">
          <w:r w:rsidDel="007C10A4">
            <w:rPr>
              <w:noProof/>
            </w:rPr>
            <w:delText>9.5</w:delText>
          </w:r>
          <w:r w:rsidDel="007C10A4">
            <w:rPr>
              <w:rFonts w:asciiTheme="minorHAnsi" w:eastAsiaTheme="minorEastAsia" w:hAnsiTheme="minorHAnsi"/>
              <w:b w:val="0"/>
              <w:bCs w:val="0"/>
              <w:caps w:val="0"/>
              <w:noProof/>
            </w:rPr>
            <w:tab/>
          </w:r>
          <w:r w:rsidDel="007C10A4">
            <w:rPr>
              <w:noProof/>
            </w:rPr>
            <w:delText>WICED Bluetooth Designer</w:delText>
          </w:r>
          <w:r w:rsidDel="007C10A4">
            <w:rPr>
              <w:noProof/>
            </w:rPr>
            <w:tab/>
          </w:r>
        </w:del>
      </w:ins>
      <w:ins w:id="168" w:author="Greg Landry" w:date="2018-06-11T17:37:00Z">
        <w:del w:id="169" w:author="Alan Hawse" w:date="2018-06-12T10:40:00Z">
          <w:r w:rsidR="00EE2E9D" w:rsidDel="007C10A4">
            <w:rPr>
              <w:noProof/>
            </w:rPr>
            <w:delText>7</w:delText>
          </w:r>
        </w:del>
      </w:ins>
    </w:p>
    <w:p w14:paraId="5DE600C5" w14:textId="09006C4B" w:rsidR="00790115" w:rsidDel="007C10A4" w:rsidRDefault="00790115">
      <w:pPr>
        <w:pStyle w:val="TOC2"/>
        <w:rPr>
          <w:ins w:id="170" w:author="Greg Landry" w:date="2018-06-11T14:54:00Z"/>
          <w:del w:id="171" w:author="Alan Hawse" w:date="2018-06-12T10:40:00Z"/>
          <w:rFonts w:asciiTheme="minorHAnsi" w:eastAsiaTheme="minorEastAsia" w:hAnsiTheme="minorHAnsi"/>
          <w:smallCaps w:val="0"/>
          <w:noProof/>
          <w:sz w:val="22"/>
        </w:rPr>
      </w:pPr>
      <w:ins w:id="172" w:author="Greg Landry" w:date="2018-06-11T14:54:00Z">
        <w:del w:id="173" w:author="Alan Hawse" w:date="2018-06-12T10:40:00Z">
          <w:r w:rsidDel="007C10A4">
            <w:rPr>
              <w:noProof/>
            </w:rPr>
            <w:delText>9.5.1 WICED Studio 6.2 – BT Designer Bugs</w:delText>
          </w:r>
          <w:r w:rsidDel="007C10A4">
            <w:rPr>
              <w:noProof/>
            </w:rPr>
            <w:tab/>
          </w:r>
        </w:del>
      </w:ins>
      <w:ins w:id="174" w:author="Greg Landry" w:date="2018-06-11T17:37:00Z">
        <w:del w:id="175" w:author="Alan Hawse" w:date="2018-06-12T10:40:00Z">
          <w:r w:rsidR="00EE2E9D" w:rsidDel="007C10A4">
            <w:rPr>
              <w:noProof/>
            </w:rPr>
            <w:delText>16</w:delText>
          </w:r>
        </w:del>
      </w:ins>
    </w:p>
    <w:p w14:paraId="5BB86639" w14:textId="74F60D9A" w:rsidR="00790115" w:rsidDel="007C10A4" w:rsidRDefault="00790115">
      <w:pPr>
        <w:pStyle w:val="TOC1"/>
        <w:rPr>
          <w:ins w:id="176" w:author="Greg Landry" w:date="2018-06-11T14:54:00Z"/>
          <w:del w:id="177" w:author="Alan Hawse" w:date="2018-06-12T10:40:00Z"/>
          <w:rFonts w:asciiTheme="minorHAnsi" w:eastAsiaTheme="minorEastAsia" w:hAnsiTheme="minorHAnsi"/>
          <w:b w:val="0"/>
          <w:bCs w:val="0"/>
          <w:caps w:val="0"/>
          <w:noProof/>
        </w:rPr>
      </w:pPr>
      <w:ins w:id="178" w:author="Greg Landry" w:date="2018-06-11T14:54:00Z">
        <w:del w:id="179" w:author="Alan Hawse" w:date="2018-06-12T10:40:00Z">
          <w:r w:rsidDel="007C10A4">
            <w:rPr>
              <w:noProof/>
            </w:rPr>
            <w:delText>9.6</w:delText>
          </w:r>
          <w:r w:rsidDel="007C10A4">
            <w:rPr>
              <w:rFonts w:asciiTheme="minorHAnsi" w:eastAsiaTheme="minorEastAsia" w:hAnsiTheme="minorHAnsi"/>
              <w:b w:val="0"/>
              <w:bCs w:val="0"/>
              <w:caps w:val="0"/>
              <w:noProof/>
            </w:rPr>
            <w:tab/>
          </w:r>
          <w:r w:rsidDel="007C10A4">
            <w:rPr>
              <w:noProof/>
            </w:rPr>
            <w:delText>WICED Bluetooth Stack Events</w:delText>
          </w:r>
          <w:r w:rsidDel="007C10A4">
            <w:rPr>
              <w:noProof/>
            </w:rPr>
            <w:tab/>
          </w:r>
        </w:del>
      </w:ins>
      <w:ins w:id="180" w:author="Greg Landry" w:date="2018-06-11T17:37:00Z">
        <w:del w:id="181" w:author="Alan Hawse" w:date="2018-06-12T10:40:00Z">
          <w:r w:rsidR="00EE2E9D" w:rsidDel="007C10A4">
            <w:rPr>
              <w:noProof/>
            </w:rPr>
            <w:delText>17</w:delText>
          </w:r>
        </w:del>
      </w:ins>
    </w:p>
    <w:p w14:paraId="4C367EAF" w14:textId="7F82187B" w:rsidR="00790115" w:rsidDel="007C10A4" w:rsidRDefault="00790115">
      <w:pPr>
        <w:pStyle w:val="TOC1"/>
        <w:rPr>
          <w:ins w:id="182" w:author="Greg Landry" w:date="2018-06-11T14:54:00Z"/>
          <w:del w:id="183" w:author="Alan Hawse" w:date="2018-06-12T10:40:00Z"/>
          <w:rFonts w:asciiTheme="minorHAnsi" w:eastAsiaTheme="minorEastAsia" w:hAnsiTheme="minorHAnsi"/>
          <w:b w:val="0"/>
          <w:bCs w:val="0"/>
          <w:caps w:val="0"/>
          <w:noProof/>
        </w:rPr>
      </w:pPr>
      <w:ins w:id="184" w:author="Greg Landry" w:date="2018-06-11T14:54:00Z">
        <w:del w:id="185" w:author="Alan Hawse" w:date="2018-06-12T10:40:00Z">
          <w:r w:rsidDel="007C10A4">
            <w:rPr>
              <w:noProof/>
            </w:rPr>
            <w:delText>9.7</w:delText>
          </w:r>
          <w:r w:rsidDel="007C10A4">
            <w:rPr>
              <w:rFonts w:asciiTheme="minorHAnsi" w:eastAsiaTheme="minorEastAsia" w:hAnsiTheme="minorHAnsi"/>
              <w:b w:val="0"/>
              <w:bCs w:val="0"/>
              <w:caps w:val="0"/>
              <w:noProof/>
            </w:rPr>
            <w:tab/>
          </w:r>
          <w:r w:rsidDel="007C10A4">
            <w:rPr>
              <w:noProof/>
            </w:rPr>
            <w:delText>WICED Classic Bluetooth Firmware Architecture</w:delText>
          </w:r>
          <w:r w:rsidDel="007C10A4">
            <w:rPr>
              <w:noProof/>
            </w:rPr>
            <w:tab/>
          </w:r>
        </w:del>
      </w:ins>
      <w:ins w:id="186" w:author="Greg Landry" w:date="2018-06-11T17:37:00Z">
        <w:del w:id="187" w:author="Alan Hawse" w:date="2018-06-12T10:40:00Z">
          <w:r w:rsidR="00EE2E9D" w:rsidDel="007C10A4">
            <w:rPr>
              <w:noProof/>
            </w:rPr>
            <w:delText>18</w:delText>
          </w:r>
        </w:del>
      </w:ins>
    </w:p>
    <w:p w14:paraId="61A6E194" w14:textId="32EFAB96" w:rsidR="00790115" w:rsidDel="007C10A4" w:rsidRDefault="00790115">
      <w:pPr>
        <w:pStyle w:val="TOC2"/>
        <w:rPr>
          <w:ins w:id="188" w:author="Greg Landry" w:date="2018-06-11T14:54:00Z"/>
          <w:del w:id="189" w:author="Alan Hawse" w:date="2018-06-12T10:40:00Z"/>
          <w:rFonts w:asciiTheme="minorHAnsi" w:eastAsiaTheme="minorEastAsia" w:hAnsiTheme="minorHAnsi"/>
          <w:smallCaps w:val="0"/>
          <w:noProof/>
          <w:sz w:val="22"/>
        </w:rPr>
      </w:pPr>
      <w:ins w:id="190" w:author="Greg Landry" w:date="2018-06-11T14:54:00Z">
        <w:del w:id="191" w:author="Alan Hawse" w:date="2018-06-12T10:40:00Z">
          <w:r w:rsidDel="007C10A4">
            <w:rPr>
              <w:noProof/>
            </w:rPr>
            <w:delText>9.7.1 Initialization Functions</w:delText>
          </w:r>
          <w:r w:rsidDel="007C10A4">
            <w:rPr>
              <w:noProof/>
            </w:rPr>
            <w:tab/>
          </w:r>
        </w:del>
      </w:ins>
      <w:ins w:id="192" w:author="Greg Landry" w:date="2018-06-11T17:37:00Z">
        <w:del w:id="193" w:author="Alan Hawse" w:date="2018-06-12T10:40:00Z">
          <w:r w:rsidR="00EE2E9D" w:rsidDel="007C10A4">
            <w:rPr>
              <w:noProof/>
            </w:rPr>
            <w:delText>18</w:delText>
          </w:r>
        </w:del>
      </w:ins>
    </w:p>
    <w:p w14:paraId="5A28DB15" w14:textId="38DF008B" w:rsidR="00790115" w:rsidDel="007C10A4" w:rsidRDefault="00790115">
      <w:pPr>
        <w:pStyle w:val="TOC2"/>
        <w:rPr>
          <w:ins w:id="194" w:author="Greg Landry" w:date="2018-06-11T14:54:00Z"/>
          <w:del w:id="195" w:author="Alan Hawse" w:date="2018-06-12T10:40:00Z"/>
          <w:rFonts w:asciiTheme="minorHAnsi" w:eastAsiaTheme="minorEastAsia" w:hAnsiTheme="minorHAnsi"/>
          <w:smallCaps w:val="0"/>
          <w:noProof/>
          <w:sz w:val="22"/>
        </w:rPr>
      </w:pPr>
      <w:ins w:id="196" w:author="Greg Landry" w:date="2018-06-11T14:54:00Z">
        <w:del w:id="197" w:author="Alan Hawse" w:date="2018-06-12T10:40:00Z">
          <w:r w:rsidDel="007C10A4">
            <w:rPr>
              <w:noProof/>
            </w:rPr>
            <w:delText>9.7.2 SDP Database</w:delText>
          </w:r>
          <w:r w:rsidDel="007C10A4">
            <w:rPr>
              <w:noProof/>
            </w:rPr>
            <w:tab/>
          </w:r>
        </w:del>
      </w:ins>
      <w:ins w:id="198" w:author="Greg Landry" w:date="2018-06-11T17:37:00Z">
        <w:del w:id="199" w:author="Alan Hawse" w:date="2018-06-12T10:40:00Z">
          <w:r w:rsidR="00EE2E9D" w:rsidDel="007C10A4">
            <w:rPr>
              <w:noProof/>
            </w:rPr>
            <w:delText>18</w:delText>
          </w:r>
        </w:del>
      </w:ins>
    </w:p>
    <w:p w14:paraId="6C69992E" w14:textId="40F04307" w:rsidR="00790115" w:rsidDel="007C10A4" w:rsidRDefault="00790115">
      <w:pPr>
        <w:pStyle w:val="TOC2"/>
        <w:rPr>
          <w:ins w:id="200" w:author="Greg Landry" w:date="2018-06-11T14:54:00Z"/>
          <w:del w:id="201" w:author="Alan Hawse" w:date="2018-06-12T10:40:00Z"/>
          <w:rFonts w:asciiTheme="minorHAnsi" w:eastAsiaTheme="minorEastAsia" w:hAnsiTheme="minorHAnsi"/>
          <w:smallCaps w:val="0"/>
          <w:noProof/>
          <w:sz w:val="22"/>
        </w:rPr>
      </w:pPr>
      <w:ins w:id="202" w:author="Greg Landry" w:date="2018-06-11T14:54:00Z">
        <w:del w:id="203" w:author="Alan Hawse" w:date="2018-06-12T10:40:00Z">
          <w:r w:rsidDel="007C10A4">
            <w:rPr>
              <w:noProof/>
            </w:rPr>
            <w:delText>9.7.3 Handle Pairing</w:delText>
          </w:r>
          <w:r w:rsidDel="007C10A4">
            <w:rPr>
              <w:noProof/>
            </w:rPr>
            <w:tab/>
          </w:r>
        </w:del>
      </w:ins>
      <w:ins w:id="204" w:author="Greg Landry" w:date="2018-06-11T17:37:00Z">
        <w:del w:id="205" w:author="Alan Hawse" w:date="2018-06-12T10:40:00Z">
          <w:r w:rsidR="00EE2E9D" w:rsidDel="007C10A4">
            <w:rPr>
              <w:noProof/>
            </w:rPr>
            <w:delText>21</w:delText>
          </w:r>
        </w:del>
      </w:ins>
    </w:p>
    <w:p w14:paraId="2A2670C6" w14:textId="5728EFA6" w:rsidR="00790115" w:rsidDel="007C10A4" w:rsidRDefault="00790115">
      <w:pPr>
        <w:pStyle w:val="TOC2"/>
        <w:rPr>
          <w:ins w:id="206" w:author="Greg Landry" w:date="2018-06-11T14:54:00Z"/>
          <w:del w:id="207" w:author="Alan Hawse" w:date="2018-06-12T10:40:00Z"/>
          <w:rFonts w:asciiTheme="minorHAnsi" w:eastAsiaTheme="minorEastAsia" w:hAnsiTheme="minorHAnsi"/>
          <w:smallCaps w:val="0"/>
          <w:noProof/>
          <w:sz w:val="22"/>
        </w:rPr>
      </w:pPr>
      <w:ins w:id="208" w:author="Greg Landry" w:date="2018-06-11T14:54:00Z">
        <w:del w:id="209" w:author="Alan Hawse" w:date="2018-06-12T10:40:00Z">
          <w:r w:rsidDel="007C10A4">
            <w:rPr>
              <w:noProof/>
            </w:rPr>
            <w:delText>9.7.4 Handle Bonding</w:delText>
          </w:r>
          <w:r w:rsidDel="007C10A4">
            <w:rPr>
              <w:noProof/>
            </w:rPr>
            <w:tab/>
          </w:r>
        </w:del>
      </w:ins>
      <w:ins w:id="210" w:author="Greg Landry" w:date="2018-06-11T17:37:00Z">
        <w:del w:id="211" w:author="Alan Hawse" w:date="2018-06-12T10:40:00Z">
          <w:r w:rsidR="00EE2E9D" w:rsidDel="007C10A4">
            <w:rPr>
              <w:noProof/>
            </w:rPr>
            <w:delText>21</w:delText>
          </w:r>
        </w:del>
      </w:ins>
    </w:p>
    <w:p w14:paraId="1FC12789" w14:textId="0A2A73EB" w:rsidR="00790115" w:rsidDel="007C10A4" w:rsidRDefault="00790115">
      <w:pPr>
        <w:pStyle w:val="TOC2"/>
        <w:rPr>
          <w:ins w:id="212" w:author="Greg Landry" w:date="2018-06-11T14:54:00Z"/>
          <w:del w:id="213" w:author="Alan Hawse" w:date="2018-06-12T10:40:00Z"/>
          <w:rFonts w:asciiTheme="minorHAnsi" w:eastAsiaTheme="minorEastAsia" w:hAnsiTheme="minorHAnsi"/>
          <w:smallCaps w:val="0"/>
          <w:noProof/>
          <w:sz w:val="22"/>
        </w:rPr>
      </w:pPr>
      <w:ins w:id="214" w:author="Greg Landry" w:date="2018-06-11T14:54:00Z">
        <w:del w:id="215" w:author="Alan Hawse" w:date="2018-06-12T10:40:00Z">
          <w:r w:rsidDel="007C10A4">
            <w:rPr>
              <w:noProof/>
            </w:rPr>
            <w:delText>9.7.5 Serial Port Profile</w:delText>
          </w:r>
          <w:r w:rsidDel="007C10A4">
            <w:rPr>
              <w:noProof/>
            </w:rPr>
            <w:tab/>
          </w:r>
        </w:del>
      </w:ins>
      <w:ins w:id="216" w:author="Greg Landry" w:date="2018-06-11T17:37:00Z">
        <w:del w:id="217" w:author="Alan Hawse" w:date="2018-06-12T10:40:00Z">
          <w:r w:rsidR="00EE2E9D" w:rsidDel="007C10A4">
            <w:rPr>
              <w:noProof/>
            </w:rPr>
            <w:delText>23</w:delText>
          </w:r>
        </w:del>
      </w:ins>
    </w:p>
    <w:p w14:paraId="501670CF" w14:textId="387B38C5" w:rsidR="00790115" w:rsidDel="007C10A4" w:rsidRDefault="00790115">
      <w:pPr>
        <w:pStyle w:val="TOC1"/>
        <w:rPr>
          <w:ins w:id="218" w:author="Greg Landry" w:date="2018-06-11T14:54:00Z"/>
          <w:del w:id="219" w:author="Alan Hawse" w:date="2018-06-12T10:40:00Z"/>
          <w:rFonts w:asciiTheme="minorHAnsi" w:eastAsiaTheme="minorEastAsia" w:hAnsiTheme="minorHAnsi"/>
          <w:b w:val="0"/>
          <w:bCs w:val="0"/>
          <w:caps w:val="0"/>
          <w:noProof/>
        </w:rPr>
      </w:pPr>
      <w:ins w:id="220" w:author="Greg Landry" w:date="2018-06-11T14:54:00Z">
        <w:del w:id="221" w:author="Alan Hawse" w:date="2018-06-12T10:40:00Z">
          <w:r w:rsidDel="007C10A4">
            <w:rPr>
              <w:noProof/>
            </w:rPr>
            <w:delText>9.8</w:delText>
          </w:r>
          <w:r w:rsidDel="007C10A4">
            <w:rPr>
              <w:rFonts w:asciiTheme="minorHAnsi" w:eastAsiaTheme="minorEastAsia" w:hAnsiTheme="minorHAnsi"/>
              <w:b w:val="0"/>
              <w:bCs w:val="0"/>
              <w:caps w:val="0"/>
              <w:noProof/>
            </w:rPr>
            <w:tab/>
          </w:r>
          <w:r w:rsidDel="007C10A4">
            <w:rPr>
              <w:noProof/>
            </w:rPr>
            <w:delText>Exercises</w:delText>
          </w:r>
          <w:r w:rsidDel="007C10A4">
            <w:rPr>
              <w:noProof/>
            </w:rPr>
            <w:tab/>
          </w:r>
        </w:del>
      </w:ins>
      <w:ins w:id="222" w:author="Greg Landry" w:date="2018-06-11T17:37:00Z">
        <w:del w:id="223" w:author="Alan Hawse" w:date="2018-06-12T10:40:00Z">
          <w:r w:rsidR="00EE2E9D" w:rsidDel="007C10A4">
            <w:rPr>
              <w:noProof/>
            </w:rPr>
            <w:delText>26</w:delText>
          </w:r>
        </w:del>
      </w:ins>
    </w:p>
    <w:p w14:paraId="07F29E54" w14:textId="5D1C3DAB" w:rsidR="00790115" w:rsidDel="007C10A4" w:rsidRDefault="00790115">
      <w:pPr>
        <w:pStyle w:val="TOC2"/>
        <w:rPr>
          <w:ins w:id="224" w:author="Greg Landry" w:date="2018-06-11T14:54:00Z"/>
          <w:del w:id="225" w:author="Alan Hawse" w:date="2018-06-12T10:40:00Z"/>
          <w:rFonts w:asciiTheme="minorHAnsi" w:eastAsiaTheme="minorEastAsia" w:hAnsiTheme="minorHAnsi"/>
          <w:smallCaps w:val="0"/>
          <w:noProof/>
          <w:sz w:val="22"/>
        </w:rPr>
      </w:pPr>
      <w:ins w:id="226" w:author="Greg Landry" w:date="2018-06-11T14:54:00Z">
        <w:del w:id="227" w:author="Alan Hawse" w:date="2018-06-12T10:40:00Z">
          <w:r w:rsidDel="007C10A4">
            <w:rPr>
              <w:noProof/>
            </w:rPr>
            <w:delText>Exercise - 7C.1 Create a Serial Port Profile Project</w:delText>
          </w:r>
          <w:r w:rsidDel="007C10A4">
            <w:rPr>
              <w:noProof/>
            </w:rPr>
            <w:tab/>
          </w:r>
        </w:del>
      </w:ins>
      <w:ins w:id="228" w:author="Greg Landry" w:date="2018-06-11T17:37:00Z">
        <w:del w:id="229" w:author="Alan Hawse" w:date="2018-06-12T10:40:00Z">
          <w:r w:rsidR="00EE2E9D" w:rsidDel="007C10A4">
            <w:rPr>
              <w:noProof/>
            </w:rPr>
            <w:delText>26</w:delText>
          </w:r>
        </w:del>
      </w:ins>
    </w:p>
    <w:p w14:paraId="01B0A9ED" w14:textId="256AA823" w:rsidR="00790115" w:rsidDel="007C10A4" w:rsidRDefault="00790115">
      <w:pPr>
        <w:pStyle w:val="TOC2"/>
        <w:rPr>
          <w:ins w:id="230" w:author="Greg Landry" w:date="2018-06-11T14:54:00Z"/>
          <w:del w:id="231" w:author="Alan Hawse" w:date="2018-06-12T10:40:00Z"/>
          <w:rFonts w:asciiTheme="minorHAnsi" w:eastAsiaTheme="minorEastAsia" w:hAnsiTheme="minorHAnsi"/>
          <w:smallCaps w:val="0"/>
          <w:noProof/>
          <w:sz w:val="22"/>
        </w:rPr>
      </w:pPr>
      <w:ins w:id="232" w:author="Greg Landry" w:date="2018-06-11T14:54:00Z">
        <w:del w:id="233" w:author="Alan Hawse" w:date="2018-06-12T10:40:00Z">
          <w:r w:rsidDel="007C10A4">
            <w:rPr>
              <w:noProof/>
            </w:rPr>
            <w:delText>Exercise - 7C.2 Improve Security by Adding IO Capabilities</w:delText>
          </w:r>
          <w:r w:rsidDel="007C10A4">
            <w:rPr>
              <w:noProof/>
            </w:rPr>
            <w:tab/>
          </w:r>
        </w:del>
      </w:ins>
      <w:ins w:id="234" w:author="Greg Landry" w:date="2018-06-11T17:37:00Z">
        <w:del w:id="235" w:author="Alan Hawse" w:date="2018-06-12T10:40:00Z">
          <w:r w:rsidR="00EE2E9D" w:rsidDel="007C10A4">
            <w:rPr>
              <w:noProof/>
            </w:rPr>
            <w:delText>36</w:delText>
          </w:r>
        </w:del>
      </w:ins>
    </w:p>
    <w:p w14:paraId="71739F6B" w14:textId="12A6CBD4" w:rsidR="00790115" w:rsidDel="007C10A4" w:rsidRDefault="00790115">
      <w:pPr>
        <w:pStyle w:val="TOC2"/>
        <w:rPr>
          <w:ins w:id="236" w:author="Greg Landry" w:date="2018-06-11T14:54:00Z"/>
          <w:del w:id="237" w:author="Alan Hawse" w:date="2018-06-12T10:40:00Z"/>
          <w:rFonts w:asciiTheme="minorHAnsi" w:eastAsiaTheme="minorEastAsia" w:hAnsiTheme="minorHAnsi"/>
          <w:smallCaps w:val="0"/>
          <w:noProof/>
          <w:sz w:val="22"/>
        </w:rPr>
      </w:pPr>
      <w:ins w:id="238" w:author="Greg Landry" w:date="2018-06-11T14:54:00Z">
        <w:del w:id="239" w:author="Alan Hawse" w:date="2018-06-12T10:40:00Z">
          <w:r w:rsidDel="007C10A4">
            <w:rPr>
              <w:noProof/>
            </w:rPr>
            <w:delText>Exercise - 7C.3 Add Multiple Device Bonding Capability</w:delText>
          </w:r>
          <w:r w:rsidDel="007C10A4">
            <w:rPr>
              <w:noProof/>
            </w:rPr>
            <w:tab/>
          </w:r>
        </w:del>
      </w:ins>
      <w:ins w:id="240" w:author="Greg Landry" w:date="2018-06-11T17:37:00Z">
        <w:del w:id="241" w:author="Alan Hawse" w:date="2018-06-12T10:40:00Z">
          <w:r w:rsidR="00EE2E9D" w:rsidDel="007C10A4">
            <w:rPr>
              <w:noProof/>
            </w:rPr>
            <w:delText>36</w:delText>
          </w:r>
        </w:del>
      </w:ins>
    </w:p>
    <w:p w14:paraId="19853ED8" w14:textId="2A621BC7" w:rsidR="00DC2697" w:rsidDel="007C10A4" w:rsidRDefault="00DC2697">
      <w:pPr>
        <w:pStyle w:val="TOC1"/>
        <w:rPr>
          <w:del w:id="242" w:author="Alan Hawse" w:date="2018-06-12T10:40:00Z"/>
          <w:rFonts w:asciiTheme="minorHAnsi" w:eastAsiaTheme="minorEastAsia" w:hAnsiTheme="minorHAnsi"/>
          <w:b w:val="0"/>
          <w:bCs w:val="0"/>
          <w:caps w:val="0"/>
          <w:noProof/>
        </w:rPr>
      </w:pPr>
      <w:del w:id="243" w:author="Alan Hawse" w:date="2018-06-12T10:40:00Z">
        <w:r w:rsidDel="007C10A4">
          <w:rPr>
            <w:noProof/>
          </w:rPr>
          <w:delText>9.1</w:delText>
        </w:r>
        <w:r w:rsidDel="007C10A4">
          <w:rPr>
            <w:rFonts w:asciiTheme="minorHAnsi" w:eastAsiaTheme="minorEastAsia" w:hAnsiTheme="minorHAnsi"/>
            <w:b w:val="0"/>
            <w:bCs w:val="0"/>
            <w:caps w:val="0"/>
            <w:noProof/>
          </w:rPr>
          <w:tab/>
        </w:r>
        <w:r w:rsidDel="007C10A4">
          <w:rPr>
            <w:noProof/>
          </w:rPr>
          <w:delText>WICED Bluetooth Classic System Lifecycle</w:delText>
        </w:r>
        <w:r w:rsidDel="007C10A4">
          <w:rPr>
            <w:noProof/>
          </w:rPr>
          <w:tab/>
          <w:delText>2</w:delText>
        </w:r>
      </w:del>
    </w:p>
    <w:p w14:paraId="27C8B6F7" w14:textId="60E2710C" w:rsidR="00DC2697" w:rsidDel="007C10A4" w:rsidRDefault="00DC2697">
      <w:pPr>
        <w:pStyle w:val="TOC2"/>
        <w:rPr>
          <w:del w:id="244" w:author="Alan Hawse" w:date="2018-06-12T10:40:00Z"/>
          <w:rFonts w:asciiTheme="minorHAnsi" w:eastAsiaTheme="minorEastAsia" w:hAnsiTheme="minorHAnsi"/>
          <w:smallCaps w:val="0"/>
          <w:noProof/>
          <w:sz w:val="22"/>
        </w:rPr>
      </w:pPr>
      <w:del w:id="245" w:author="Alan Hawse" w:date="2018-06-12T10:40:00Z">
        <w:r w:rsidDel="007C10A4">
          <w:rPr>
            <w:noProof/>
          </w:rPr>
          <w:delText>9.1.1 Inquiry</w:delText>
        </w:r>
        <w:r w:rsidDel="007C10A4">
          <w:rPr>
            <w:noProof/>
          </w:rPr>
          <w:tab/>
          <w:delText>3</w:delText>
        </w:r>
      </w:del>
    </w:p>
    <w:p w14:paraId="5A1FFB0B" w14:textId="38EF2377" w:rsidR="00DC2697" w:rsidDel="007C10A4" w:rsidRDefault="00DC2697">
      <w:pPr>
        <w:pStyle w:val="TOC2"/>
        <w:rPr>
          <w:del w:id="246" w:author="Alan Hawse" w:date="2018-06-12T10:40:00Z"/>
          <w:rFonts w:asciiTheme="minorHAnsi" w:eastAsiaTheme="minorEastAsia" w:hAnsiTheme="minorHAnsi"/>
          <w:smallCaps w:val="0"/>
          <w:noProof/>
          <w:sz w:val="22"/>
        </w:rPr>
      </w:pPr>
      <w:del w:id="247" w:author="Alan Hawse" w:date="2018-06-12T10:40:00Z">
        <w:r w:rsidDel="007C10A4">
          <w:rPr>
            <w:noProof/>
          </w:rPr>
          <w:delText>9.1.2 Page / Connect</w:delText>
        </w:r>
        <w:r w:rsidDel="007C10A4">
          <w:rPr>
            <w:noProof/>
          </w:rPr>
          <w:tab/>
          <w:delText>4</w:delText>
        </w:r>
      </w:del>
    </w:p>
    <w:p w14:paraId="17EEC29E" w14:textId="2681011E" w:rsidR="00DC2697" w:rsidDel="007C10A4" w:rsidRDefault="00DC2697">
      <w:pPr>
        <w:pStyle w:val="TOC2"/>
        <w:rPr>
          <w:del w:id="248" w:author="Alan Hawse" w:date="2018-06-12T10:40:00Z"/>
          <w:rFonts w:asciiTheme="minorHAnsi" w:eastAsiaTheme="minorEastAsia" w:hAnsiTheme="minorHAnsi"/>
          <w:smallCaps w:val="0"/>
          <w:noProof/>
          <w:sz w:val="22"/>
        </w:rPr>
      </w:pPr>
      <w:del w:id="249" w:author="Alan Hawse" w:date="2018-06-12T10:40:00Z">
        <w:r w:rsidDel="007C10A4">
          <w:rPr>
            <w:noProof/>
          </w:rPr>
          <w:delText>9.1.3 Pair &amp; Bond</w:delText>
        </w:r>
        <w:r w:rsidDel="007C10A4">
          <w:rPr>
            <w:noProof/>
          </w:rPr>
          <w:tab/>
          <w:delText>4</w:delText>
        </w:r>
      </w:del>
    </w:p>
    <w:p w14:paraId="3DACF746" w14:textId="2EA2FF48" w:rsidR="00DC2697" w:rsidDel="007C10A4" w:rsidRDefault="00DC2697">
      <w:pPr>
        <w:pStyle w:val="TOC2"/>
        <w:rPr>
          <w:del w:id="250" w:author="Alan Hawse" w:date="2018-06-12T10:40:00Z"/>
          <w:rFonts w:asciiTheme="minorHAnsi" w:eastAsiaTheme="minorEastAsia" w:hAnsiTheme="minorHAnsi"/>
          <w:smallCaps w:val="0"/>
          <w:noProof/>
          <w:sz w:val="22"/>
        </w:rPr>
      </w:pPr>
      <w:del w:id="251" w:author="Alan Hawse" w:date="2018-06-12T10:40:00Z">
        <w:r w:rsidDel="007C10A4">
          <w:rPr>
            <w:noProof/>
          </w:rPr>
          <w:delText>9.1.4 Discover the Services using Service Discovery Protocol (SDP)</w:delText>
        </w:r>
        <w:r w:rsidDel="007C10A4">
          <w:rPr>
            <w:noProof/>
          </w:rPr>
          <w:tab/>
          <w:delText>4</w:delText>
        </w:r>
      </w:del>
    </w:p>
    <w:p w14:paraId="2F970409" w14:textId="1B52F3D9" w:rsidR="00DC2697" w:rsidDel="007C10A4" w:rsidRDefault="00DC2697">
      <w:pPr>
        <w:pStyle w:val="TOC2"/>
        <w:rPr>
          <w:del w:id="252" w:author="Alan Hawse" w:date="2018-06-12T10:40:00Z"/>
          <w:rFonts w:asciiTheme="minorHAnsi" w:eastAsiaTheme="minorEastAsia" w:hAnsiTheme="minorHAnsi"/>
          <w:smallCaps w:val="0"/>
          <w:noProof/>
          <w:sz w:val="22"/>
        </w:rPr>
      </w:pPr>
      <w:del w:id="253" w:author="Alan Hawse" w:date="2018-06-12T10:40:00Z">
        <w:r w:rsidDel="007C10A4">
          <w:rPr>
            <w:noProof/>
          </w:rPr>
          <w:delText>9.1.5 Exchange Data with the Serial Port Profile</w:delText>
        </w:r>
        <w:r w:rsidDel="007C10A4">
          <w:rPr>
            <w:noProof/>
          </w:rPr>
          <w:tab/>
          <w:delText>5</w:delText>
        </w:r>
      </w:del>
    </w:p>
    <w:p w14:paraId="4F828B4F" w14:textId="2FDB06C9" w:rsidR="00DC2697" w:rsidDel="007C10A4" w:rsidRDefault="00DC2697">
      <w:pPr>
        <w:pStyle w:val="TOC1"/>
        <w:rPr>
          <w:del w:id="254" w:author="Alan Hawse" w:date="2018-06-12T10:40:00Z"/>
          <w:rFonts w:asciiTheme="minorHAnsi" w:eastAsiaTheme="minorEastAsia" w:hAnsiTheme="minorHAnsi"/>
          <w:b w:val="0"/>
          <w:bCs w:val="0"/>
          <w:caps w:val="0"/>
          <w:noProof/>
        </w:rPr>
      </w:pPr>
      <w:del w:id="255" w:author="Alan Hawse" w:date="2018-06-12T10:40:00Z">
        <w:r w:rsidDel="007C10A4">
          <w:rPr>
            <w:noProof/>
          </w:rPr>
          <w:delText>9.2</w:delText>
        </w:r>
        <w:r w:rsidDel="007C10A4">
          <w:rPr>
            <w:rFonts w:asciiTheme="minorHAnsi" w:eastAsiaTheme="minorEastAsia" w:hAnsiTheme="minorHAnsi"/>
            <w:b w:val="0"/>
            <w:bCs w:val="0"/>
            <w:caps w:val="0"/>
            <w:noProof/>
          </w:rPr>
          <w:tab/>
        </w:r>
        <w:r w:rsidDel="007C10A4">
          <w:rPr>
            <w:noProof/>
          </w:rPr>
          <w:delText>Secure Simple Pairing</w:delText>
        </w:r>
        <w:r w:rsidDel="007C10A4">
          <w:rPr>
            <w:noProof/>
          </w:rPr>
          <w:tab/>
          <w:delText>5</w:delText>
        </w:r>
      </w:del>
    </w:p>
    <w:p w14:paraId="5E273ED2" w14:textId="0DAA181D" w:rsidR="00DC2697" w:rsidDel="007C10A4" w:rsidRDefault="00DC2697">
      <w:pPr>
        <w:pStyle w:val="TOC1"/>
        <w:rPr>
          <w:del w:id="256" w:author="Alan Hawse" w:date="2018-06-12T10:40:00Z"/>
          <w:rFonts w:asciiTheme="minorHAnsi" w:eastAsiaTheme="minorEastAsia" w:hAnsiTheme="minorHAnsi"/>
          <w:b w:val="0"/>
          <w:bCs w:val="0"/>
          <w:caps w:val="0"/>
          <w:noProof/>
        </w:rPr>
      </w:pPr>
      <w:del w:id="257" w:author="Alan Hawse" w:date="2018-06-12T10:40:00Z">
        <w:r w:rsidDel="007C10A4">
          <w:rPr>
            <w:noProof/>
          </w:rPr>
          <w:delText>9.3</w:delText>
        </w:r>
        <w:r w:rsidDel="007C10A4">
          <w:rPr>
            <w:rFonts w:asciiTheme="minorHAnsi" w:eastAsiaTheme="minorEastAsia" w:hAnsiTheme="minorHAnsi"/>
            <w:b w:val="0"/>
            <w:bCs w:val="0"/>
            <w:caps w:val="0"/>
            <w:noProof/>
          </w:rPr>
          <w:tab/>
        </w:r>
        <w:r w:rsidDel="007C10A4">
          <w:rPr>
            <w:noProof/>
          </w:rPr>
          <w:delText>Service Discovery Protocol (SDP)</w:delText>
        </w:r>
        <w:r w:rsidDel="007C10A4">
          <w:rPr>
            <w:noProof/>
          </w:rPr>
          <w:tab/>
          <w:delText>5</w:delText>
        </w:r>
      </w:del>
    </w:p>
    <w:p w14:paraId="22A1F86D" w14:textId="0AB69526" w:rsidR="00DC2697" w:rsidDel="007C10A4" w:rsidRDefault="00DC2697">
      <w:pPr>
        <w:pStyle w:val="TOC1"/>
        <w:rPr>
          <w:del w:id="258" w:author="Alan Hawse" w:date="2018-06-12T10:40:00Z"/>
          <w:rFonts w:asciiTheme="minorHAnsi" w:eastAsiaTheme="minorEastAsia" w:hAnsiTheme="minorHAnsi"/>
          <w:b w:val="0"/>
          <w:bCs w:val="0"/>
          <w:caps w:val="0"/>
          <w:noProof/>
        </w:rPr>
      </w:pPr>
      <w:del w:id="259" w:author="Alan Hawse" w:date="2018-06-12T10:40:00Z">
        <w:r w:rsidDel="007C10A4">
          <w:rPr>
            <w:noProof/>
          </w:rPr>
          <w:delText>9.4</w:delText>
        </w:r>
        <w:r w:rsidDel="007C10A4">
          <w:rPr>
            <w:rFonts w:asciiTheme="minorHAnsi" w:eastAsiaTheme="minorEastAsia" w:hAnsiTheme="minorHAnsi"/>
            <w:b w:val="0"/>
            <w:bCs w:val="0"/>
            <w:caps w:val="0"/>
            <w:noProof/>
          </w:rPr>
          <w:tab/>
        </w:r>
        <w:r w:rsidDel="007C10A4">
          <w:rPr>
            <w:noProof/>
          </w:rPr>
          <w:delText>L2CAP, RFCOMM &amp; the Serial Port Profile</w:delText>
        </w:r>
        <w:r w:rsidDel="007C10A4">
          <w:rPr>
            <w:noProof/>
          </w:rPr>
          <w:tab/>
          <w:delText>6</w:delText>
        </w:r>
      </w:del>
    </w:p>
    <w:p w14:paraId="3AC423EC" w14:textId="2A04DF7A" w:rsidR="00DC2697" w:rsidDel="007C10A4" w:rsidRDefault="00DC2697">
      <w:pPr>
        <w:pStyle w:val="TOC2"/>
        <w:rPr>
          <w:del w:id="260" w:author="Alan Hawse" w:date="2018-06-12T10:40:00Z"/>
          <w:rFonts w:asciiTheme="minorHAnsi" w:eastAsiaTheme="minorEastAsia" w:hAnsiTheme="minorHAnsi"/>
          <w:smallCaps w:val="0"/>
          <w:noProof/>
          <w:sz w:val="22"/>
        </w:rPr>
      </w:pPr>
      <w:del w:id="261" w:author="Alan Hawse" w:date="2018-06-12T10:40:00Z">
        <w:r w:rsidDel="007C10A4">
          <w:rPr>
            <w:noProof/>
          </w:rPr>
          <w:delText>9.4.1 L2CAP</w:delText>
        </w:r>
        <w:r w:rsidDel="007C10A4">
          <w:rPr>
            <w:noProof/>
          </w:rPr>
          <w:tab/>
          <w:delText>6</w:delText>
        </w:r>
      </w:del>
    </w:p>
    <w:p w14:paraId="11A2E2AA" w14:textId="3412A3E2" w:rsidR="00DC2697" w:rsidDel="007C10A4" w:rsidRDefault="00DC2697">
      <w:pPr>
        <w:pStyle w:val="TOC2"/>
        <w:rPr>
          <w:del w:id="262" w:author="Alan Hawse" w:date="2018-06-12T10:40:00Z"/>
          <w:rFonts w:asciiTheme="minorHAnsi" w:eastAsiaTheme="minorEastAsia" w:hAnsiTheme="minorHAnsi"/>
          <w:smallCaps w:val="0"/>
          <w:noProof/>
          <w:sz w:val="22"/>
        </w:rPr>
      </w:pPr>
      <w:del w:id="263" w:author="Alan Hawse" w:date="2018-06-12T10:40:00Z">
        <w:r w:rsidDel="007C10A4">
          <w:rPr>
            <w:noProof/>
          </w:rPr>
          <w:delText>9.4.2 RFCOMM</w:delText>
        </w:r>
        <w:r w:rsidDel="007C10A4">
          <w:rPr>
            <w:noProof/>
          </w:rPr>
          <w:tab/>
          <w:delText>7</w:delText>
        </w:r>
      </w:del>
    </w:p>
    <w:p w14:paraId="30DE43A3" w14:textId="76EE40D7" w:rsidR="00DC2697" w:rsidDel="007C10A4" w:rsidRDefault="00DC2697">
      <w:pPr>
        <w:pStyle w:val="TOC2"/>
        <w:rPr>
          <w:del w:id="264" w:author="Alan Hawse" w:date="2018-06-12T10:40:00Z"/>
          <w:rFonts w:asciiTheme="minorHAnsi" w:eastAsiaTheme="minorEastAsia" w:hAnsiTheme="minorHAnsi"/>
          <w:smallCaps w:val="0"/>
          <w:noProof/>
          <w:sz w:val="22"/>
        </w:rPr>
      </w:pPr>
      <w:del w:id="265" w:author="Alan Hawse" w:date="2018-06-12T10:40:00Z">
        <w:r w:rsidDel="007C10A4">
          <w:rPr>
            <w:noProof/>
          </w:rPr>
          <w:delText>9.4.3 Serial Port Profile</w:delText>
        </w:r>
        <w:r w:rsidDel="007C10A4">
          <w:rPr>
            <w:noProof/>
          </w:rPr>
          <w:tab/>
          <w:delText>7</w:delText>
        </w:r>
      </w:del>
    </w:p>
    <w:p w14:paraId="59D5A0AD" w14:textId="0FF7EE43" w:rsidR="00DC2697" w:rsidDel="007C10A4" w:rsidRDefault="00DC2697">
      <w:pPr>
        <w:pStyle w:val="TOC1"/>
        <w:rPr>
          <w:del w:id="266" w:author="Alan Hawse" w:date="2018-06-12T10:40:00Z"/>
          <w:rFonts w:asciiTheme="minorHAnsi" w:eastAsiaTheme="minorEastAsia" w:hAnsiTheme="minorHAnsi"/>
          <w:b w:val="0"/>
          <w:bCs w:val="0"/>
          <w:caps w:val="0"/>
          <w:noProof/>
        </w:rPr>
      </w:pPr>
      <w:del w:id="267" w:author="Alan Hawse" w:date="2018-06-12T10:40:00Z">
        <w:r w:rsidDel="007C10A4">
          <w:rPr>
            <w:noProof/>
          </w:rPr>
          <w:delText>9.5</w:delText>
        </w:r>
        <w:r w:rsidDel="007C10A4">
          <w:rPr>
            <w:rFonts w:asciiTheme="minorHAnsi" w:eastAsiaTheme="minorEastAsia" w:hAnsiTheme="minorHAnsi"/>
            <w:b w:val="0"/>
            <w:bCs w:val="0"/>
            <w:caps w:val="0"/>
            <w:noProof/>
          </w:rPr>
          <w:tab/>
        </w:r>
        <w:r w:rsidDel="007C10A4">
          <w:rPr>
            <w:noProof/>
          </w:rPr>
          <w:delText>WICED Bluetooth Designer</w:delText>
        </w:r>
        <w:r w:rsidDel="007C10A4">
          <w:rPr>
            <w:noProof/>
          </w:rPr>
          <w:tab/>
          <w:delText>7</w:delText>
        </w:r>
      </w:del>
    </w:p>
    <w:p w14:paraId="7381EC3B" w14:textId="0BD6FA79" w:rsidR="00DC2697" w:rsidDel="007C10A4" w:rsidRDefault="00DC2697">
      <w:pPr>
        <w:pStyle w:val="TOC2"/>
        <w:rPr>
          <w:del w:id="268" w:author="Alan Hawse" w:date="2018-06-12T10:40:00Z"/>
          <w:rFonts w:asciiTheme="minorHAnsi" w:eastAsiaTheme="minorEastAsia" w:hAnsiTheme="minorHAnsi"/>
          <w:smallCaps w:val="0"/>
          <w:noProof/>
          <w:sz w:val="22"/>
        </w:rPr>
      </w:pPr>
      <w:del w:id="269" w:author="Alan Hawse" w:date="2018-06-12T10:40:00Z">
        <w:r w:rsidDel="007C10A4">
          <w:rPr>
            <w:noProof/>
          </w:rPr>
          <w:delText>9.5.1 WICED Studio 6.2 – BT Designer Bugs</w:delText>
        </w:r>
        <w:r w:rsidDel="007C10A4">
          <w:rPr>
            <w:noProof/>
          </w:rPr>
          <w:tab/>
          <w:delText>16</w:delText>
        </w:r>
      </w:del>
    </w:p>
    <w:p w14:paraId="5A50760A" w14:textId="14015EEF" w:rsidR="00DC2697" w:rsidDel="007C10A4" w:rsidRDefault="00DC2697">
      <w:pPr>
        <w:pStyle w:val="TOC1"/>
        <w:rPr>
          <w:del w:id="270" w:author="Alan Hawse" w:date="2018-06-12T10:40:00Z"/>
          <w:rFonts w:asciiTheme="minorHAnsi" w:eastAsiaTheme="minorEastAsia" w:hAnsiTheme="minorHAnsi"/>
          <w:b w:val="0"/>
          <w:bCs w:val="0"/>
          <w:caps w:val="0"/>
          <w:noProof/>
        </w:rPr>
      </w:pPr>
      <w:del w:id="271" w:author="Alan Hawse" w:date="2018-06-12T10:40:00Z">
        <w:r w:rsidDel="007C10A4">
          <w:rPr>
            <w:noProof/>
          </w:rPr>
          <w:delText>9.6</w:delText>
        </w:r>
        <w:r w:rsidDel="007C10A4">
          <w:rPr>
            <w:rFonts w:asciiTheme="minorHAnsi" w:eastAsiaTheme="minorEastAsia" w:hAnsiTheme="minorHAnsi"/>
            <w:b w:val="0"/>
            <w:bCs w:val="0"/>
            <w:caps w:val="0"/>
            <w:noProof/>
          </w:rPr>
          <w:tab/>
        </w:r>
        <w:r w:rsidDel="007C10A4">
          <w:rPr>
            <w:noProof/>
          </w:rPr>
          <w:delText>WICED Bluetooth Stack Events</w:delText>
        </w:r>
        <w:r w:rsidDel="007C10A4">
          <w:rPr>
            <w:noProof/>
          </w:rPr>
          <w:tab/>
          <w:delText>16</w:delText>
        </w:r>
      </w:del>
    </w:p>
    <w:p w14:paraId="5BCD38F8" w14:textId="1A4D24D5" w:rsidR="00DC2697" w:rsidDel="007C10A4" w:rsidRDefault="00DC2697">
      <w:pPr>
        <w:pStyle w:val="TOC1"/>
        <w:rPr>
          <w:del w:id="272" w:author="Alan Hawse" w:date="2018-06-12T10:40:00Z"/>
          <w:rFonts w:asciiTheme="minorHAnsi" w:eastAsiaTheme="minorEastAsia" w:hAnsiTheme="minorHAnsi"/>
          <w:b w:val="0"/>
          <w:bCs w:val="0"/>
          <w:caps w:val="0"/>
          <w:noProof/>
        </w:rPr>
      </w:pPr>
      <w:del w:id="273" w:author="Alan Hawse" w:date="2018-06-12T10:40:00Z">
        <w:r w:rsidDel="007C10A4">
          <w:rPr>
            <w:noProof/>
          </w:rPr>
          <w:delText>9.7</w:delText>
        </w:r>
        <w:r w:rsidDel="007C10A4">
          <w:rPr>
            <w:rFonts w:asciiTheme="minorHAnsi" w:eastAsiaTheme="minorEastAsia" w:hAnsiTheme="minorHAnsi"/>
            <w:b w:val="0"/>
            <w:bCs w:val="0"/>
            <w:caps w:val="0"/>
            <w:noProof/>
          </w:rPr>
          <w:tab/>
        </w:r>
        <w:r w:rsidDel="007C10A4">
          <w:rPr>
            <w:noProof/>
          </w:rPr>
          <w:delText>WICED Classic Bluetooth Firmware Architecture</w:delText>
        </w:r>
        <w:r w:rsidDel="007C10A4">
          <w:rPr>
            <w:noProof/>
          </w:rPr>
          <w:tab/>
          <w:delText>17</w:delText>
        </w:r>
      </w:del>
    </w:p>
    <w:p w14:paraId="6B0F6C0A" w14:textId="035B3C44" w:rsidR="00DC2697" w:rsidDel="007C10A4" w:rsidRDefault="00DC2697">
      <w:pPr>
        <w:pStyle w:val="TOC2"/>
        <w:rPr>
          <w:del w:id="274" w:author="Alan Hawse" w:date="2018-06-12T10:40:00Z"/>
          <w:rFonts w:asciiTheme="minorHAnsi" w:eastAsiaTheme="minorEastAsia" w:hAnsiTheme="minorHAnsi"/>
          <w:smallCaps w:val="0"/>
          <w:noProof/>
          <w:sz w:val="22"/>
        </w:rPr>
      </w:pPr>
      <w:del w:id="275" w:author="Alan Hawse" w:date="2018-06-12T10:40:00Z">
        <w:r w:rsidDel="007C10A4">
          <w:rPr>
            <w:noProof/>
          </w:rPr>
          <w:delText>9.7.1 Initialization Functions</w:delText>
        </w:r>
        <w:r w:rsidDel="007C10A4">
          <w:rPr>
            <w:noProof/>
          </w:rPr>
          <w:tab/>
          <w:delText>18</w:delText>
        </w:r>
      </w:del>
    </w:p>
    <w:p w14:paraId="49B0B5B1" w14:textId="43F3E476" w:rsidR="00DC2697" w:rsidDel="007C10A4" w:rsidRDefault="00DC2697">
      <w:pPr>
        <w:pStyle w:val="TOC2"/>
        <w:rPr>
          <w:del w:id="276" w:author="Alan Hawse" w:date="2018-06-12T10:40:00Z"/>
          <w:rFonts w:asciiTheme="minorHAnsi" w:eastAsiaTheme="minorEastAsia" w:hAnsiTheme="minorHAnsi"/>
          <w:smallCaps w:val="0"/>
          <w:noProof/>
          <w:sz w:val="22"/>
        </w:rPr>
      </w:pPr>
      <w:del w:id="277" w:author="Alan Hawse" w:date="2018-06-12T10:40:00Z">
        <w:r w:rsidDel="007C10A4">
          <w:rPr>
            <w:noProof/>
          </w:rPr>
          <w:delText>9.7.2 SDP Database</w:delText>
        </w:r>
        <w:r w:rsidDel="007C10A4">
          <w:rPr>
            <w:noProof/>
          </w:rPr>
          <w:tab/>
          <w:delText>18</w:delText>
        </w:r>
      </w:del>
    </w:p>
    <w:p w14:paraId="1B371D19" w14:textId="10914DA5" w:rsidR="00DC2697" w:rsidDel="007C10A4" w:rsidRDefault="00DC2697">
      <w:pPr>
        <w:pStyle w:val="TOC2"/>
        <w:rPr>
          <w:del w:id="278" w:author="Alan Hawse" w:date="2018-06-12T10:40:00Z"/>
          <w:rFonts w:asciiTheme="minorHAnsi" w:eastAsiaTheme="minorEastAsia" w:hAnsiTheme="minorHAnsi"/>
          <w:smallCaps w:val="0"/>
          <w:noProof/>
          <w:sz w:val="22"/>
        </w:rPr>
      </w:pPr>
      <w:del w:id="279" w:author="Alan Hawse" w:date="2018-06-12T10:40:00Z">
        <w:r w:rsidDel="007C10A4">
          <w:rPr>
            <w:noProof/>
          </w:rPr>
          <w:delText>9.7.3 Handle Pairing</w:delText>
        </w:r>
        <w:r w:rsidDel="007C10A4">
          <w:rPr>
            <w:noProof/>
          </w:rPr>
          <w:tab/>
          <w:delText>20</w:delText>
        </w:r>
      </w:del>
    </w:p>
    <w:p w14:paraId="2C63FABC" w14:textId="0D999F17" w:rsidR="00DC2697" w:rsidDel="007C10A4" w:rsidRDefault="00DC2697">
      <w:pPr>
        <w:pStyle w:val="TOC2"/>
        <w:rPr>
          <w:del w:id="280" w:author="Alan Hawse" w:date="2018-06-12T10:40:00Z"/>
          <w:rFonts w:asciiTheme="minorHAnsi" w:eastAsiaTheme="minorEastAsia" w:hAnsiTheme="minorHAnsi"/>
          <w:smallCaps w:val="0"/>
          <w:noProof/>
          <w:sz w:val="22"/>
        </w:rPr>
      </w:pPr>
      <w:del w:id="281" w:author="Alan Hawse" w:date="2018-06-12T10:40:00Z">
        <w:r w:rsidDel="007C10A4">
          <w:rPr>
            <w:noProof/>
          </w:rPr>
          <w:delText>9.7.4 Handle Bonding</w:delText>
        </w:r>
        <w:r w:rsidDel="007C10A4">
          <w:rPr>
            <w:noProof/>
          </w:rPr>
          <w:tab/>
          <w:delText>21</w:delText>
        </w:r>
      </w:del>
    </w:p>
    <w:p w14:paraId="1296D00C" w14:textId="5F150EB5" w:rsidR="00DC2697" w:rsidDel="007C10A4" w:rsidRDefault="00DC2697">
      <w:pPr>
        <w:pStyle w:val="TOC2"/>
        <w:rPr>
          <w:del w:id="282" w:author="Alan Hawse" w:date="2018-06-12T10:40:00Z"/>
          <w:rFonts w:asciiTheme="minorHAnsi" w:eastAsiaTheme="minorEastAsia" w:hAnsiTheme="minorHAnsi"/>
          <w:smallCaps w:val="0"/>
          <w:noProof/>
          <w:sz w:val="22"/>
        </w:rPr>
      </w:pPr>
      <w:del w:id="283" w:author="Alan Hawse" w:date="2018-06-12T10:40:00Z">
        <w:r w:rsidDel="007C10A4">
          <w:rPr>
            <w:noProof/>
          </w:rPr>
          <w:delText>9.7.5 Serial Port Profile</w:delText>
        </w:r>
        <w:r w:rsidDel="007C10A4">
          <w:rPr>
            <w:noProof/>
          </w:rPr>
          <w:tab/>
          <w:delText>23</w:delText>
        </w:r>
      </w:del>
    </w:p>
    <w:p w14:paraId="3EB8165B" w14:textId="4C9614FD" w:rsidR="00DC2697" w:rsidDel="007C10A4" w:rsidRDefault="00DC2697">
      <w:pPr>
        <w:pStyle w:val="TOC1"/>
        <w:rPr>
          <w:del w:id="284" w:author="Alan Hawse" w:date="2018-06-12T10:40:00Z"/>
          <w:rFonts w:asciiTheme="minorHAnsi" w:eastAsiaTheme="minorEastAsia" w:hAnsiTheme="minorHAnsi"/>
          <w:b w:val="0"/>
          <w:bCs w:val="0"/>
          <w:caps w:val="0"/>
          <w:noProof/>
        </w:rPr>
      </w:pPr>
      <w:del w:id="285" w:author="Alan Hawse" w:date="2018-06-12T10:40:00Z">
        <w:r w:rsidDel="007C10A4">
          <w:rPr>
            <w:noProof/>
          </w:rPr>
          <w:delText>9.8</w:delText>
        </w:r>
        <w:r w:rsidDel="007C10A4">
          <w:rPr>
            <w:rFonts w:asciiTheme="minorHAnsi" w:eastAsiaTheme="minorEastAsia" w:hAnsiTheme="minorHAnsi"/>
            <w:b w:val="0"/>
            <w:bCs w:val="0"/>
            <w:caps w:val="0"/>
            <w:noProof/>
          </w:rPr>
          <w:tab/>
        </w:r>
        <w:r w:rsidDel="007C10A4">
          <w:rPr>
            <w:noProof/>
          </w:rPr>
          <w:delText>Exercises</w:delText>
        </w:r>
        <w:r w:rsidDel="007C10A4">
          <w:rPr>
            <w:noProof/>
          </w:rPr>
          <w:tab/>
          <w:delText>26</w:delText>
        </w:r>
      </w:del>
    </w:p>
    <w:p w14:paraId="373E6B2A" w14:textId="203B396C" w:rsidR="00DC2697" w:rsidDel="007C10A4" w:rsidRDefault="00DC2697">
      <w:pPr>
        <w:pStyle w:val="TOC2"/>
        <w:rPr>
          <w:del w:id="286" w:author="Alan Hawse" w:date="2018-06-12T10:40:00Z"/>
          <w:rFonts w:asciiTheme="minorHAnsi" w:eastAsiaTheme="minorEastAsia" w:hAnsiTheme="minorHAnsi"/>
          <w:smallCaps w:val="0"/>
          <w:noProof/>
          <w:sz w:val="22"/>
        </w:rPr>
      </w:pPr>
      <w:del w:id="287" w:author="Alan Hawse" w:date="2018-06-12T10:40:00Z">
        <w:r w:rsidDel="007C10A4">
          <w:rPr>
            <w:noProof/>
          </w:rPr>
          <w:delText>Exercise - 5A.1 Create a Serial Port Profile Project</w:delText>
        </w:r>
        <w:r w:rsidDel="007C10A4">
          <w:rPr>
            <w:noProof/>
          </w:rPr>
          <w:tab/>
          <w:delText>26</w:delText>
        </w:r>
      </w:del>
    </w:p>
    <w:p w14:paraId="70A1F662" w14:textId="60F7D09C" w:rsidR="00DC2697" w:rsidDel="007C10A4" w:rsidRDefault="00DC2697">
      <w:pPr>
        <w:pStyle w:val="TOC2"/>
        <w:rPr>
          <w:del w:id="288" w:author="Alan Hawse" w:date="2018-06-12T10:40:00Z"/>
          <w:rFonts w:asciiTheme="minorHAnsi" w:eastAsiaTheme="minorEastAsia" w:hAnsiTheme="minorHAnsi"/>
          <w:smallCaps w:val="0"/>
          <w:noProof/>
          <w:sz w:val="22"/>
        </w:rPr>
      </w:pPr>
      <w:del w:id="289" w:author="Alan Hawse" w:date="2018-06-12T10:40:00Z">
        <w:r w:rsidDel="007C10A4">
          <w:rPr>
            <w:noProof/>
          </w:rPr>
          <w:delText>Exercise - 5A.2 Improve Security by Adding IO Capabilities</w:delText>
        </w:r>
        <w:r w:rsidDel="007C10A4">
          <w:rPr>
            <w:noProof/>
          </w:rPr>
          <w:tab/>
          <w:delText>35</w:delText>
        </w:r>
      </w:del>
    </w:p>
    <w:p w14:paraId="1075FC6C" w14:textId="01B47614" w:rsidR="00DC2697" w:rsidDel="007C10A4" w:rsidRDefault="00DC2697">
      <w:pPr>
        <w:pStyle w:val="TOC2"/>
        <w:rPr>
          <w:del w:id="290" w:author="Alan Hawse" w:date="2018-06-12T10:40:00Z"/>
          <w:rFonts w:asciiTheme="minorHAnsi" w:eastAsiaTheme="minorEastAsia" w:hAnsiTheme="minorHAnsi"/>
          <w:smallCaps w:val="0"/>
          <w:noProof/>
          <w:sz w:val="22"/>
        </w:rPr>
      </w:pPr>
      <w:del w:id="291" w:author="Alan Hawse" w:date="2018-06-12T10:40:00Z">
        <w:r w:rsidDel="007C10A4">
          <w:rPr>
            <w:noProof/>
          </w:rPr>
          <w:delText>Exercise - 5A.3 Add Multiple Device Bonding Capability</w:delText>
        </w:r>
        <w:r w:rsidDel="007C10A4">
          <w:rPr>
            <w:noProof/>
          </w:rPr>
          <w:tab/>
          <w:delText>35</w:delText>
        </w:r>
      </w:del>
    </w:p>
    <w:p w14:paraId="3FA38FC6" w14:textId="70EEF04A" w:rsidR="00C6331A" w:rsidRDefault="00C6331A" w:rsidP="00C6331A">
      <w:r>
        <w:fldChar w:fldCharType="end"/>
      </w:r>
    </w:p>
    <w:p w14:paraId="02E58724" w14:textId="77777777" w:rsidR="00D5680E" w:rsidRDefault="00D5680E">
      <w:pPr>
        <w:spacing w:line="259" w:lineRule="auto"/>
      </w:pPr>
      <w:r>
        <w:rPr>
          <w:b/>
          <w:bCs/>
        </w:rPr>
        <w:br w:type="page"/>
      </w:r>
    </w:p>
    <w:p w14:paraId="243841D0" w14:textId="42243A83" w:rsidR="00461EE0" w:rsidRDefault="00482F58" w:rsidP="00EE2197">
      <w:pPr>
        <w:pStyle w:val="Heading1"/>
      </w:pPr>
      <w:bookmarkStart w:id="292" w:name="_Toc516570546"/>
      <w:r>
        <w:lastRenderedPageBreak/>
        <w:t>WICED Bluetooth Classic</w:t>
      </w:r>
      <w:r w:rsidRPr="00482F58">
        <w:t xml:space="preserve"> System Lifecycle</w:t>
      </w:r>
      <w:bookmarkEnd w:id="29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ins w:id="293" w:author="Greg Landry" w:date="2018-06-11T09:54:00Z">
        <w:r w:rsidR="00211F62">
          <w:t xml:space="preserve">- </w:t>
        </w:r>
      </w:ins>
      <w:r>
        <w:t xml:space="preserve">i.e. </w:t>
      </w:r>
      <w:ins w:id="294" w:author="Greg Landry" w:date="2018-06-11T09:54:00Z">
        <w:r w:rsidR="00211F62">
          <w:t xml:space="preserve">the </w:t>
        </w:r>
      </w:ins>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19"/>
        <w:gridCol w:w="1350"/>
        <w:gridCol w:w="6229"/>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ins w:id="295" w:author="Greg Landry" w:date="2018-06-11T09:52:00Z">
              <w:r w:rsidR="00211F62">
                <w:t>.</w:t>
              </w:r>
            </w:ins>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3384C742" w:rsidR="002A6144" w:rsidRDefault="00C9163B" w:rsidP="002A6144">
            <w:r>
              <w:t xml:space="preserve">Provides multiple connection paths </w:t>
            </w:r>
            <w:del w:id="296" w:author="Greg Landry" w:date="2018-06-11T09:52:00Z">
              <w:r w:rsidDel="00211F62">
                <w:delText xml:space="preserve">with </w:delText>
              </w:r>
            </w:del>
            <w:r>
              <w:t xml:space="preserve">to the application each with its own properties (reliable, </w:t>
            </w:r>
            <w:r w:rsidR="00141C26">
              <w:t xml:space="preserve">ordered, </w:t>
            </w:r>
            <w:r>
              <w:t>time critical</w:t>
            </w:r>
            <w:ins w:id="297" w:author="Greg Landry" w:date="2018-06-11T09:52:00Z">
              <w:r w:rsidR="00211F62">
                <w:t>,</w:t>
              </w:r>
            </w:ins>
            <w:r>
              <w:t xml:space="preserve"> etc</w:t>
            </w:r>
            <w:ins w:id="298" w:author="Greg Landry" w:date="2018-06-11T09:52:00Z">
              <w:r w:rsidR="00211F62">
                <w:t>.</w:t>
              </w:r>
            </w:ins>
            <w:r>
              <w:t>).  It also provides Services to the local and remote application</w:t>
            </w:r>
            <w:ins w:id="299" w:author="Greg Landry" w:date="2018-06-11T09:52:00Z">
              <w:r w:rsidR="00211F62">
                <w:t>.</w:t>
              </w:r>
            </w:ins>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ins w:id="300" w:author="Greg Landry" w:date="2018-06-11T09:52:00Z">
              <w:r w:rsidR="00211F62">
                <w:t>.</w:t>
              </w:r>
            </w:ins>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ins w:id="301" w:author="Greg Landry" w:date="2018-06-11T09:52:00Z">
              <w:r w:rsidR="00211F62">
                <w:t>.</w:t>
              </w:r>
            </w:ins>
          </w:p>
        </w:tc>
      </w:tr>
    </w:tbl>
    <w:p w14:paraId="53CD6936" w14:textId="5675ED4B" w:rsidR="002A6144" w:rsidRDefault="002A6144" w:rsidP="002A6144"/>
    <w:p w14:paraId="2BD3EC91" w14:textId="47568EDE" w:rsidR="00C9163B" w:rsidRDefault="00141C26">
      <w:pPr>
        <w:keepNext/>
        <w:pPrChange w:id="302" w:author="Greg Landry" w:date="2018-06-11T09:53:00Z">
          <w:pPr/>
        </w:pPrChange>
      </w:pPr>
      <w:r>
        <w:lastRenderedPageBreak/>
        <w:t>Here is the overall picture</w:t>
      </w:r>
      <w:r w:rsidR="00C9163B">
        <w:t xml:space="preserve"> of the simplest Bluetooth Classic system</w:t>
      </w:r>
      <w:ins w:id="303" w:author="Greg Landry" w:date="2018-06-11T09:53:00Z">
        <w:r w:rsidR="00211F62">
          <w:t>:</w:t>
        </w:r>
      </w:ins>
      <w:del w:id="304" w:author="Greg Landry" w:date="2018-06-11T09:53:00Z">
        <w:r w:rsidR="00C9163B" w:rsidDel="00211F62">
          <w:delText>.</w:delText>
        </w:r>
      </w:del>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Default="009A31CF" w:rsidP="00EE2197">
      <w:pPr>
        <w:pStyle w:val="Heading2"/>
      </w:pPr>
      <w:bookmarkStart w:id="305" w:name="_Toc516570547"/>
      <w:r>
        <w:t>Inquiry</w:t>
      </w:r>
      <w:bookmarkEnd w:id="305"/>
    </w:p>
    <w:p w14:paraId="3B9F07A5" w14:textId="0A211067"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del w:id="306" w:author="Greg Landry" w:date="2018-06-11T09:54:00Z">
        <w:r w:rsidDel="006B7735">
          <w:delText xml:space="preserve">  </w:delText>
        </w:r>
      </w:del>
    </w:p>
    <w:p w14:paraId="1F1B75FD" w14:textId="67C892F3" w:rsidR="003F7CA4" w:rsidRDefault="00BA1161" w:rsidP="003F7CA4">
      <w:r>
        <w:t xml:space="preserve">A Bluetooth Classic Slave sits in </w:t>
      </w:r>
      <w:r w:rsidR="002A6144">
        <w:t>state called Inquiry</w:t>
      </w:r>
      <w:r w:rsidR="00066118">
        <w:t xml:space="preserve"> Scan</w:t>
      </w:r>
      <w:r>
        <w:t xml:space="preserve"> </w:t>
      </w:r>
      <w:ins w:id="307" w:author="Greg Landry" w:date="2018-06-11T09:54:00Z">
        <w:r w:rsidR="00211F62">
          <w:t xml:space="preserve">- </w:t>
        </w:r>
      </w:ins>
      <w:r>
        <w:t xml:space="preserve">i.e. </w:t>
      </w:r>
      <w:r w:rsidR="00066118">
        <w:t>a</w:t>
      </w:r>
      <w:r w:rsidR="002A6144">
        <w:t xml:space="preserve"> </w:t>
      </w:r>
      <w:r>
        <w:t>listening only state</w:t>
      </w:r>
      <w:del w:id="308" w:author="Greg Landry" w:date="2018-06-11T09:54:00Z">
        <w:r w:rsidDel="00211F62">
          <w:delText>,</w:delText>
        </w:r>
      </w:del>
      <w:r>
        <w:t xml:space="preserve"> </w:t>
      </w:r>
      <w:ins w:id="309" w:author="Greg Landry" w:date="2018-06-11T09:54:00Z">
        <w:r w:rsidR="00211F62">
          <w:t xml:space="preserve">- </w:t>
        </w:r>
      </w:ins>
      <w:r>
        <w:t xml:space="preserve">until it hears a Bluetooth Master broadcast an </w:t>
      </w:r>
      <w:ins w:id="310" w:author="Greg Landry" w:date="2018-06-11T09:55:00Z">
        <w:r w:rsidR="003C634F">
          <w:t>I</w:t>
        </w:r>
      </w:ins>
      <w:del w:id="311" w:author="Greg Landry" w:date="2018-06-11T09:55:00Z">
        <w:r w:rsidDel="003C634F">
          <w:delText>i</w:delText>
        </w:r>
      </w:del>
      <w:r>
        <w:t xml:space="preserve">nquiry </w:t>
      </w:r>
      <w:ins w:id="312" w:author="Greg Landry" w:date="2018-06-11T09:55:00Z">
        <w:r w:rsidR="003C634F">
          <w:t>R</w:t>
        </w:r>
      </w:ins>
      <w:del w:id="313" w:author="Greg Landry" w:date="2018-06-11T09:55:00Z">
        <w:r w:rsidDel="003C634F">
          <w:delText>r</w:delText>
        </w:r>
      </w:del>
      <w:r>
        <w:t xml:space="preserve">equest </w:t>
      </w:r>
      <w:r w:rsidR="00066118">
        <w:t>message</w:t>
      </w:r>
      <w:r>
        <w:t>.</w:t>
      </w:r>
      <w:r w:rsidR="002A6144">
        <w:t xml:space="preserve">  </w:t>
      </w:r>
      <w:r w:rsidR="00066118">
        <w:t>The Slave</w:t>
      </w:r>
      <w:r w:rsidR="002A6144">
        <w:t xml:space="preserve"> </w:t>
      </w:r>
      <w:ins w:id="314" w:author="Greg Landry" w:date="2018-06-11T09:55:00Z">
        <w:r w:rsidR="003C634F">
          <w:t>A</w:t>
        </w:r>
      </w:ins>
      <w:del w:id="315" w:author="Greg Landry" w:date="2018-06-11T09:55:00Z">
        <w:r w:rsidR="002A6144" w:rsidDel="003C634F">
          <w:delText>a</w:delText>
        </w:r>
      </w:del>
      <w:r w:rsidR="002A6144">
        <w:t xml:space="preserve">pplication is responsible for putting the Stack into the Inquiry </w:t>
      </w:r>
      <w:r w:rsidR="00066118">
        <w:t>Scan state using the correct Stack API.</w:t>
      </w:r>
    </w:p>
    <w:p w14:paraId="39D946E0" w14:textId="34DC1FE0" w:rsidR="00152878" w:rsidRDefault="00BA1161" w:rsidP="00152878">
      <w:r>
        <w:lastRenderedPageBreak/>
        <w:t xml:space="preserve">Upon hearing an Inquiry </w:t>
      </w:r>
      <w:ins w:id="316" w:author="Greg Landry" w:date="2018-06-11T09:55:00Z">
        <w:r w:rsidR="003C634F">
          <w:t>R</w:t>
        </w:r>
      </w:ins>
      <w:del w:id="317" w:author="Greg Landry" w:date="2018-06-11T09:55:00Z">
        <w:r w:rsidDel="003C634F">
          <w:delText>r</w:delText>
        </w:r>
      </w:del>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del w:id="318" w:author="Greg Landry" w:date="2018-06-11T09:56:00Z">
        <w:r w:rsidDel="003C634F">
          <w:delText>)</w:delText>
        </w:r>
      </w:del>
      <w:r>
        <w:t>.</w:t>
      </w:r>
      <w:r w:rsidR="00141C26">
        <w:t xml:space="preserve">  These responses are handled completely by the Controller part of the Stack </w:t>
      </w:r>
      <w:ins w:id="319" w:author="Greg Landry" w:date="2018-06-11T09:56:00Z">
        <w:r w:rsidR="003C634F">
          <w:t xml:space="preserve">- </w:t>
        </w:r>
      </w:ins>
      <w:r w:rsidR="00141C26">
        <w:t xml:space="preserve">i.e. your Application is not aware of these Inquiry </w:t>
      </w:r>
      <w:ins w:id="320" w:author="Greg Landry" w:date="2018-06-11T09:56:00Z">
        <w:r w:rsidR="003C634F">
          <w:t>R</w:t>
        </w:r>
      </w:ins>
      <w:del w:id="321" w:author="Greg Landry" w:date="2018-06-11T09:56:00Z">
        <w:r w:rsidR="00141C26" w:rsidDel="003C634F">
          <w:delText>r</w:delText>
        </w:r>
      </w:del>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EE2197">
      <w:pPr>
        <w:pStyle w:val="Heading2"/>
      </w:pPr>
      <w:bookmarkStart w:id="322" w:name="_Toc516570548"/>
      <w:r>
        <w:t>Page</w:t>
      </w:r>
      <w:r w:rsidR="0077231B">
        <w:t xml:space="preserve"> / Connect</w:t>
      </w:r>
      <w:bookmarkEnd w:id="322"/>
    </w:p>
    <w:p w14:paraId="6C0FDC4C" w14:textId="7704613F"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del w:id="323" w:author="Greg Landry" w:date="2018-06-11T09:56:00Z">
        <w:r w:rsidR="00D63517" w:rsidDel="00D04B75">
          <w:delText xml:space="preserve">the </w:delText>
        </w:r>
      </w:del>
      <w:r w:rsidR="00D63517">
        <w:t>"</w:t>
      </w:r>
      <w:r w:rsidR="00663360">
        <w:t xml:space="preserve">paging”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DCEBA0D" w:rsidR="00066118" w:rsidRDefault="00066118" w:rsidP="00066118">
      <w:r>
        <w:t xml:space="preserve">A Bluetooth Classic Slave sits in state called Page Scan </w:t>
      </w:r>
      <w:ins w:id="324" w:author="Greg Landry" w:date="2018-06-11T09:57:00Z">
        <w:r w:rsidR="00137029">
          <w:t xml:space="preserve">- </w:t>
        </w:r>
      </w:ins>
      <w:r>
        <w:t>i.e. a listening only state</w:t>
      </w:r>
      <w:ins w:id="325" w:author="Greg Landry" w:date="2018-06-11T09:57:00Z">
        <w:r w:rsidR="00137029">
          <w:t xml:space="preserve"> -</w:t>
        </w:r>
      </w:ins>
      <w:del w:id="326" w:author="Greg Landry" w:date="2018-06-11T09:57:00Z">
        <w:r w:rsidDel="00137029">
          <w:delText>,</w:delText>
        </w:r>
      </w:del>
      <w:r>
        <w:t xml:space="preserve"> until a Bluetooth Master initiates the connection process by sending a Page </w:t>
      </w:r>
      <w:ins w:id="327" w:author="Greg Landry" w:date="2018-06-11T09:57:00Z">
        <w:r w:rsidR="00137029">
          <w:t>R</w:t>
        </w:r>
      </w:ins>
      <w:del w:id="328" w:author="Greg Landry" w:date="2018-06-11T09:57:00Z">
        <w:r w:rsidDel="00137029">
          <w:delText>r</w:delText>
        </w:r>
      </w:del>
      <w:r>
        <w:t xml:space="preserve">equest. The Slave </w:t>
      </w:r>
      <w:del w:id="329" w:author="Greg Landry" w:date="2018-06-11T09:57:00Z">
        <w:r w:rsidDel="00137029">
          <w:delText xml:space="preserve">application </w:delText>
        </w:r>
      </w:del>
      <w:r>
        <w:t>is responsible for putting the Stack into the Page Scan state using the correct Stack API.</w:t>
      </w:r>
    </w:p>
    <w:p w14:paraId="488BB5A6" w14:textId="03E2611A" w:rsidR="00901874" w:rsidRDefault="00066118" w:rsidP="00066118">
      <w:r>
        <w:t xml:space="preserve">A Slave can </w:t>
      </w:r>
      <w:ins w:id="330" w:author="Greg Landry" w:date="2018-06-11T09:58:00Z">
        <w:r w:rsidR="00137029">
          <w:t xml:space="preserve">- and often will be - </w:t>
        </w:r>
      </w:ins>
      <w:del w:id="331" w:author="Greg Landry" w:date="2018-06-11T09:58:00Z">
        <w:r w:rsidDel="00137029">
          <w:delText xml:space="preserve">be </w:delText>
        </w:r>
      </w:del>
      <w:r>
        <w:t>in both the Page Scan and Inquiry Scan mode</w:t>
      </w:r>
      <w:ins w:id="332" w:author="Greg Landry" w:date="2018-06-11T09:58:00Z">
        <w:r w:rsidR="00137029">
          <w:t>s</w:t>
        </w:r>
      </w:ins>
      <w:r>
        <w:t xml:space="preserve"> at the same time</w:t>
      </w:r>
      <w:ins w:id="333" w:author="Greg Landry" w:date="2018-06-11T09:57:00Z">
        <w:r w:rsidR="00137029">
          <w:t>, m</w:t>
        </w:r>
      </w:ins>
      <w:del w:id="334" w:author="Greg Landry" w:date="2018-06-11T09:57:00Z">
        <w:r w:rsidDel="00137029">
          <w:delText>.  M</w:delText>
        </w:r>
      </w:del>
      <w:r>
        <w:t>eaning a Master can initiate a connection to a Slave without Inquiring if it already knows of the existence of the Slave from a previous connection.</w:t>
      </w:r>
    </w:p>
    <w:p w14:paraId="2BCD3323" w14:textId="7BD539D5" w:rsidR="0077231B" w:rsidRDefault="0077231B" w:rsidP="00EE2197">
      <w:pPr>
        <w:pStyle w:val="Heading2"/>
      </w:pPr>
      <w:bookmarkStart w:id="335" w:name="_Toc516570549"/>
      <w:r>
        <w:t>Pair &amp; Bond</w:t>
      </w:r>
      <w:bookmarkEnd w:id="33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ins w:id="336" w:author="Greg Landry" w:date="2018-06-11T09:59:00Z">
        <w:r w:rsidR="001B7ED9">
          <w:t xml:space="preserve">for </w:t>
        </w:r>
      </w:ins>
      <w:r w:rsidR="0027359C">
        <w:t>the Link Key to be created.</w:t>
      </w:r>
      <w:ins w:id="337" w:author="Greg Landry" w:date="2018-06-11T09:59:00Z">
        <w:r w:rsidR="001B7ED9">
          <w:t xml:space="preserve"> (There are other legacy Pairing methods, but they are largely obsolete at this point).</w:t>
        </w:r>
      </w:ins>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0FC2A30B" w:rsidR="007D7E33" w:rsidRDefault="0027359C" w:rsidP="007D7E33">
      <w:pPr>
        <w:rPr>
          <w:ins w:id="338" w:author="Greg Landry" w:date="2018-06-11T10:07:00Z"/>
        </w:rPr>
      </w:pPr>
      <w:r>
        <w:t xml:space="preserve">As with BLE, Bonding is just saving the BDADR/Link </w:t>
      </w:r>
      <w:r w:rsidR="008F5AEE">
        <w:t>Key into</w:t>
      </w:r>
      <w:del w:id="339" w:author="Greg Landry" w:date="2018-06-11T09:59:00Z">
        <w:r w:rsidR="008F5AEE" w:rsidDel="001B7ED9">
          <w:delText xml:space="preserve"> a</w:delText>
        </w:r>
      </w:del>
      <w:r w:rsidR="008F5AEE">
        <w:t xml:space="preserve"> non-volatile memory so that it can be reused to speed up </w:t>
      </w:r>
      <w:del w:id="340" w:author="Greg Landry" w:date="2018-06-11T10:00:00Z">
        <w:r w:rsidR="008F5AEE" w:rsidDel="001B7ED9">
          <w:delText xml:space="preserve">the </w:delText>
        </w:r>
      </w:del>
      <w:r w:rsidR="008F5AEE">
        <w:t>re-initiating</w:t>
      </w:r>
      <w:del w:id="341" w:author="Greg Landry" w:date="2018-06-11T10:00:00Z">
        <w:r w:rsidR="008F5AEE" w:rsidDel="001B7ED9">
          <w:delText xml:space="preserve"> of</w:delText>
        </w:r>
      </w:del>
      <w:r w:rsidR="008F5AEE">
        <w:t xml:space="preserve"> a connection</w:t>
      </w:r>
      <w:ins w:id="342" w:author="Greg Landry" w:date="2018-06-11T09:59:00Z">
        <w:r w:rsidR="001B7ED9">
          <w:t>.</w:t>
        </w:r>
      </w:ins>
    </w:p>
    <w:p w14:paraId="38F5853C" w14:textId="75E28E45" w:rsidR="00493E2C" w:rsidRPr="007D7E33" w:rsidRDefault="00493E2C" w:rsidP="007D7E33">
      <w:commentRangeStart w:id="343"/>
      <w:ins w:id="344" w:author="Greg Landry" w:date="2018-06-11T10:07:00Z">
        <w:r>
          <w:t>I'll talk about this process in more detail in</w:t>
        </w:r>
      </w:ins>
      <w:ins w:id="345" w:author="Greg Landry" w:date="2018-06-11T14:55:00Z">
        <w:r w:rsidR="00790115">
          <w:t xml:space="preserve"> a minute in section </w:t>
        </w:r>
        <w:r w:rsidR="00790115">
          <w:fldChar w:fldCharType="begin"/>
        </w:r>
        <w:r w:rsidR="00790115">
          <w:instrText xml:space="preserve"> REF _Ref516492246 \r \h </w:instrText>
        </w:r>
      </w:ins>
      <w:r w:rsidR="00790115">
        <w:fldChar w:fldCharType="separate"/>
      </w:r>
      <w:ins w:id="346" w:author="Greg Landry" w:date="2018-06-11T17:37:00Z">
        <w:r w:rsidR="00EE2E9D">
          <w:t xml:space="preserve">9.2 </w:t>
        </w:r>
      </w:ins>
      <w:ins w:id="347" w:author="Greg Landry" w:date="2018-06-11T14:55:00Z">
        <w:r w:rsidR="00790115">
          <w:fldChar w:fldCharType="end"/>
        </w:r>
      </w:ins>
      <w:ins w:id="348" w:author="Greg Landry" w:date="2018-06-11T10:07:00Z">
        <w:r>
          <w:t>.</w:t>
        </w:r>
      </w:ins>
      <w:commentRangeEnd w:id="343"/>
      <w:ins w:id="349" w:author="Greg Landry" w:date="2018-06-11T10:08:00Z">
        <w:r>
          <w:rPr>
            <w:rStyle w:val="CommentReference"/>
          </w:rPr>
          <w:commentReference w:id="343"/>
        </w:r>
      </w:ins>
    </w:p>
    <w:p w14:paraId="339CDDB0" w14:textId="5ACFCBD1" w:rsidR="00CD0AE9" w:rsidRDefault="001853C1" w:rsidP="00EE2197">
      <w:pPr>
        <w:pStyle w:val="Heading2"/>
      </w:pPr>
      <w:bookmarkStart w:id="350" w:name="_Toc516570550"/>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350"/>
    </w:p>
    <w:p w14:paraId="36B35658" w14:textId="28E74A81" w:rsidR="002864B5" w:rsidRDefault="005D365D" w:rsidP="002864B5">
      <w:r>
        <w:t xml:space="preserve">A simple </w:t>
      </w:r>
      <w:r w:rsidR="002039C6">
        <w:t>conceptual</w:t>
      </w:r>
      <w:r w:rsidR="00123A56">
        <w:t xml:space="preserve"> model of </w:t>
      </w:r>
      <w:ins w:id="351" w:author="Greg Landry" w:date="2018-06-11T10:00:00Z">
        <w:r w:rsidR="001B7ED9">
          <w:t xml:space="preserve">a </w:t>
        </w:r>
      </w:ins>
      <w:r w:rsidR="00123A56">
        <w:t xml:space="preserve">Bluetooth Classic </w:t>
      </w:r>
      <w:r w:rsidR="002039C6">
        <w:t>device is a Server that is running one or more Services that are attached to Ports</w:t>
      </w:r>
      <w:ins w:id="352" w:author="Greg Landry" w:date="2018-06-11T10:00:00Z">
        <w:r w:rsidR="001B7ED9">
          <w:t>. This is</w:t>
        </w:r>
      </w:ins>
      <w:del w:id="353" w:author="Greg Landry" w:date="2018-06-11T10:00:00Z">
        <w:r w:rsidR="002039C6" w:rsidDel="001B7ED9">
          <w:delText>,</w:delText>
        </w:r>
      </w:del>
      <w:r w:rsidR="002039C6">
        <w:t xml:space="preserve"> the same model that we use in IP Networking.</w:t>
      </w:r>
    </w:p>
    <w:p w14:paraId="5A60460D" w14:textId="0BC08337" w:rsidR="002039C6" w:rsidRDefault="002039C6" w:rsidP="002864B5">
      <w:r>
        <w:t>One question that arises from this idea is</w:t>
      </w:r>
      <w:ins w:id="354" w:author="Greg Landry" w:date="2018-06-11T10:00:00Z">
        <w:r w:rsidR="001B7ED9">
          <w:t>:</w:t>
        </w:r>
      </w:ins>
      <w:r>
        <w:t xml:space="preserve"> </w:t>
      </w:r>
      <w:ins w:id="355" w:author="Greg Landry" w:date="2018-06-11T10:01:00Z">
        <w:r w:rsidR="001B7ED9">
          <w:t>"</w:t>
        </w:r>
      </w:ins>
      <w:ins w:id="356" w:author="Greg Landry" w:date="2018-06-11T10:00:00Z">
        <w:r w:rsidR="001B7ED9">
          <w:t>H</w:t>
        </w:r>
      </w:ins>
      <w:del w:id="357" w:author="Greg Landry" w:date="2018-06-11T10:00:00Z">
        <w:r w:rsidDel="001B7ED9">
          <w:delText>h</w:delText>
        </w:r>
      </w:del>
      <w:r>
        <w:t xml:space="preserve">ow do I figure out </w:t>
      </w:r>
      <w:ins w:id="358" w:author="Greg Landry" w:date="2018-06-11T10:01:00Z">
        <w:r w:rsidR="001B7ED9">
          <w:t>w</w:t>
        </w:r>
      </w:ins>
      <w:del w:id="359" w:author="Greg Landry" w:date="2018-06-11T10:01:00Z">
        <w:r w:rsidDel="001B7ED9">
          <w:delText>“W</w:delText>
        </w:r>
      </w:del>
      <w:r>
        <w:t xml:space="preserve">hat Services are available and what Port </w:t>
      </w:r>
      <w:del w:id="360" w:author="Greg Landry" w:date="2018-06-11T10:01:00Z">
        <w:r w:rsidDel="001B7ED9">
          <w:delText xml:space="preserve">are </w:delText>
        </w:r>
      </w:del>
      <w:r>
        <w:t xml:space="preserve">they </w:t>
      </w:r>
      <w:ins w:id="361" w:author="Greg Landry" w:date="2018-06-11T10:01:00Z">
        <w:r w:rsidR="001B7ED9">
          <w:t xml:space="preserve">are </w:t>
        </w:r>
      </w:ins>
      <w:r>
        <w:t>listening on?”.  The answer to both questions is the Service Discovery Protocol.</w:t>
      </w:r>
    </w:p>
    <w:p w14:paraId="38BEF7C6" w14:textId="16573C19" w:rsidR="002039C6" w:rsidRDefault="002039C6" w:rsidP="002864B5">
      <w:pPr>
        <w:rPr>
          <w:ins w:id="362" w:author="Greg Landry" w:date="2018-06-11T10:08:00Z"/>
        </w:rPr>
      </w:pPr>
      <w:r>
        <w:t>The SDP has a database embedded in it that contains a list of Service</w:t>
      </w:r>
      <w:ins w:id="363" w:author="Greg Landry" w:date="2018-06-11T10:01:00Z">
        <w:r w:rsidR="00775762">
          <w:t>s</w:t>
        </w:r>
      </w:ins>
      <w:r>
        <w:t xml:space="preserve"> and what Port </w:t>
      </w:r>
      <w:del w:id="364" w:author="Greg Landry" w:date="2018-06-11T10:01:00Z">
        <w:r w:rsidDel="00775762">
          <w:delText>they are</w:delText>
        </w:r>
      </w:del>
      <w:ins w:id="365" w:author="Greg Landry" w:date="2018-06-11T10:01:00Z">
        <w:r w:rsidR="00775762">
          <w:t>each one is</w:t>
        </w:r>
      </w:ins>
      <w:r>
        <w:t xml:space="preserve"> running on.  </w:t>
      </w:r>
      <w:del w:id="366" w:author="Greg Landry" w:date="2018-06-11T10:01:00Z">
        <w:r w:rsidDel="00775762">
          <w:delText>And t</w:delText>
        </w:r>
      </w:del>
      <w:ins w:id="367" w:author="Greg Landry" w:date="2018-06-11T10:01:00Z">
        <w:r w:rsidR="00775762">
          <w:t>T</w:t>
        </w:r>
      </w:ins>
      <w:r>
        <w:t>he SDP Protocol allows the Bluetooth Master to query the SDP database.</w:t>
      </w:r>
    </w:p>
    <w:p w14:paraId="2BA93C29" w14:textId="784597DE" w:rsidR="00493E2C" w:rsidRPr="002864B5" w:rsidRDefault="00493E2C" w:rsidP="002864B5">
      <w:commentRangeStart w:id="368"/>
      <w:ins w:id="369" w:author="Greg Landry" w:date="2018-06-11T10:08:00Z">
        <w:r>
          <w:t>More de</w:t>
        </w:r>
        <w:r w:rsidR="00790115">
          <w:t xml:space="preserve">tails on this in section </w:t>
        </w:r>
      </w:ins>
      <w:ins w:id="370" w:author="Greg Landry" w:date="2018-06-11T14:55:00Z">
        <w:r w:rsidR="00790115">
          <w:fldChar w:fldCharType="begin"/>
        </w:r>
        <w:r w:rsidR="00790115">
          <w:instrText xml:space="preserve"> REF _Ref516492278 \r \h </w:instrText>
        </w:r>
      </w:ins>
      <w:r w:rsidR="00790115">
        <w:fldChar w:fldCharType="separate"/>
      </w:r>
      <w:ins w:id="371" w:author="Greg Landry" w:date="2018-06-11T17:37:00Z">
        <w:r w:rsidR="00EE2E9D">
          <w:t xml:space="preserve">9.3 </w:t>
        </w:r>
      </w:ins>
      <w:ins w:id="372" w:author="Greg Landry" w:date="2018-06-11T14:55:00Z">
        <w:r w:rsidR="00790115">
          <w:fldChar w:fldCharType="end"/>
        </w:r>
      </w:ins>
      <w:commentRangeEnd w:id="368"/>
      <w:ins w:id="373" w:author="Greg Landry" w:date="2018-06-11T10:10:00Z">
        <w:r>
          <w:rPr>
            <w:rStyle w:val="CommentReference"/>
          </w:rPr>
          <w:commentReference w:id="368"/>
        </w:r>
      </w:ins>
    </w:p>
    <w:p w14:paraId="43AB749A" w14:textId="23A509FE" w:rsidR="00CD0AE9" w:rsidRDefault="00CD0AE9" w:rsidP="00EE2197">
      <w:pPr>
        <w:pStyle w:val="Heading2"/>
      </w:pPr>
      <w:bookmarkStart w:id="374" w:name="_Toc516570551"/>
      <w:r>
        <w:lastRenderedPageBreak/>
        <w:t>Exchange Data with the Serial Port Profile</w:t>
      </w:r>
      <w:bookmarkEnd w:id="374"/>
    </w:p>
    <w:p w14:paraId="6C905DAE" w14:textId="75F26C68" w:rsidR="00D15F8A" w:rsidRDefault="00D15F8A" w:rsidP="00D15F8A">
      <w:r>
        <w:t xml:space="preserve">Once </w:t>
      </w:r>
      <w:del w:id="375" w:author="Greg Landry" w:date="2018-06-11T10:02:00Z">
        <w:r w:rsidDel="00775762">
          <w:delText xml:space="preserve">the </w:delText>
        </w:r>
      </w:del>
      <w:r>
        <w:t xml:space="preserve">Service Discovery is complete, the Bluetooth Master knows the Port number that it </w:t>
      </w:r>
      <w:ins w:id="376" w:author="Greg Landry" w:date="2018-06-11T10:02:00Z">
        <w:r w:rsidR="00775762">
          <w:t>should</w:t>
        </w:r>
      </w:ins>
      <w:del w:id="377" w:author="Greg Landry" w:date="2018-06-11T10:02:00Z">
        <w:r w:rsidDel="00775762">
          <w:delText>can</w:delText>
        </w:r>
      </w:del>
      <w:r>
        <w:t xml:space="preserve"> </w:t>
      </w:r>
      <w:del w:id="378" w:author="Greg Landry" w:date="2018-06-11T10:02:00Z">
        <w:r w:rsidDel="00775762">
          <w:delText xml:space="preserve">connect </w:delText>
        </w:r>
      </w:del>
      <w:ins w:id="379" w:author="Greg Landry" w:date="2018-06-11T10:02:00Z">
        <w:r w:rsidR="00775762">
          <w:t xml:space="preserve">use </w:t>
        </w:r>
      </w:ins>
      <w:r>
        <w:t xml:space="preserve">to </w:t>
      </w:r>
      <w:ins w:id="380" w:author="Greg Landry" w:date="2018-06-11T10:02:00Z">
        <w:r w:rsidR="00775762">
          <w:t>connect to</w:t>
        </w:r>
      </w:ins>
      <w:del w:id="381" w:author="Greg Landry" w:date="2018-06-11T10:02:00Z">
        <w:r w:rsidDel="00775762">
          <w:delText>use</w:delText>
        </w:r>
      </w:del>
      <w:r>
        <w:t xml:space="preserve"> the Serial Port Profile (SPP).  The SPP is just one of these Servers (from the last section) that acts like a serial port.  You put bytes in one side and they come out the other.</w:t>
      </w:r>
    </w:p>
    <w:p w14:paraId="5AE5A0D7" w14:textId="7B02A2F1" w:rsidR="00F13174" w:rsidRDefault="00D15F8A" w:rsidP="00D15F8A">
      <w:pPr>
        <w:rPr>
          <w:ins w:id="382" w:author="Greg Landry" w:date="2018-06-11T10:11:00Z"/>
        </w:rPr>
      </w:pPr>
      <w:r>
        <w:t xml:space="preserve">The Bluetooth Master then opens a connection to the SPP Server running on the Bluetooth Slave.  At </w:t>
      </w:r>
      <w:del w:id="383" w:author="Greg Landry" w:date="2018-06-11T10:03:00Z">
        <w:r w:rsidDel="00775762">
          <w:delText xml:space="preserve">which </w:delText>
        </w:r>
      </w:del>
      <w:ins w:id="384" w:author="Greg Landry" w:date="2018-06-11T10:03:00Z">
        <w:r w:rsidR="00775762">
          <w:t xml:space="preserve">this </w:t>
        </w:r>
      </w:ins>
      <w:r>
        <w:t xml:space="preserve">point you can commence the </w:t>
      </w:r>
      <w:r w:rsidR="00D81EF4">
        <w:t>final step in your first basic project</w:t>
      </w:r>
      <w:ins w:id="385" w:author="Greg Landry" w:date="2018-06-11T10:03:00Z">
        <w:r w:rsidR="00775762">
          <w:t>:</w:t>
        </w:r>
      </w:ins>
      <w:del w:id="386" w:author="Greg Landry" w:date="2018-06-11T10:03:00Z">
        <w:r w:rsidDel="00775762">
          <w:delText>,</w:delText>
        </w:r>
      </w:del>
      <w:r>
        <w:t xml:space="preserve"> </w:t>
      </w:r>
      <w:proofErr w:type="gramStart"/>
      <w:r>
        <w:t>actually exchanging</w:t>
      </w:r>
      <w:proofErr w:type="gramEnd"/>
      <w:r w:rsidR="00D81EF4">
        <w:t xml:space="preserve"> data.</w:t>
      </w:r>
    </w:p>
    <w:p w14:paraId="2F31DF8D" w14:textId="616DBB9B" w:rsidR="00493E2C" w:rsidRDefault="00493E2C" w:rsidP="00D15F8A">
      <w:ins w:id="387" w:author="Greg Landry" w:date="2018-06-11T10:11:00Z">
        <w:r>
          <w:t xml:space="preserve">Again, we'll talk about this in </w:t>
        </w:r>
      </w:ins>
      <w:ins w:id="388" w:author="Greg Landry" w:date="2018-06-11T10:13:00Z">
        <w:r>
          <w:t xml:space="preserve">much </w:t>
        </w:r>
      </w:ins>
      <w:ins w:id="389" w:author="Greg Landry" w:date="2018-06-11T10:11:00Z">
        <w:r>
          <w:t xml:space="preserve">more detail </w:t>
        </w:r>
      </w:ins>
      <w:ins w:id="390" w:author="Greg Landry" w:date="2018-06-11T10:13:00Z">
        <w:r w:rsidR="00790115">
          <w:t xml:space="preserve">in section </w:t>
        </w:r>
      </w:ins>
      <w:ins w:id="391" w:author="Greg Landry" w:date="2018-06-11T14:56:00Z">
        <w:r w:rsidR="00790115">
          <w:fldChar w:fldCharType="begin"/>
        </w:r>
        <w:r w:rsidR="00790115">
          <w:instrText xml:space="preserve"> REF _Ref516492342 \r \h </w:instrText>
        </w:r>
      </w:ins>
      <w:r w:rsidR="00790115">
        <w:fldChar w:fldCharType="separate"/>
      </w:r>
      <w:ins w:id="392" w:author="Alan Hawse" w:date="2018-06-12T12:38:00Z">
        <w:r w:rsidR="00E83061">
          <w:t xml:space="preserve">9.4 </w:t>
        </w:r>
      </w:ins>
      <w:ins w:id="393" w:author="Greg Landry" w:date="2018-06-11T14:56:00Z">
        <w:r w:rsidR="00790115">
          <w:fldChar w:fldCharType="end"/>
        </w:r>
      </w:ins>
    </w:p>
    <w:p w14:paraId="730DCC7C" w14:textId="714925FD" w:rsidR="00A9263E" w:rsidRDefault="00A9263E" w:rsidP="00EE2197">
      <w:pPr>
        <w:pStyle w:val="Heading1"/>
      </w:pPr>
      <w:bookmarkStart w:id="394" w:name="_Ref516492246"/>
      <w:bookmarkStart w:id="395" w:name="_Toc516570552"/>
      <w:r>
        <w:t>Secure Simple Pairing</w:t>
      </w:r>
      <w:bookmarkEnd w:id="394"/>
      <w:bookmarkEnd w:id="395"/>
    </w:p>
    <w:p w14:paraId="03E66FFF" w14:textId="2B5F1036" w:rsidR="00A9263E" w:rsidRDefault="001B5DCC" w:rsidP="00A9263E">
      <w:r>
        <w:t>Secure Simple Pairing is the same Pairing technique that we used in the BLE</w:t>
      </w:r>
      <w:ins w:id="396" w:author="Greg Landry" w:date="2018-06-11T10:05:00Z">
        <w:r w:rsidR="0045329F">
          <w:t xml:space="preserve"> (except that the PIN is typically 4 digits instead of 6)</w:t>
        </w:r>
      </w:ins>
      <w:r>
        <w:t>.  You use a PIN code which is</w:t>
      </w:r>
      <w:ins w:id="397" w:author="Greg Landry" w:date="2018-06-11T10:05:00Z">
        <w:r w:rsidR="0045329F">
          <w:t xml:space="preserve"> either</w:t>
        </w:r>
      </w:ins>
      <w:ins w:id="398" w:author="Greg Landry" w:date="2018-06-11T10:04:00Z">
        <w:r w:rsidR="006752D5">
          <w:t>:</w:t>
        </w:r>
      </w:ins>
    </w:p>
    <w:p w14:paraId="76649735" w14:textId="16655E45" w:rsidR="001B5DCC" w:rsidRDefault="001B5DCC" w:rsidP="00EE2197">
      <w:pPr>
        <w:pStyle w:val="ListParagraph"/>
        <w:numPr>
          <w:ilvl w:val="0"/>
          <w:numId w:val="6"/>
        </w:numPr>
      </w:pPr>
      <w:del w:id="399" w:author="Greg Landry" w:date="2018-06-11T10:05:00Z">
        <w:r w:rsidDel="0045329F">
          <w:delText>E</w:delText>
        </w:r>
        <w:r w:rsidR="00FE0EAB" w:rsidDel="0045329F">
          <w:delText>ither ‘00</w:delText>
        </w:r>
        <w:r w:rsidDel="0045329F">
          <w:delText xml:space="preserve">00’ or </w:delText>
        </w:r>
      </w:del>
      <w:ins w:id="400" w:author="Greg Landry" w:date="2018-06-11T10:05:00Z">
        <w:r w:rsidR="0045329F">
          <w:t>S</w:t>
        </w:r>
      </w:ins>
      <w:ins w:id="401" w:author="Greg Landry" w:date="2018-06-11T10:04:00Z">
        <w:r w:rsidR="006752D5">
          <w:t xml:space="preserve">ome </w:t>
        </w:r>
      </w:ins>
      <w:r>
        <w:t xml:space="preserve">trivial </w:t>
      </w:r>
      <w:ins w:id="402" w:author="Greg Landry" w:date="2018-06-11T10:04:00Z">
        <w:r w:rsidR="006752D5">
          <w:t xml:space="preserve">fixed value like </w:t>
        </w:r>
      </w:ins>
      <w:ins w:id="403" w:author="Greg Landry" w:date="2018-06-11T10:05:00Z">
        <w:r w:rsidR="0045329F">
          <w:t xml:space="preserve">'0000' or </w:t>
        </w:r>
      </w:ins>
      <w:ins w:id="404" w:author="Greg Landry" w:date="2018-06-11T10:04:00Z">
        <w:r w:rsidR="006752D5">
          <w:t xml:space="preserve">'1234' </w:t>
        </w:r>
      </w:ins>
      <w:r>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3E666DB7" w:rsidR="001B5DCC" w:rsidRDefault="001B5DCC" w:rsidP="00EE2197">
      <w:pPr>
        <w:pStyle w:val="ListParagraph"/>
        <w:numPr>
          <w:ilvl w:val="0"/>
          <w:numId w:val="6"/>
        </w:numPr>
      </w:pPr>
      <w:r>
        <w:t xml:space="preserve">Transmitted out of band </w:t>
      </w:r>
      <w:ins w:id="405" w:author="Greg Landry" w:date="2018-06-11T10:14:00Z">
        <w:r w:rsidR="00264210">
          <w:t>(OOB)</w:t>
        </w:r>
        <w:r w:rsidR="00F90361">
          <w:t>, for example,</w:t>
        </w:r>
        <w:r w:rsidR="00264210">
          <w:t xml:space="preserve"> using</w:t>
        </w:r>
      </w:ins>
      <w:del w:id="406" w:author="Greg Landry" w:date="2018-06-11T10:14:00Z">
        <w:r w:rsidDel="00264210">
          <w:delText>(e.g.</w:delText>
        </w:r>
      </w:del>
      <w:r>
        <w:t xml:space="preserve"> NFC</w:t>
      </w:r>
      <w:del w:id="407" w:author="Greg Landry" w:date="2018-06-11T10:14:00Z">
        <w:r w:rsidDel="00264210">
          <w:delText>)</w:delText>
        </w:r>
      </w:del>
    </w:p>
    <w:p w14:paraId="2E3A8755" w14:textId="795E4C4C" w:rsidR="001B5DCC" w:rsidRDefault="001B5DCC" w:rsidP="001B5DCC">
      <w:r>
        <w:t xml:space="preserve">The PIN is then used to encrypt </w:t>
      </w:r>
      <w:ins w:id="408" w:author="Greg Landry" w:date="2018-06-11T10:06:00Z">
        <w:r w:rsidR="00877515">
          <w:t xml:space="preserve">and transmit </w:t>
        </w:r>
      </w:ins>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EE2197">
      <w:pPr>
        <w:pStyle w:val="Heading1"/>
      </w:pPr>
      <w:bookmarkStart w:id="409" w:name="_Ref516492278"/>
      <w:bookmarkStart w:id="410" w:name="_Toc516570553"/>
      <w:r w:rsidRPr="00FB551A">
        <w:t>Service Discovery Protocol (SDP)</w:t>
      </w:r>
      <w:bookmarkEnd w:id="409"/>
      <w:bookmarkEnd w:id="410"/>
    </w:p>
    <w:p w14:paraId="25390552" w14:textId="53EB963D" w:rsidR="0083585C" w:rsidRDefault="0083585C" w:rsidP="0083585C">
      <w:r>
        <w:t>From the Bluetooth Core Spec – “</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t>”</w:t>
      </w:r>
      <w:r w:rsidR="00E24C99">
        <w:t xml:space="preserve">  The SDP sits on top of the L2CAP layer – and when communicating generates a bunch of L2CAP traffic.</w:t>
      </w:r>
    </w:p>
    <w:p w14:paraId="03708967" w14:textId="3ABF81AC" w:rsidR="0083585C" w:rsidRDefault="0083585C" w:rsidP="0083585C">
      <w:r>
        <w:t xml:space="preserve">The </w:t>
      </w:r>
      <w:r w:rsidR="00EC1117">
        <w:t xml:space="preserve">Bluetooth SIG specifies </w:t>
      </w:r>
      <w:del w:id="411" w:author="Greg Landry" w:date="2018-06-11T10:15:00Z">
        <w:r w:rsidR="00EC1117" w:rsidDel="00C1454B">
          <w:delText xml:space="preserve">that </w:delText>
        </w:r>
      </w:del>
      <w:ins w:id="412" w:author="Greg Landry" w:date="2018-06-11T10:15:00Z">
        <w:r w:rsidR="00C1454B">
          <w:t xml:space="preserve">the </w:t>
        </w:r>
      </w:ins>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del w:id="413" w:author="Greg Landry" w:date="2018-06-11T10:15:00Z">
        <w:r w:rsidR="00CA74B9" w:rsidDel="00C1454B">
          <w:delText xml:space="preserve">Sig </w:delText>
        </w:r>
      </w:del>
      <w:ins w:id="414" w:author="Greg Landry" w:date="2018-06-11T10:15:00Z">
        <w:r w:rsidR="00C1454B">
          <w:t xml:space="preserve">SIG </w:t>
        </w:r>
      </w:ins>
      <w:r w:rsidR="00CA74B9">
        <w:t xml:space="preserve">Specified Service Attributes, </w:t>
      </w:r>
      <w:del w:id="415" w:author="Greg Landry" w:date="2018-06-11T10:15:00Z">
        <w:r w:rsidR="00CA74B9" w:rsidDel="00C1454B">
          <w:delText>in addition</w:delText>
        </w:r>
      </w:del>
      <w:ins w:id="416" w:author="Greg Landry" w:date="2018-06-11T10:15:00Z">
        <w:r w:rsidR="00C1454B">
          <w:t>but</w:t>
        </w:r>
      </w:ins>
      <w:r w:rsidR="00CA74B9">
        <w:t xml:space="preserve"> you can </w:t>
      </w:r>
      <w:ins w:id="417" w:author="Greg Landry" w:date="2018-06-11T10:15:00Z">
        <w:r w:rsidR="00C1454B">
          <w:t xml:space="preserve">also </w:t>
        </w:r>
      </w:ins>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ins w:id="418" w:author="Greg Landry" w:date="2018-06-11T10:16:00Z">
        <w:r w:rsidR="00D70CD0">
          <w:t>.</w:t>
        </w:r>
      </w:ins>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ins w:id="419" w:author="Greg Landry" w:date="2018-06-11T10:16:00Z">
        <w:r w:rsidR="00D70CD0">
          <w:t>.</w:t>
        </w:r>
      </w:ins>
    </w:p>
    <w:p w14:paraId="2E765C39" w14:textId="5E26C433" w:rsidR="00D5336A" w:rsidRDefault="00717FED" w:rsidP="0083585C">
      <w:proofErr w:type="spellStart"/>
      <w:r>
        <w:t>ProtocolDescriptorList</w:t>
      </w:r>
      <w:proofErr w:type="spellEnd"/>
      <w:r>
        <w:t xml:space="preserve"> – A list of the </w:t>
      </w:r>
      <w:ins w:id="420" w:author="Greg Landry" w:date="2018-06-11T10:16:00Z">
        <w:r w:rsidR="00D70CD0">
          <w:t>p</w:t>
        </w:r>
      </w:ins>
      <w:del w:id="421" w:author="Greg Landry" w:date="2018-06-11T10:16:00Z">
        <w:r w:rsidDel="00D70CD0">
          <w:delText>p</w:delText>
        </w:r>
      </w:del>
      <w:r>
        <w:t xml:space="preserve">rotocol stacks that may be used to access this </w:t>
      </w:r>
      <w:ins w:id="422" w:author="Greg Landry" w:date="2018-06-11T10:16:00Z">
        <w:r w:rsidR="00D70CD0">
          <w:t>S</w:t>
        </w:r>
      </w:ins>
      <w:del w:id="423" w:author="Greg Landry" w:date="2018-06-11T10:16:00Z">
        <w:r w:rsidDel="00D70CD0">
          <w:delText>s</w:delText>
        </w:r>
      </w:del>
      <w:r>
        <w:t>ervice</w:t>
      </w:r>
      <w:ins w:id="424" w:author="Greg Landry" w:date="2018-06-11T10:16:00Z">
        <w:r w:rsidR="00D70CD0">
          <w:t>.</w:t>
        </w:r>
      </w:ins>
    </w:p>
    <w:p w14:paraId="1F6AAF2A" w14:textId="33EB1C56" w:rsidR="00D5336A" w:rsidRDefault="00D5336A" w:rsidP="0083585C">
      <w:proofErr w:type="spellStart"/>
      <w:r>
        <w:t>ServiceName</w:t>
      </w:r>
      <w:proofErr w:type="spellEnd"/>
      <w:r>
        <w:t xml:space="preserve"> – A plain text description of the Service</w:t>
      </w:r>
      <w:ins w:id="425" w:author="Greg Landry" w:date="2018-06-11T10:16:00Z">
        <w:r w:rsidR="00D70CD0">
          <w:t>.</w:t>
        </w:r>
      </w:ins>
    </w:p>
    <w:p w14:paraId="6A2C3BDE" w14:textId="606C993C" w:rsidR="008D5948" w:rsidRPr="0083585C" w:rsidRDefault="008D5948" w:rsidP="0083585C">
      <w:r>
        <w:lastRenderedPageBreak/>
        <w:t xml:space="preserve">The </w:t>
      </w:r>
      <w:ins w:id="426" w:author="Greg Landry" w:date="2018-06-11T10:17:00Z">
        <w:r w:rsidR="00D70CD0">
          <w:t>SDP</w:t>
        </w:r>
      </w:ins>
      <w:del w:id="427" w:author="Greg Landry" w:date="2018-06-11T10:16:00Z">
        <w:r w:rsidDel="00D70CD0">
          <w:delText>p</w:delText>
        </w:r>
      </w:del>
      <w:del w:id="428" w:author="Greg Landry" w:date="2018-06-11T10:17:00Z">
        <w:r w:rsidDel="00D70CD0">
          <w:delText>rotocol</w:delText>
        </w:r>
      </w:del>
      <w:r>
        <w:t xml:space="preserve"> provides </w:t>
      </w:r>
      <w:ins w:id="429" w:author="Greg Landry" w:date="2018-06-11T10:17:00Z">
        <w:r w:rsidR="00D70CD0">
          <w:t xml:space="preserve">the means </w:t>
        </w:r>
      </w:ins>
      <w:r>
        <w:t xml:space="preserve">for the Client to Search for Services and </w:t>
      </w:r>
      <w:del w:id="430" w:author="Greg Landry" w:date="2018-06-11T14:45:00Z">
        <w:r w:rsidDel="006D1524">
          <w:delText>Attributes, and</w:delText>
        </w:r>
      </w:del>
      <w:ins w:id="431" w:author="Greg Landry" w:date="2018-06-11T14:45:00Z">
        <w:r w:rsidR="006D1524">
          <w:t>Attributes and</w:t>
        </w:r>
      </w:ins>
      <w:r>
        <w:t xml:space="preserve"> request the values of the same.</w:t>
      </w:r>
    </w:p>
    <w:p w14:paraId="2BFF179C" w14:textId="008EF5BB" w:rsidR="000A6446" w:rsidRDefault="00A9263E" w:rsidP="00EE2197">
      <w:pPr>
        <w:pStyle w:val="Heading1"/>
      </w:pPr>
      <w:bookmarkStart w:id="432" w:name="_Ref516492342"/>
      <w:bookmarkStart w:id="433" w:name="_Toc516570554"/>
      <w:r>
        <w:t>L2CAP</w:t>
      </w:r>
      <w:r w:rsidR="00B4538F">
        <w:t>, RFCOMM &amp;</w:t>
      </w:r>
      <w:r w:rsidR="00F0602D">
        <w:t xml:space="preserve"> t</w:t>
      </w:r>
      <w:r>
        <w:t>he S</w:t>
      </w:r>
      <w:r w:rsidR="00B4538F">
        <w:t>erial Port Profile</w:t>
      </w:r>
      <w:ins w:id="434" w:author="Greg Landry" w:date="2018-06-11T14:45:00Z">
        <w:r w:rsidR="006D1524">
          <w:softHyphen/>
        </w:r>
        <w:r w:rsidR="006D1524">
          <w:softHyphen/>
        </w:r>
        <w:r w:rsidR="006D1524">
          <w:softHyphen/>
        </w:r>
      </w:ins>
      <w:bookmarkEnd w:id="432"/>
      <w:bookmarkEnd w:id="433"/>
    </w:p>
    <w:p w14:paraId="1C545899" w14:textId="55460502"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ins w:id="435" w:author="Greg Landry" w:date="2018-06-11T10:17:00Z">
        <w:r w:rsidR="00EF52C7">
          <w:t>:</w:t>
        </w:r>
      </w:ins>
      <w:del w:id="436" w:author="Greg Landry" w:date="2018-06-11T10:17:00Z">
        <w:r w:rsidDel="00EF52C7">
          <w:delText>,</w:delText>
        </w:r>
      </w:del>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310DB69B" w:rsidR="009D5E32" w:rsidRPr="009D5E32" w:rsidRDefault="009E2BA5" w:rsidP="009D5E32">
      <w:ins w:id="437" w:author="Greg Landry" w:date="2018-06-11T17:15:00Z">
        <w:r w:rsidRPr="009E2BA5">
          <w:rPr>
            <w:noProof/>
          </w:rPr>
          <w:drawing>
            <wp:inline distT="0" distB="0" distL="0" distR="0" wp14:anchorId="7623366A" wp14:editId="0C13E7A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6450"/>
                      </a:xfrm>
                      <a:prstGeom prst="rect">
                        <a:avLst/>
                      </a:prstGeom>
                    </pic:spPr>
                  </pic:pic>
                </a:graphicData>
              </a:graphic>
            </wp:inline>
          </w:drawing>
        </w:r>
      </w:ins>
      <w:del w:id="438" w:author="Greg Landry" w:date="2018-06-11T17:15:00Z">
        <w:r w:rsidR="00F0602D" w:rsidRPr="00F0602D" w:rsidDel="009E2BA5">
          <w:rPr>
            <w:noProof/>
          </w:rPr>
          <w:drawing>
            <wp:inline distT="0" distB="0" distL="0" distR="0" wp14:anchorId="4924A745" wp14:editId="0DA84517">
              <wp:extent cx="5943600" cy="3356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6610"/>
                      </a:xfrm>
                      <a:prstGeom prst="rect">
                        <a:avLst/>
                      </a:prstGeom>
                    </pic:spPr>
                  </pic:pic>
                </a:graphicData>
              </a:graphic>
            </wp:inline>
          </w:drawing>
        </w:r>
      </w:del>
    </w:p>
    <w:p w14:paraId="6B71F89B" w14:textId="5B5D581B" w:rsidR="00BA1161" w:rsidRDefault="00BA1161" w:rsidP="00EE2197">
      <w:pPr>
        <w:pStyle w:val="Heading2"/>
      </w:pPr>
      <w:bookmarkStart w:id="439" w:name="_Toc516570555"/>
      <w:r>
        <w:t>L2CAP</w:t>
      </w:r>
      <w:bookmarkEnd w:id="439"/>
    </w:p>
    <w:p w14:paraId="35E403EA" w14:textId="4AEA3F0A" w:rsidR="00AB5EC7" w:rsidRDefault="00AB5EC7" w:rsidP="00AB5EC7">
      <w:commentRangeStart w:id="440"/>
      <w:r>
        <w:t xml:space="preserve">L2CAP is an </w:t>
      </w:r>
      <w:r w:rsidR="003477DB">
        <w:t>a</w:t>
      </w:r>
      <w:r>
        <w:t>cronym that stands for Logical Link</w:t>
      </w:r>
      <w:r w:rsidR="003477DB">
        <w:t xml:space="preserve"> Control and Adaptation-layer Protocol.  L2CAP has one main function in the system</w:t>
      </w:r>
      <w:ins w:id="441" w:author="Greg Landry" w:date="2018-06-11T11:09:00Z">
        <w:r w:rsidR="003D224C">
          <w:t>:</w:t>
        </w:r>
      </w:ins>
      <w:del w:id="442" w:author="Greg Landry" w:date="2018-06-11T11:09:00Z">
        <w:r w:rsidR="003477DB" w:rsidDel="003D224C">
          <w:delText>.</w:delText>
        </w:r>
      </w:del>
      <w:r w:rsidR="003477DB">
        <w:t xml:space="preserve"> </w:t>
      </w:r>
      <w:del w:id="443" w:author="Greg Landry" w:date="2018-06-11T11:09:00Z">
        <w:r w:rsidR="003477DB" w:rsidDel="003D224C">
          <w:delText xml:space="preserve"> Specifically,</w:delText>
        </w:r>
      </w:del>
      <w:del w:id="444" w:author="Greg Landry" w:date="2018-06-11T11:10:00Z">
        <w:r w:rsidR="003477DB" w:rsidDel="003D224C">
          <w:delText xml:space="preserve"> </w:delText>
        </w:r>
      </w:del>
      <w:r w:rsidR="003477DB">
        <w:t xml:space="preserve">it serves as a data packet multiplexor that lets you have </w:t>
      </w:r>
      <w:del w:id="445" w:author="Greg Landry" w:date="2018-06-11T11:10:00Z">
        <w:r w:rsidR="001B5DCC" w:rsidDel="003D224C">
          <w:delText xml:space="preserve">streamed </w:delText>
        </w:r>
      </w:del>
      <w:r w:rsidR="003477DB">
        <w:t xml:space="preserve">multiple </w:t>
      </w:r>
      <w:ins w:id="446" w:author="Greg Landry" w:date="2018-06-11T11:10:00Z">
        <w:r w:rsidR="003D224C">
          <w:t xml:space="preserve">streamed </w:t>
        </w:r>
      </w:ins>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ins w:id="447" w:author="Greg Landry" w:date="2018-06-11T11:10:00Z">
        <w:r w:rsidR="003D224C">
          <w:t xml:space="preserve">interlaced </w:t>
        </w:r>
      </w:ins>
      <w:r w:rsidR="001B5DCC">
        <w:t>packets</w:t>
      </w:r>
      <w:r w:rsidR="003477DB">
        <w:t xml:space="preserve"> and turning it back into complete </w:t>
      </w:r>
      <w:r w:rsidR="001B5DCC">
        <w:t>streams</w:t>
      </w:r>
      <w:r w:rsidR="003477DB">
        <w:t xml:space="preserve"> on the other side of the link.</w:t>
      </w:r>
      <w:commentRangeEnd w:id="440"/>
      <w:r w:rsidR="003D224C">
        <w:rPr>
          <w:rStyle w:val="CommentReference"/>
        </w:rPr>
        <w:commentReference w:id="440"/>
      </w:r>
    </w:p>
    <w:p w14:paraId="12E1CA55" w14:textId="34B35C2A" w:rsidR="003477DB" w:rsidRDefault="001B5DCC" w:rsidP="00AB5EC7">
      <w:r>
        <w:t>The L2CAP divides up the streams of data into L2CAP Channels that:</w:t>
      </w:r>
    </w:p>
    <w:p w14:paraId="7B1BD7BF" w14:textId="19D0627E"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p>
    <w:p w14:paraId="6E6A9A9F" w14:textId="383E3E04" w:rsidR="003477DB" w:rsidRDefault="003477DB" w:rsidP="00EE2197">
      <w:pPr>
        <w:pStyle w:val="ListParagraph"/>
        <w:numPr>
          <w:ilvl w:val="0"/>
          <w:numId w:val="5"/>
        </w:numPr>
      </w:pPr>
      <w:r>
        <w:t>Provides quality of service to each of the L2CAP channels</w:t>
      </w:r>
    </w:p>
    <w:p w14:paraId="7BEC8109" w14:textId="342997C8" w:rsidR="003B39BB" w:rsidRDefault="003B39BB" w:rsidP="00EE2197">
      <w:pPr>
        <w:pStyle w:val="ListParagraph"/>
        <w:numPr>
          <w:ilvl w:val="0"/>
          <w:numId w:val="5"/>
        </w:numPr>
      </w:pPr>
      <w:r>
        <w:t>Provide flow control</w:t>
      </w:r>
    </w:p>
    <w:p w14:paraId="09880725" w14:textId="46EBFA54" w:rsidR="00BA1161" w:rsidRDefault="00BA1161" w:rsidP="00EE2197">
      <w:pPr>
        <w:pStyle w:val="Heading2"/>
      </w:pPr>
      <w:bookmarkStart w:id="448" w:name="_Toc516570556"/>
      <w:r>
        <w:lastRenderedPageBreak/>
        <w:t>RFCOMM</w:t>
      </w:r>
      <w:bookmarkEnd w:id="448"/>
    </w:p>
    <w:p w14:paraId="79300796" w14:textId="7A2BE7F4" w:rsidR="00312DFD" w:rsidRDefault="00DE58AC" w:rsidP="00312DFD">
      <w:r>
        <w:t xml:space="preserve">RFCOMM </w:t>
      </w:r>
      <w:r w:rsidR="00F9156C">
        <w:t xml:space="preserve">was built as </w:t>
      </w:r>
      <w:r>
        <w:t xml:space="preserve">a wired RS232 replacement protocol.  </w:t>
      </w:r>
      <w:del w:id="449" w:author="Greg Landry" w:date="2018-06-11T11:12:00Z">
        <w:r w:rsidR="006D2AA7" w:rsidDel="003D224C">
          <w:delText>The protocol</w:delText>
        </w:r>
      </w:del>
      <w:ins w:id="450" w:author="Greg Landry" w:date="2018-06-11T11:12:00Z">
        <w:r w:rsidR="003D224C">
          <w:t>It</w:t>
        </w:r>
      </w:ins>
      <w:r w:rsidR="006D2AA7">
        <w:t xml:space="preserve"> support</w:t>
      </w:r>
      <w:ins w:id="451" w:author="Greg Landry" w:date="2018-06-11T11:12:00Z">
        <w:r w:rsidR="003D224C">
          <w:t>s</w:t>
        </w:r>
      </w:ins>
      <w:r w:rsidR="006D2AA7">
        <w:t xml:space="preserve"> all the normal wires for a serial port includ</w:t>
      </w:r>
      <w:del w:id="452" w:author="Greg Landry" w:date="2018-06-11T11:12:00Z">
        <w:r w:rsidR="006D2AA7" w:rsidDel="003D224C">
          <w:delText>e</w:delText>
        </w:r>
      </w:del>
      <w:ins w:id="453" w:author="Greg Landry" w:date="2018-06-11T11:12:00Z">
        <w:r w:rsidR="003D224C">
          <w:t>ing</w:t>
        </w:r>
      </w:ins>
      <w:r w:rsidR="006D2AA7">
        <w:t xml:space="preserve"> Rx, </w:t>
      </w:r>
      <w:proofErr w:type="spellStart"/>
      <w:r w:rsidR="006D2AA7">
        <w:t>Tx</w:t>
      </w:r>
      <w:proofErr w:type="spellEnd"/>
      <w:r w:rsidR="006D2AA7">
        <w:t xml:space="preserve">, CTS, RTS, DSR, DTR, CD and </w:t>
      </w:r>
      <w:proofErr w:type="spellStart"/>
      <w:r w:rsidR="006D2AA7">
        <w:t>Ri</w:t>
      </w:r>
      <w:proofErr w:type="spellEnd"/>
      <w:r w:rsidR="006D2AA7">
        <w:t xml:space="preserve">.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is built on top of</w:t>
      </w:r>
      <w:del w:id="454" w:author="Greg Landry" w:date="2018-06-11T11:12:00Z">
        <w:r w:rsidR="001B5DCC" w:rsidDel="003D224C">
          <w:delText xml:space="preserve"> the</w:delText>
        </w:r>
      </w:del>
      <w:r w:rsidR="001B5DCC">
        <w:t xml:space="preserve"> L2CAP (a </w:t>
      </w:r>
      <w:del w:id="455" w:author="Greg Landry" w:date="2018-06-11T11:13:00Z">
        <w:r w:rsidR="001B5DCC" w:rsidDel="003D224C">
          <w:delText>packet based</w:delText>
        </w:r>
      </w:del>
      <w:ins w:id="456" w:author="Greg Landry" w:date="2018-06-11T11:13:00Z">
        <w:r w:rsidR="003D224C">
          <w:t>packet-based</w:t>
        </w:r>
      </w:ins>
      <w:r w:rsidR="001B5DCC">
        <w:t xml:space="preserve"> system).</w:t>
      </w:r>
      <w:r w:rsidR="00F9156C">
        <w:t xml:space="preserve">  It appears to the Application developer with </w:t>
      </w:r>
      <w:ins w:id="457" w:author="Greg Landry" w:date="2018-06-11T11:12:00Z">
        <w:r w:rsidR="003D224C">
          <w:t xml:space="preserve">an </w:t>
        </w:r>
      </w:ins>
      <w:r w:rsidR="00F9156C">
        <w:t>API</w:t>
      </w:r>
      <w:del w:id="458" w:author="Greg Landry" w:date="2018-06-11T11:12:00Z">
        <w:r w:rsidR="00F9156C" w:rsidDel="003D224C">
          <w:delText>s</w:delText>
        </w:r>
      </w:del>
      <w:r w:rsidR="00F9156C">
        <w:t xml:space="preserve"> that</w:t>
      </w:r>
      <w:ins w:id="459" w:author="Greg Landry" w:date="2018-06-11T11:13:00Z">
        <w:r w:rsidR="003D224C">
          <w:t xml:space="preserve"> makes it</w:t>
        </w:r>
      </w:ins>
      <w:r w:rsidR="00F9156C">
        <w:t xml:space="preserve"> look like a UART.</w:t>
      </w:r>
    </w:p>
    <w:p w14:paraId="6A86D088" w14:textId="77777777" w:rsidR="001B5DCC" w:rsidRPr="00312DFD" w:rsidRDefault="001B5DCC" w:rsidP="00312DFD"/>
    <w:p w14:paraId="4286C2CD" w14:textId="0387560B" w:rsidR="00BA1161" w:rsidRDefault="00BA1161" w:rsidP="00EE2197">
      <w:pPr>
        <w:pStyle w:val="Heading2"/>
      </w:pPr>
      <w:bookmarkStart w:id="460" w:name="_Toc516570557"/>
      <w:r>
        <w:t>Serial Port Pro</w:t>
      </w:r>
      <w:r w:rsidR="00150A73">
        <w:t>file</w:t>
      </w:r>
      <w:bookmarkEnd w:id="460"/>
    </w:p>
    <w:p w14:paraId="36EED5A8" w14:textId="1A7FF22F" w:rsidR="00150A73" w:rsidRDefault="00150A73" w:rsidP="00150A73">
      <w:pPr>
        <w:rPr>
          <w:ins w:id="461" w:author="Greg Landry" w:date="2018-06-11T16:59:00Z"/>
        </w:rPr>
      </w:pPr>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ins w:id="462" w:author="Greg Landry" w:date="2018-06-11T11:13:00Z">
        <w:r w:rsidR="003D224C">
          <w:t>s</w:t>
        </w:r>
      </w:ins>
      <w:r w:rsidR="002A71F2">
        <w:t xml:space="preserve"> over an RFCOMM connection.</w:t>
      </w:r>
    </w:p>
    <w:p w14:paraId="397AC207" w14:textId="4F86B360" w:rsidR="00011685" w:rsidRPr="00150A73" w:rsidRDefault="00011685" w:rsidP="00150A73">
      <w:ins w:id="463" w:author="Greg Landry" w:date="2018-06-11T16:59:00Z">
        <w:r>
          <w:t xml:space="preserve">FYI, for iOS devices, the SPP is locked so it is only usable for </w:t>
        </w:r>
        <w:proofErr w:type="spellStart"/>
        <w:r>
          <w:t>MFi</w:t>
        </w:r>
        <w:proofErr w:type="spellEnd"/>
        <w:r>
          <w:t xml:space="preserve"> </w:t>
        </w:r>
      </w:ins>
      <w:ins w:id="464" w:author="Greg Landry" w:date="2018-06-11T17:00:00Z">
        <w:r>
          <w:t>license holders. Their implementation is called iAP2.</w:t>
        </w:r>
      </w:ins>
    </w:p>
    <w:p w14:paraId="746EF552" w14:textId="5FC6339D" w:rsidR="00F13174" w:rsidRDefault="00F13174" w:rsidP="00EE2197">
      <w:pPr>
        <w:pStyle w:val="Heading1"/>
      </w:pPr>
      <w:bookmarkStart w:id="465" w:name="_Ref516393423"/>
      <w:bookmarkStart w:id="466" w:name="_Toc516570558"/>
      <w:r>
        <w:t>WICED Bluetooth Designer</w:t>
      </w:r>
      <w:bookmarkEnd w:id="465"/>
      <w:bookmarkEnd w:id="466"/>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ins w:id="467" w:author="Greg Landry" w:date="2018-06-11T11:13:00Z">
        <w:r w:rsidR="003B37BE">
          <w:t>,</w:t>
        </w:r>
      </w:ins>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2008DB88" w14:textId="2BFC985A" w:rsidR="00D508EE" w:rsidRDefault="00D508EE" w:rsidP="002C4D6E">
      <w:r>
        <w:t xml:space="preserve">Give your project a name, in this case </w:t>
      </w:r>
      <w:ins w:id="468" w:author="Greg Landry" w:date="2018-06-11T11:13:00Z">
        <w:r w:rsidR="003B37BE">
          <w:t>I call it "</w:t>
        </w:r>
      </w:ins>
      <w:proofErr w:type="spellStart"/>
      <w:r>
        <w:t>TestClassicSpp</w:t>
      </w:r>
      <w:proofErr w:type="spellEnd"/>
      <w:ins w:id="469" w:author="Greg Landry" w:date="2018-06-11T11:14:00Z">
        <w:r w:rsidR="003B37BE">
          <w:t>"</w:t>
        </w:r>
      </w:ins>
      <w:r>
        <w:t>.</w:t>
      </w:r>
    </w:p>
    <w:p w14:paraId="0EDAC6BA" w14:textId="77777777" w:rsidR="00D508EE" w:rsidRDefault="00D508EE" w:rsidP="002C4D6E"/>
    <w:p w14:paraId="44C652CB" w14:textId="311D6B7F" w:rsidR="002F2390" w:rsidRDefault="003675BB">
      <w:r w:rsidRPr="003675BB">
        <w:rPr>
          <w:noProof/>
        </w:rPr>
        <w:drawing>
          <wp:inline distT="0" distB="0" distL="0" distR="0" wp14:anchorId="50B1AE51" wp14:editId="1FE5F5EC">
            <wp:extent cx="5943600" cy="567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70550"/>
                    </a:xfrm>
                    <a:prstGeom prst="rect">
                      <a:avLst/>
                    </a:prstGeom>
                  </pic:spPr>
                </pic:pic>
              </a:graphicData>
            </a:graphic>
          </wp:inline>
        </w:drawing>
      </w:r>
    </w:p>
    <w:p w14:paraId="1F6E90E2" w14:textId="343C5633" w:rsidR="00EB0175" w:rsidRDefault="00D508EE">
      <w:pPr>
        <w:keepNext/>
        <w:pPrChange w:id="470" w:author="Greg Landry" w:date="2018-06-11T11:14:00Z">
          <w:pPr/>
        </w:pPrChange>
      </w:pPr>
      <w:r>
        <w:lastRenderedPageBreak/>
        <w:t>The default setting is</w:t>
      </w:r>
      <w:del w:id="471" w:author="Greg Landry" w:date="2018-06-11T11:14:00Z">
        <w:r w:rsidDel="003B37BE">
          <w:delText xml:space="preserve"> a</w:delText>
        </w:r>
      </w:del>
      <w:r>
        <w:t xml:space="preserve"> Single Mode LE</w:t>
      </w:r>
      <w:ins w:id="472" w:author="Greg Landry" w:date="2018-06-11T11:14:00Z">
        <w:r w:rsidR="003B37BE">
          <w:t xml:space="preserve"> but</w:t>
        </w:r>
      </w:ins>
      <w:del w:id="473" w:author="Greg Landry" w:date="2018-06-11T11:14:00Z">
        <w:r w:rsidDel="003B37BE">
          <w:delText>, however,</w:delText>
        </w:r>
      </w:del>
      <w:r>
        <w:t xml:space="preserve"> we want a Bluetooth Classic BR/EDR project, so change the Bluetooth Mode to “Single Mode BR/EDR”</w:t>
      </w:r>
      <w:ins w:id="474" w:author="Greg Landry" w:date="2018-06-11T11:14:00Z">
        <w:r w:rsidR="003B37BE">
          <w:t>.</w:t>
        </w:r>
      </w:ins>
    </w:p>
    <w:p w14:paraId="6A053933" w14:textId="51FCFB2D" w:rsidR="00EB0175" w:rsidRDefault="003B37BE" w:rsidP="002C4D6E">
      <w:ins w:id="475" w:author="Greg Landry" w:date="2018-06-11T11:15:00Z">
        <w:r>
          <w:rPr>
            <w:noProof/>
          </w:rPr>
          <mc:AlternateContent>
            <mc:Choice Requires="wps">
              <w:drawing>
                <wp:anchor distT="0" distB="0" distL="114300" distR="114300" simplePos="0" relativeHeight="251652608" behindDoc="0" locked="0" layoutInCell="1" allowOverlap="1" wp14:anchorId="713CD51F" wp14:editId="0C5F337A">
                  <wp:simplePos x="0" y="0"/>
                  <wp:positionH relativeFrom="column">
                    <wp:posOffset>124064</wp:posOffset>
                  </wp:positionH>
                  <wp:positionV relativeFrom="paragraph">
                    <wp:posOffset>788013</wp:posOffset>
                  </wp:positionV>
                  <wp:extent cx="2812125" cy="202179"/>
                  <wp:effectExtent l="0" t="0" r="26670" b="26670"/>
                  <wp:wrapNone/>
                  <wp:docPr id="8" name="Rectangle: Rounded Corners 8"/>
                  <wp:cNvGraphicFramePr/>
                  <a:graphic xmlns:a="http://schemas.openxmlformats.org/drawingml/2006/main">
                    <a:graphicData uri="http://schemas.microsoft.com/office/word/2010/wordprocessingShape">
                      <wps:wsp>
                        <wps:cNvSpPr/>
                        <wps:spPr>
                          <a:xfrm>
                            <a:off x="0" y="0"/>
                            <a:ext cx="2812125" cy="2021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5E7DD3E" id="Rectangle: Rounded Corners 8" o:spid="_x0000_s1026" style="position:absolute;margin-left:9.75pt;margin-top:62.05pt;width:221.45pt;height:15.9pt;z-index:251652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" filled="f" strokecolor="red" strokeweight="1pt">
                  <v:stroke joinstyle="miter"/>
                </v:roundrect>
              </w:pict>
            </mc:Fallback>
          </mc:AlternateContent>
        </w:r>
      </w:ins>
      <w:r w:rsidR="00EB0175" w:rsidRPr="00EB0175">
        <w:rPr>
          <w:noProof/>
        </w:rPr>
        <w:drawing>
          <wp:inline distT="0" distB="0" distL="0" distR="0" wp14:anchorId="4CF9129F" wp14:editId="3B469275">
            <wp:extent cx="5943600" cy="5067935"/>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67935"/>
                    </a:xfrm>
                    <a:prstGeom prst="rect">
                      <a:avLst/>
                    </a:prstGeom>
                  </pic:spPr>
                </pic:pic>
              </a:graphicData>
            </a:graphic>
          </wp:inline>
        </w:drawing>
      </w:r>
    </w:p>
    <w:p w14:paraId="0474D371" w14:textId="7AFF270B" w:rsidR="00EB0175" w:rsidRDefault="00D508EE" w:rsidP="002C4D6E">
      <w:r>
        <w:t>The biggest benefit of the Bluetooth Designer is helping you build the “Service Discovery” database.  Click on the Service Discovery Tab.</w:t>
      </w:r>
    </w:p>
    <w:p w14:paraId="628748C2" w14:textId="2EC86E99" w:rsidR="00D508EE" w:rsidRDefault="00D508EE">
      <w:r w:rsidRPr="00D508EE">
        <w:rPr>
          <w:noProof/>
        </w:rPr>
        <w:drawing>
          <wp:inline distT="0" distB="0" distL="0" distR="0" wp14:anchorId="5A479F60" wp14:editId="1D6D62C1">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7800" cy="1638300"/>
                    </a:xfrm>
                    <a:prstGeom prst="rect">
                      <a:avLst/>
                    </a:prstGeom>
                  </pic:spPr>
                </pic:pic>
              </a:graphicData>
            </a:graphic>
          </wp:inline>
        </w:drawing>
      </w:r>
    </w:p>
    <w:p w14:paraId="2989D8C5" w14:textId="3048030B" w:rsidR="00D508EE" w:rsidRDefault="00D508EE" w:rsidP="002C4D6E">
      <w:r>
        <w:lastRenderedPageBreak/>
        <w:t>The SDP database starts with nothing in it.  To add Services to the database, click on the drop</w:t>
      </w:r>
      <w:r w:rsidR="00490C45">
        <w:t>-</w:t>
      </w:r>
      <w:r>
        <w:t>down menu title “Add SDP Service”, pick out the Service you want (in th</w:t>
      </w:r>
      <w:ins w:id="476" w:author="Greg Landry" w:date="2018-06-11T11:15:00Z">
        <w:r w:rsidR="003B37BE">
          <w:t>is</w:t>
        </w:r>
      </w:ins>
      <w:del w:id="477" w:author="Greg Landry" w:date="2018-06-11T11:15:00Z">
        <w:r w:rsidDel="003B37BE">
          <w:delText>e</w:delText>
        </w:r>
      </w:del>
      <w:r>
        <w:t xml:space="preserve"> case</w:t>
      </w:r>
      <w:ins w:id="478" w:author="Greg Landry" w:date="2018-06-11T11:15:00Z">
        <w:r w:rsidR="003B37BE">
          <w:t>,</w:t>
        </w:r>
      </w:ins>
      <w:r>
        <w:t xml:space="preserve"> Serial Port) then press the “+”</w:t>
      </w:r>
      <w:ins w:id="479" w:author="Greg Landry" w:date="2018-06-11T11:15:00Z">
        <w:r w:rsidR="003B37BE">
          <w:t>.</w:t>
        </w:r>
      </w:ins>
    </w:p>
    <w:p w14:paraId="54E87213" w14:textId="5E5DA370" w:rsidR="00C32436" w:rsidRDefault="00C32436" w:rsidP="002C4D6E">
      <w:r w:rsidRPr="00C32436">
        <w:rPr>
          <w:noProof/>
        </w:rPr>
        <w:drawing>
          <wp:inline distT="0" distB="0" distL="0" distR="0" wp14:anchorId="4953DD6C" wp14:editId="08724E33">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31620"/>
                    </a:xfrm>
                    <a:prstGeom prst="rect">
                      <a:avLst/>
                    </a:prstGeom>
                  </pic:spPr>
                </pic:pic>
              </a:graphicData>
            </a:graphic>
          </wp:inline>
        </w:drawing>
      </w:r>
    </w:p>
    <w:p w14:paraId="2943121F" w14:textId="391EA325" w:rsidR="00C32436" w:rsidRDefault="00D508EE">
      <w:pPr>
        <w:keepNext/>
        <w:pPrChange w:id="480" w:author="Greg Landry" w:date="2018-06-11T11:16:00Z">
          <w:pPr/>
        </w:pPrChange>
      </w:pPr>
      <w:r>
        <w:t xml:space="preserve">Now the SDP Database (which is in the window titled SDP Services) has the Serial Port and </w:t>
      </w:r>
      <w:r w:rsidR="007521FF">
        <w:t>all</w:t>
      </w:r>
      <w:r>
        <w:t xml:space="preserve"> the other stuff you</w:t>
      </w:r>
      <w:r w:rsidR="007521FF">
        <w:t xml:space="preserve"> need to go with it.  </w:t>
      </w:r>
      <w:del w:id="481" w:author="Greg Landry" w:date="2018-06-11T11:16:00Z">
        <w:r w:rsidR="007521FF" w:rsidDel="003B37BE">
          <w:delText>T</w:delText>
        </w:r>
        <w:r w:rsidDel="003B37BE">
          <w:delText>o see all of that you need to c</w:delText>
        </w:r>
      </w:del>
      <w:ins w:id="482" w:author="Greg Landry" w:date="2018-06-11T11:16:00Z">
        <w:r w:rsidR="003B37BE">
          <w:t>C</w:t>
        </w:r>
      </w:ins>
      <w:r>
        <w:t>lick on the Arrow to the left of “Serial Port” to expand the Attributes.</w:t>
      </w:r>
    </w:p>
    <w:p w14:paraId="2718BC87" w14:textId="028E225C" w:rsidR="00C32436" w:rsidRDefault="00171CC3">
      <w:r w:rsidRPr="00171CC3">
        <w:rPr>
          <w:noProof/>
        </w:rPr>
        <w:drawing>
          <wp:inline distT="0" distB="0" distL="0" distR="0" wp14:anchorId="5545289D" wp14:editId="242EA3F7">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ins w:id="483" w:author="Greg Landry" w:date="2018-06-11T11:17:00Z">
        <w:r w:rsidR="003B37BE">
          <w:softHyphen/>
        </w:r>
        <w:r w:rsidR="003B37BE">
          <w:softHyphen/>
        </w:r>
      </w:ins>
    </w:p>
    <w:p w14:paraId="06B0423A" w14:textId="1177C538" w:rsidR="00F335EA" w:rsidDel="003B37BE" w:rsidRDefault="00F335EA">
      <w:pPr>
        <w:keepNext/>
        <w:rPr>
          <w:del w:id="484" w:author="Greg Landry" w:date="2018-06-11T11:17:00Z"/>
        </w:rPr>
        <w:pPrChange w:id="485" w:author="Greg Landry" w:date="2018-06-11T11:17:00Z">
          <w:pPr/>
        </w:pPrChange>
      </w:pPr>
      <w:r>
        <w:lastRenderedPageBreak/>
        <w:t>By default</w:t>
      </w:r>
      <w:ins w:id="486" w:author="Greg Landry" w:date="2018-06-11T11:19:00Z">
        <w:r w:rsidR="003B37BE">
          <w:t>,</w:t>
        </w:r>
      </w:ins>
      <w:r>
        <w:t xml:space="preserve"> the Service Name and </w:t>
      </w:r>
      <w:commentRangeStart w:id="487"/>
      <w:r>
        <w:t xml:space="preserve">Browse List </w:t>
      </w:r>
      <w:commentRangeEnd w:id="487"/>
      <w:r w:rsidR="003B37BE">
        <w:rPr>
          <w:rStyle w:val="CommentReference"/>
        </w:rPr>
        <w:commentReference w:id="487"/>
      </w:r>
      <w:r>
        <w:t xml:space="preserve">are not included in the </w:t>
      </w:r>
      <w:del w:id="488" w:author="Greg Landry" w:date="2018-06-11T11:18:00Z">
        <w:r w:rsidDel="003B37BE">
          <w:delText xml:space="preserve">Option </w:delText>
        </w:r>
      </w:del>
      <w:r>
        <w:t>SDP Service Attributes</w:t>
      </w:r>
      <w:del w:id="489" w:author="Greg Landry" w:date="2018-06-11T11:18:00Z">
        <w:r w:rsidDel="003B37BE">
          <w:delText>.</w:delText>
        </w:r>
      </w:del>
      <w:r>
        <w:t xml:space="preserve">. To add them, select </w:t>
      </w:r>
      <w:del w:id="490" w:author="Greg Landry" w:date="2018-06-11T11:18:00Z">
        <w:r w:rsidDel="003B37BE">
          <w:delText xml:space="preserve">from </w:delText>
        </w:r>
      </w:del>
      <w:r>
        <w:t xml:space="preserve">them </w:t>
      </w:r>
      <w:ins w:id="491" w:author="Greg Landry" w:date="2018-06-11T11:18:00Z">
        <w:r w:rsidR="003B37BE">
          <w:t>from</w:t>
        </w:r>
      </w:ins>
      <w:del w:id="492" w:author="Greg Landry" w:date="2018-06-11T11:18:00Z">
        <w:r w:rsidDel="003B37BE">
          <w:delText>on</w:delText>
        </w:r>
      </w:del>
      <w:r>
        <w:t xml:space="preserve"> the “Add Optional SD</w:t>
      </w:r>
      <w:ins w:id="493" w:author="Greg Landry" w:date="2018-06-11T11:20:00Z">
        <w:r w:rsidR="003B37BE">
          <w:t>P</w:t>
        </w:r>
      </w:ins>
      <w:del w:id="494" w:author="Greg Landry" w:date="2018-06-11T11:20:00Z">
        <w:r w:rsidDel="003B37BE">
          <w:delText>L</w:delText>
        </w:r>
      </w:del>
      <w:r>
        <w:t xml:space="preserve"> Service Attribute” menu and press the “+”.  Here I add the “Service Name”</w:t>
      </w:r>
      <w:ins w:id="495" w:author="Greg Landry" w:date="2018-06-11T11:18:00Z">
        <w:r w:rsidR="003B37BE">
          <w:t>:</w:t>
        </w:r>
      </w:ins>
    </w:p>
    <w:p w14:paraId="21C4D0F6" w14:textId="77777777" w:rsidR="006B679E" w:rsidRDefault="006B679E">
      <w:pPr>
        <w:keepNext/>
        <w:pPrChange w:id="496" w:author="Greg Landry" w:date="2018-06-11T11:17:00Z">
          <w:pPr/>
        </w:pPrChange>
      </w:pPr>
    </w:p>
    <w:p w14:paraId="37292EAB" w14:textId="69ED12E7" w:rsidR="00171CC3" w:rsidRDefault="006B679E">
      <w:r w:rsidRPr="006B679E">
        <w:rPr>
          <w:noProof/>
        </w:rPr>
        <w:drawing>
          <wp:inline distT="0" distB="0" distL="0" distR="0" wp14:anchorId="7A3D7D33" wp14:editId="2C54FF5E">
            <wp:extent cx="4165600" cy="191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600" cy="1917700"/>
                    </a:xfrm>
                    <a:prstGeom prst="rect">
                      <a:avLst/>
                    </a:prstGeom>
                  </pic:spPr>
                </pic:pic>
              </a:graphicData>
            </a:graphic>
          </wp:inline>
        </w:drawing>
      </w:r>
      <w:r w:rsidR="00F335EA">
        <w:br/>
      </w:r>
      <w:del w:id="497" w:author="Greg Landry" w:date="2018-06-11T11:18:00Z">
        <w:r w:rsidR="00F335EA" w:rsidDel="003B37BE">
          <w:delText xml:space="preserve">Then </w:delText>
        </w:r>
      </w:del>
      <w:ins w:id="498" w:author="Greg Landry" w:date="2018-06-11T11:18:00Z">
        <w:r w:rsidR="003B37BE">
          <w:t xml:space="preserve">Next, </w:t>
        </w:r>
      </w:ins>
      <w:r w:rsidR="00F335EA">
        <w:t>I change the name to “SPP Service” by typing in the “Service Name” text box.</w:t>
      </w:r>
    </w:p>
    <w:p w14:paraId="5E270444" w14:textId="6623509D" w:rsidR="003B235A" w:rsidRDefault="003B37BE">
      <w:ins w:id="499" w:author="Greg Landry" w:date="2018-06-11T11:20:00Z">
        <w:r>
          <w:rPr>
            <w:noProof/>
          </w:rPr>
          <mc:AlternateContent>
            <mc:Choice Requires="wps">
              <w:drawing>
                <wp:anchor distT="0" distB="0" distL="114300" distR="114300" simplePos="0" relativeHeight="251645440" behindDoc="0" locked="0" layoutInCell="1" allowOverlap="1" wp14:anchorId="6E49B741" wp14:editId="53D57B4F">
                  <wp:simplePos x="0" y="0"/>
                  <wp:positionH relativeFrom="column">
                    <wp:posOffset>2500131</wp:posOffset>
                  </wp:positionH>
                  <wp:positionV relativeFrom="paragraph">
                    <wp:posOffset>1664696</wp:posOffset>
                  </wp:positionV>
                  <wp:extent cx="2939969" cy="190355"/>
                  <wp:effectExtent l="0" t="0" r="13335" b="19685"/>
                  <wp:wrapNone/>
                  <wp:docPr id="22" name="Rectangle: Rounded Corners 22"/>
                  <wp:cNvGraphicFramePr/>
                  <a:graphic xmlns:a="http://schemas.openxmlformats.org/drawingml/2006/main">
                    <a:graphicData uri="http://schemas.microsoft.com/office/word/2010/wordprocessingShape">
                      <wps:wsp>
                        <wps:cNvSpPr/>
                        <wps:spPr>
                          <a:xfrm>
                            <a:off x="0" y="0"/>
                            <a:ext cx="2939969" cy="1903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1A25E4F" id="Rectangle: Rounded Corners 22" o:spid="_x0000_s1026" style="position:absolute;margin-left:196.85pt;margin-top:131.1pt;width:231.5pt;height: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" filled="f" strokecolor="red" strokeweight="1pt">
                  <v:stroke joinstyle="miter"/>
                </v:roundrect>
              </w:pict>
            </mc:Fallback>
          </mc:AlternateContent>
        </w:r>
      </w:ins>
      <w:r w:rsidR="003B235A" w:rsidRPr="003B235A">
        <w:rPr>
          <w:noProof/>
        </w:rPr>
        <w:drawing>
          <wp:inline distT="0" distB="0" distL="0" distR="0" wp14:anchorId="6B141690" wp14:editId="3FE86E73">
            <wp:extent cx="5943600" cy="462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29785"/>
                    </a:xfrm>
                    <a:prstGeom prst="rect">
                      <a:avLst/>
                    </a:prstGeom>
                  </pic:spPr>
                </pic:pic>
              </a:graphicData>
            </a:graphic>
          </wp:inline>
        </w:drawing>
      </w:r>
    </w:p>
    <w:p w14:paraId="7AD6AC3C" w14:textId="0F0E71D6" w:rsidR="00F335EA" w:rsidRDefault="00F335EA">
      <w:pPr>
        <w:keepNext/>
        <w:pPrChange w:id="500" w:author="Greg Landry" w:date="2018-06-11T11:21:00Z">
          <w:pPr/>
        </w:pPrChange>
      </w:pPr>
      <w:r>
        <w:lastRenderedPageBreak/>
        <w:t xml:space="preserve">To add the </w:t>
      </w:r>
      <w:ins w:id="501" w:author="Greg Landry" w:date="2018-06-11T11:21:00Z">
        <w:r w:rsidR="003B37BE">
          <w:t xml:space="preserve">Browse List to the </w:t>
        </w:r>
      </w:ins>
      <w:r>
        <w:t>Service</w:t>
      </w:r>
      <w:del w:id="502" w:author="Greg Landry" w:date="2018-06-11T11:21:00Z">
        <w:r w:rsidDel="003B37BE">
          <w:delText xml:space="preserve"> to the Browse List</w:delText>
        </w:r>
      </w:del>
      <w:r>
        <w:t xml:space="preserve">, select “Browse List” from the Optional </w:t>
      </w:r>
      <w:del w:id="503" w:author="Greg Landry" w:date="2018-06-11T11:21:00Z">
        <w:r w:rsidDel="003B37BE">
          <w:delText xml:space="preserve">SDL </w:delText>
        </w:r>
      </w:del>
      <w:ins w:id="504" w:author="Greg Landry" w:date="2018-06-11T11:21:00Z">
        <w:r w:rsidR="003B37BE">
          <w:t xml:space="preserve">SDP </w:t>
        </w:r>
      </w:ins>
      <w:r>
        <w:t>Service Attribute List and press “+”</w:t>
      </w:r>
      <w:ins w:id="505" w:author="Greg Landry" w:date="2018-06-11T11:21:00Z">
        <w:r w:rsidR="003B37BE">
          <w:t>.</w:t>
        </w:r>
      </w:ins>
    </w:p>
    <w:p w14:paraId="76F7BBF6" w14:textId="3706C96A" w:rsidR="003B235A" w:rsidRDefault="003B235A">
      <w:r w:rsidRPr="003B235A">
        <w:rPr>
          <w:noProof/>
        </w:rPr>
        <w:drawing>
          <wp:inline distT="0" distB="0" distL="0" distR="0" wp14:anchorId="1A69C818" wp14:editId="52E20911">
            <wp:extent cx="5943600" cy="4601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01210"/>
                    </a:xfrm>
                    <a:prstGeom prst="rect">
                      <a:avLst/>
                    </a:prstGeom>
                  </pic:spPr>
                </pic:pic>
              </a:graphicData>
            </a:graphic>
          </wp:inline>
        </w:drawing>
      </w:r>
    </w:p>
    <w:p w14:paraId="72B2D5FA" w14:textId="56CF6E9F" w:rsidR="003B235A" w:rsidRDefault="00F335EA">
      <w:pPr>
        <w:keepNext/>
        <w:pPrChange w:id="506" w:author="Greg Landry" w:date="2018-06-11T11:21:00Z">
          <w:pPr/>
        </w:pPrChange>
      </w:pPr>
      <w:r>
        <w:lastRenderedPageBreak/>
        <w:t xml:space="preserve">The next SDP Service that I add to the Database is the Device </w:t>
      </w:r>
      <w:del w:id="507" w:author="Greg Landry" w:date="2018-06-11T11:22:00Z">
        <w:r w:rsidDel="003B37BE">
          <w:delText xml:space="preserve">Name </w:delText>
        </w:r>
      </w:del>
      <w:r>
        <w:t>ID Service.</w:t>
      </w:r>
      <w:ins w:id="508" w:author="Greg Landry" w:date="2018-06-11T16:44:00Z">
        <w:r w:rsidR="001E5E8A">
          <w:t xml:space="preserve"> This contains things like vendor ID, product ID, etc. which you can use to convey information about your device.</w:t>
        </w:r>
      </w:ins>
    </w:p>
    <w:p w14:paraId="4BC26DD6" w14:textId="2620EF90" w:rsidR="003B235A" w:rsidRDefault="003B235A">
      <w:r w:rsidRPr="003B235A">
        <w:rPr>
          <w:noProof/>
        </w:rPr>
        <w:drawing>
          <wp:inline distT="0" distB="0" distL="0" distR="0" wp14:anchorId="589333F7" wp14:editId="4482C278">
            <wp:extent cx="3453164" cy="25219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4089" cy="2529953"/>
                    </a:xfrm>
                    <a:prstGeom prst="rect">
                      <a:avLst/>
                    </a:prstGeom>
                  </pic:spPr>
                </pic:pic>
              </a:graphicData>
            </a:graphic>
          </wp:inline>
        </w:drawing>
      </w:r>
    </w:p>
    <w:p w14:paraId="273CB2BD" w14:textId="3A6964A9" w:rsidR="003B235A" w:rsidRDefault="00F335EA">
      <w:pPr>
        <w:keepNext/>
        <w:pPrChange w:id="509" w:author="Greg Landry" w:date="2018-06-11T11:22:00Z">
          <w:pPr/>
        </w:pPrChange>
      </w:pPr>
      <w:r>
        <w:lastRenderedPageBreak/>
        <w:t xml:space="preserve">After it is added, you can see all </w:t>
      </w:r>
      <w:del w:id="510" w:author="Greg Landry" w:date="2018-06-11T11:22:00Z">
        <w:r w:rsidDel="003B37BE">
          <w:delText xml:space="preserve">of </w:delText>
        </w:r>
      </w:del>
      <w:r>
        <w:t>the Attributes that go with it.</w:t>
      </w:r>
      <w:ins w:id="511" w:author="Greg Landry" w:date="2018-06-11T14:59:00Z">
        <w:r w:rsidR="00790115">
          <w:t xml:space="preserve"> You can change some of the data for the Attributes by clicking on the one you want to modify and then entering the new values. Only certain values are editable.</w:t>
        </w:r>
      </w:ins>
    </w:p>
    <w:p w14:paraId="46D8B79A" w14:textId="53543E57" w:rsidR="003B235A" w:rsidRDefault="003B235A">
      <w:r w:rsidRPr="003B235A">
        <w:rPr>
          <w:noProof/>
        </w:rPr>
        <w:drawing>
          <wp:inline distT="0" distB="0" distL="0" distR="0" wp14:anchorId="505434A3" wp14:editId="676B41A5">
            <wp:extent cx="5943600" cy="4614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14545"/>
                    </a:xfrm>
                    <a:prstGeom prst="rect">
                      <a:avLst/>
                    </a:prstGeom>
                  </pic:spPr>
                </pic:pic>
              </a:graphicData>
            </a:graphic>
          </wp:inline>
        </w:drawing>
      </w:r>
    </w:p>
    <w:p w14:paraId="784F7EB9" w14:textId="77777777" w:rsidR="005F643B" w:rsidRDefault="005F643B" w:rsidP="002C4D6E"/>
    <w:p w14:paraId="75FB4C98" w14:textId="3F3DFEA5" w:rsidR="005F643B" w:rsidRDefault="00F335EA">
      <w:pPr>
        <w:keepNext/>
        <w:pPrChange w:id="512" w:author="Greg Landry" w:date="2018-06-11T14:49:00Z">
          <w:pPr/>
        </w:pPrChange>
      </w:pPr>
      <w:r>
        <w:lastRenderedPageBreak/>
        <w:t xml:space="preserve">The last step in the process of </w:t>
      </w:r>
      <w:del w:id="513" w:author="Greg Landry" w:date="2018-06-11T11:23:00Z">
        <w:r w:rsidDel="003B37BE">
          <w:delText xml:space="preserve">making </w:delText>
        </w:r>
      </w:del>
      <w:ins w:id="514" w:author="Greg Landry" w:date="2018-06-11T11:23:00Z">
        <w:r w:rsidR="003B37BE">
          <w:t>generating the</w:t>
        </w:r>
      </w:ins>
      <w:del w:id="515" w:author="Greg Landry" w:date="2018-06-11T11:23:00Z">
        <w:r w:rsidDel="003B37BE">
          <w:delText>a</w:delText>
        </w:r>
      </w:del>
      <w:r>
        <w:t xml:space="preserve"> project is to p</w:t>
      </w:r>
      <w:r w:rsidR="005F643B">
        <w:t xml:space="preserve">ress the Generate </w:t>
      </w:r>
      <w:r>
        <w:t>C</w:t>
      </w:r>
      <w:r w:rsidR="005F643B">
        <w:t>ode</w:t>
      </w:r>
      <w:r>
        <w:t xml:space="preserve"> </w:t>
      </w:r>
      <w:ins w:id="516" w:author="Greg Landry" w:date="2018-06-11T11:23:00Z">
        <w:r w:rsidR="003B37BE">
          <w:t xml:space="preserve">button </w:t>
        </w:r>
      </w:ins>
      <w:r>
        <w:t xml:space="preserve">which will </w:t>
      </w:r>
      <w:ins w:id="517" w:author="Greg Landry" w:date="2018-06-11T11:23:00Z">
        <w:r w:rsidR="003B37BE">
          <w:t>create</w:t>
        </w:r>
      </w:ins>
      <w:del w:id="518" w:author="Greg Landry" w:date="2018-06-11T11:23:00Z">
        <w:r w:rsidDel="003B37BE">
          <w:delText>build you</w:delText>
        </w:r>
      </w:del>
      <w:r>
        <w:t xml:space="preserve"> </w:t>
      </w:r>
      <w:ins w:id="519" w:author="Greg Landry" w:date="2018-06-11T11:24:00Z">
        <w:r w:rsidR="003B37BE">
          <w:t xml:space="preserve">the project with C-code that you will customize later, and it will </w:t>
        </w:r>
      </w:ins>
      <w:del w:id="520" w:author="Greg Landry" w:date="2018-06-11T11:24:00Z">
        <w:r w:rsidDel="003B37BE">
          <w:delText xml:space="preserve">project, </w:delText>
        </w:r>
      </w:del>
      <w:r>
        <w:t>create a make target</w:t>
      </w:r>
      <w:ins w:id="521" w:author="Greg Landry" w:date="2018-06-11T11:24:00Z">
        <w:r w:rsidR="003B37BE">
          <w:t>.</w:t>
        </w:r>
      </w:ins>
      <w:del w:id="522" w:author="Greg Landry" w:date="2018-06-11T11:24:00Z">
        <w:r w:rsidDel="003B37BE">
          <w:delText>, and customize all of the C-Code.</w:delText>
        </w:r>
      </w:del>
    </w:p>
    <w:p w14:paraId="4372277D" w14:textId="485EC925" w:rsidR="005F643B" w:rsidRDefault="003B37BE">
      <w:ins w:id="523" w:author="Greg Landry" w:date="2018-06-11T11:24:00Z">
        <w:r>
          <w:rPr>
            <w:noProof/>
          </w:rPr>
          <mc:AlternateContent>
            <mc:Choice Requires="wps">
              <w:drawing>
                <wp:anchor distT="0" distB="0" distL="114300" distR="114300" simplePos="0" relativeHeight="251653632" behindDoc="0" locked="0" layoutInCell="1" allowOverlap="1" wp14:anchorId="77577C09" wp14:editId="18C23ECB">
                  <wp:simplePos x="0" y="0"/>
                  <wp:positionH relativeFrom="column">
                    <wp:posOffset>246098</wp:posOffset>
                  </wp:positionH>
                  <wp:positionV relativeFrom="paragraph">
                    <wp:posOffset>1726636</wp:posOffset>
                  </wp:positionV>
                  <wp:extent cx="1516662" cy="300942"/>
                  <wp:effectExtent l="0" t="0" r="26670" b="23495"/>
                  <wp:wrapNone/>
                  <wp:docPr id="37" name="Rectangle: Rounded Corners 37"/>
                  <wp:cNvGraphicFramePr/>
                  <a:graphic xmlns:a="http://schemas.openxmlformats.org/drawingml/2006/main">
                    <a:graphicData uri="http://schemas.microsoft.com/office/word/2010/wordprocessingShape">
                      <wps:wsp>
                        <wps:cNvSpPr/>
                        <wps:spPr>
                          <a:xfrm>
                            <a:off x="0" y="0"/>
                            <a:ext cx="1516662"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08836A8A" id="Rectangle: Rounded Corners 37" o:spid="_x0000_s1026" style="position:absolute;margin-left:19.4pt;margin-top:135.95pt;width:119.4pt;height:23.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" filled="f" strokecolor="red" strokeweight="1pt">
                  <v:stroke joinstyle="miter"/>
                </v:roundrect>
              </w:pict>
            </mc:Fallback>
          </mc:AlternateContent>
        </w:r>
      </w:ins>
      <w:r w:rsidR="005F643B" w:rsidRPr="005F643B">
        <w:rPr>
          <w:noProof/>
        </w:rPr>
        <w:drawing>
          <wp:inline distT="0" distB="0" distL="0" distR="0" wp14:anchorId="5374CFAE" wp14:editId="6EEFC224">
            <wp:extent cx="4999703" cy="2275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72" cy="2279991"/>
                    </a:xfrm>
                    <a:prstGeom prst="rect">
                      <a:avLst/>
                    </a:prstGeom>
                  </pic:spPr>
                </pic:pic>
              </a:graphicData>
            </a:graphic>
          </wp:inline>
        </w:drawing>
      </w:r>
    </w:p>
    <w:p w14:paraId="09C0B52B" w14:textId="40F2DEC1" w:rsidR="00F335EA" w:rsidRDefault="00F335EA" w:rsidP="002C4D6E">
      <w:r>
        <w:t>Here is the resulting workspace.</w:t>
      </w:r>
    </w:p>
    <w:p w14:paraId="5D45CCB8" w14:textId="4893A8E0" w:rsidR="00346EF4" w:rsidDel="006D1524" w:rsidRDefault="00346EF4">
      <w:pPr>
        <w:rPr>
          <w:del w:id="524" w:author="Greg Landry" w:date="2018-06-11T14:48:00Z"/>
        </w:rPr>
      </w:pPr>
    </w:p>
    <w:p w14:paraId="59CB9A37" w14:textId="6C1F527C" w:rsidR="00346EF4" w:rsidRDefault="00346EF4">
      <w:r w:rsidRPr="00346EF4">
        <w:rPr>
          <w:noProof/>
        </w:rPr>
        <w:drawing>
          <wp:inline distT="0" distB="0" distL="0" distR="0" wp14:anchorId="08AC5044" wp14:editId="7EF7DB75">
            <wp:extent cx="3911600" cy="3264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52"/>
                    <a:stretch/>
                  </pic:blipFill>
                  <pic:spPr bwMode="auto">
                    <a:xfrm>
                      <a:off x="0" y="0"/>
                      <a:ext cx="3911600" cy="3264865"/>
                    </a:xfrm>
                    <a:prstGeom prst="rect">
                      <a:avLst/>
                    </a:prstGeom>
                    <a:ln>
                      <a:noFill/>
                    </a:ln>
                    <a:extLst>
                      <a:ext uri="{53640926-AAD7-44D8-BBD7-CCE9431645EC}">
                        <a14:shadowObscured xmlns:a14="http://schemas.microsoft.com/office/drawing/2010/main"/>
                      </a:ext>
                    </a:extLst>
                  </pic:spPr>
                </pic:pic>
              </a:graphicData>
            </a:graphic>
          </wp:inline>
        </w:drawing>
      </w:r>
    </w:p>
    <w:p w14:paraId="40586B6E" w14:textId="1C4ED311" w:rsidR="00F335EA" w:rsidRDefault="00F335EA">
      <w:pPr>
        <w:keepNext/>
        <w:pPrChange w:id="525" w:author="Greg Landry" w:date="2018-06-11T11:25:00Z">
          <w:pPr/>
        </w:pPrChange>
      </w:pPr>
      <w:r>
        <w:lastRenderedPageBreak/>
        <w:t xml:space="preserve">If you look in </w:t>
      </w:r>
      <w:proofErr w:type="spellStart"/>
      <w:r>
        <w:t>TestClassicSpp_sdp_db.c</w:t>
      </w:r>
      <w:proofErr w:type="spellEnd"/>
      <w:r>
        <w:t xml:space="preserve"> you will find the array of uint8_t’s that represent the database</w:t>
      </w:r>
      <w:ins w:id="526" w:author="Greg Landry" w:date="2018-06-11T11:25:00Z">
        <w:r w:rsidR="003B37BE">
          <w:t>.</w:t>
        </w:r>
      </w:ins>
    </w:p>
    <w:p w14:paraId="660DB964" w14:textId="26230C8E" w:rsidR="00F335EA" w:rsidRDefault="00BD4AFF" w:rsidP="002C4D6E">
      <w:pPr>
        <w:rPr>
          <w:ins w:id="527" w:author="Greg Landry" w:date="2018-06-11T11:26:00Z"/>
        </w:rPr>
      </w:pPr>
      <w:r w:rsidRPr="00BD4AFF">
        <w:rPr>
          <w:noProof/>
        </w:rPr>
        <w:drawing>
          <wp:inline distT="0" distB="0" distL="0" distR="0" wp14:anchorId="024CEA35" wp14:editId="05AB056D">
            <wp:extent cx="5943600" cy="4900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00295"/>
                    </a:xfrm>
                    <a:prstGeom prst="rect">
                      <a:avLst/>
                    </a:prstGeom>
                  </pic:spPr>
                </pic:pic>
              </a:graphicData>
            </a:graphic>
          </wp:inline>
        </w:drawing>
      </w:r>
    </w:p>
    <w:p w14:paraId="29A57C3A" w14:textId="601E0198" w:rsidR="003B37BE" w:rsidRDefault="003B37BE" w:rsidP="002C4D6E">
      <w:ins w:id="528" w:author="Greg Landry" w:date="2018-06-11T11:26:00Z">
        <w:r>
          <w:t xml:space="preserve">The sequence numbers that you see above indicate the length of the database. For example, 157 is the total number of bytes in the database (excluding itself). Likewise, </w:t>
        </w:r>
      </w:ins>
      <w:ins w:id="529" w:author="Greg Landry" w:date="2018-06-11T11:27:00Z">
        <w:r>
          <w:t>84 is the total number of bytes in the SPP service (again excluding itself).</w:t>
        </w:r>
      </w:ins>
    </w:p>
    <w:p w14:paraId="6252B599" w14:textId="00735ED7" w:rsidR="00BB374E" w:rsidRDefault="00BB374E" w:rsidP="00BB374E">
      <w:pPr>
        <w:pStyle w:val="Heading2"/>
      </w:pPr>
      <w:bookmarkStart w:id="530" w:name="_Toc516570559"/>
      <w:r>
        <w:t>WICED Studio 6.2 – BT Designer Bugs</w:t>
      </w:r>
      <w:bookmarkEnd w:id="530"/>
    </w:p>
    <w:p w14:paraId="6D9E5E84" w14:textId="5906696A" w:rsidR="00BB374E" w:rsidRDefault="00BB374E" w:rsidP="00BB374E">
      <w:r>
        <w:t>In WICED Studio 6.2</w:t>
      </w:r>
      <w:ins w:id="531" w:author="Greg Landry" w:date="2018-06-11T11:28:00Z">
        <w:r w:rsidR="003B37BE">
          <w:t xml:space="preserve">, </w:t>
        </w:r>
      </w:ins>
      <w:del w:id="532" w:author="Greg Landry" w:date="2018-06-11T11:28:00Z">
        <w:r w:rsidDel="003B37BE">
          <w:delText xml:space="preserve"> the </w:delText>
        </w:r>
      </w:del>
      <w:r>
        <w:t>BT Designer generates projects with missing includes.  To get rid of these warnings you will need to add</w:t>
      </w:r>
      <w:ins w:id="533" w:author="Greg Landry" w:date="2018-06-11T11:28:00Z">
        <w:r w:rsidR="003B37BE">
          <w:t>:</w:t>
        </w:r>
      </w:ins>
    </w:p>
    <w:p w14:paraId="74E215F9" w14:textId="2A60C122" w:rsidR="00BB374E" w:rsidRDefault="00BB374E" w:rsidP="00BB374E">
      <w:pPr>
        <w:pStyle w:val="ListParagraph"/>
        <w:numPr>
          <w:ilvl w:val="0"/>
          <w:numId w:val="13"/>
        </w:numPr>
      </w:pPr>
      <w:r>
        <w:t>#include “</w:t>
      </w:r>
      <w:proofErr w:type="spellStart"/>
      <w:r>
        <w:t>wiced_bt_stack.h</w:t>
      </w:r>
      <w:proofErr w:type="spellEnd"/>
      <w:r>
        <w:t>”</w:t>
      </w:r>
    </w:p>
    <w:p w14:paraId="5CDE0513" w14:textId="108F870A" w:rsidR="00BB374E" w:rsidRDefault="00BB374E" w:rsidP="00BB374E">
      <w:pPr>
        <w:pStyle w:val="ListParagraph"/>
        <w:numPr>
          <w:ilvl w:val="0"/>
          <w:numId w:val="13"/>
        </w:numPr>
      </w:pPr>
      <w:r>
        <w:t>#include “</w:t>
      </w:r>
      <w:proofErr w:type="spellStart"/>
      <w:r>
        <w:t>wiced_bt_sdp.h</w:t>
      </w:r>
      <w:proofErr w:type="spellEnd"/>
      <w:r>
        <w:t>”</w:t>
      </w:r>
    </w:p>
    <w:p w14:paraId="6D3C3F88" w14:textId="2FC75C61" w:rsidR="00BB374E" w:rsidRDefault="00DD24A9" w:rsidP="00BB374E">
      <w:pPr>
        <w:pStyle w:val="ListParagraph"/>
        <w:numPr>
          <w:ilvl w:val="0"/>
          <w:numId w:val="13"/>
        </w:numPr>
      </w:pPr>
      <w:r>
        <w:t>#include “</w:t>
      </w:r>
      <w:proofErr w:type="spellStart"/>
      <w:r w:rsidRPr="00DD24A9">
        <w:t>wiced_hal_wdog.h</w:t>
      </w:r>
      <w:proofErr w:type="spellEnd"/>
      <w:r>
        <w:t>”</w:t>
      </w:r>
    </w:p>
    <w:p w14:paraId="0E2FCC3C" w14:textId="1751253A" w:rsidR="00DD24A9" w:rsidRPr="00BB374E" w:rsidRDefault="00DD24A9" w:rsidP="00DD24A9">
      <w:pPr>
        <w:pStyle w:val="ListParagraph"/>
        <w:numPr>
          <w:ilvl w:val="0"/>
          <w:numId w:val="13"/>
        </w:numPr>
      </w:pPr>
      <w:r>
        <w:t>#include “</w:t>
      </w:r>
      <w:proofErr w:type="spellStart"/>
      <w:r w:rsidRPr="00DD24A9">
        <w:t>wiced_bt_app_common.h</w:t>
      </w:r>
      <w:proofErr w:type="spellEnd"/>
      <w:r>
        <w:t>”</w:t>
      </w:r>
    </w:p>
    <w:p w14:paraId="2DF5EFA0" w14:textId="77777777" w:rsidR="008530F8" w:rsidRDefault="008530F8" w:rsidP="008530F8">
      <w:pPr>
        <w:pStyle w:val="Heading1"/>
      </w:pPr>
      <w:bookmarkStart w:id="534" w:name="_Toc515988122"/>
      <w:bookmarkStart w:id="535" w:name="_Toc516570560"/>
      <w:r>
        <w:lastRenderedPageBreak/>
        <w:t>WICED Bluetooth Stack Events</w:t>
      </w:r>
      <w:bookmarkEnd w:id="534"/>
      <w:bookmarkEnd w:id="535"/>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 xml:space="preserve">For your Basic </w:t>
      </w:r>
      <w:proofErr w:type="gramStart"/>
      <w:r>
        <w:t>Application</w:t>
      </w:r>
      <w:proofErr w:type="gramEnd"/>
      <w:r>
        <w:t xml:space="preserve"> these are the relevant BTM Events:</w:t>
      </w:r>
    </w:p>
    <w:tbl>
      <w:tblPr>
        <w:tblStyle w:val="TableGrid"/>
        <w:tblW w:w="0" w:type="auto"/>
        <w:tblLook w:val="04A0" w:firstRow="1" w:lastRow="0" w:firstColumn="1" w:lastColumn="0" w:noHBand="0" w:noVBand="1"/>
      </w:tblPr>
      <w:tblGrid>
        <w:gridCol w:w="5011"/>
        <w:gridCol w:w="4565"/>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 xml:space="preserve">When the Stack </w:t>
            </w:r>
            <w:proofErr w:type="gramStart"/>
            <w:r>
              <w:t>has</w:t>
            </w:r>
            <w:proofErr w:type="gramEnd"/>
            <w:r>
              <w:t xml:space="preserve"> everything going.  Th</w:t>
            </w:r>
            <w:r w:rsidR="00F277BD">
              <w:t>is</w:t>
            </w:r>
            <w:r>
              <w:t xml:space="preserve"> event data will tell if you it happened with WICED_SUCCESS </w:t>
            </w:r>
            <w:proofErr w:type="gramStart"/>
            <w:r>
              <w:t>or !WICED</w:t>
            </w:r>
            <w:proofErr w:type="gramEnd"/>
            <w:r>
              <w:t>_SUCCESS.</w:t>
            </w:r>
            <w:ins w:id="536" w:author="Greg Landry" w:date="2018-06-11T11:29:00Z">
              <w:r w:rsidR="00775A54">
                <w:t xml:space="preserve"> This is typically where you will launch most of your </w:t>
              </w:r>
            </w:ins>
            <w:ins w:id="537" w:author="Greg Landry" w:date="2018-06-11T11:30:00Z">
              <w:r w:rsidR="00775A54">
                <w:t>application</w:t>
              </w:r>
            </w:ins>
            <w:ins w:id="538" w:author="Greg Landry" w:date="2018-06-11T11:29:00Z">
              <w:r w:rsidR="00775A54">
                <w:t xml:space="preserve"> </w:t>
              </w:r>
            </w:ins>
            <w:ins w:id="539" w:author="Greg Landry" w:date="2018-06-11T11:30:00Z">
              <w:r w:rsidR="00775A54">
                <w:t>code.</w:t>
              </w:r>
            </w:ins>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099BC956" w:rsidR="008530F8" w:rsidRDefault="001E5E8A" w:rsidP="00174ABD">
            <w:ins w:id="540" w:author="Greg Landry" w:date="2018-06-11T16:49:00Z">
              <w:r>
                <w:t xml:space="preserve">For BLE, this is used to retrieve the local </w:t>
              </w:r>
            </w:ins>
            <w:ins w:id="541" w:author="Greg Landry" w:date="2018-06-11T16:50:00Z">
              <w:r>
                <w:t>identity</w:t>
              </w:r>
            </w:ins>
            <w:ins w:id="542" w:author="Greg Landry" w:date="2018-06-11T16:49:00Z">
              <w:r>
                <w:t xml:space="preserve"> key for RPA. For Classic </w:t>
              </w:r>
              <w:proofErr w:type="gramStart"/>
              <w:r>
                <w:t>BT</w:t>
              </w:r>
              <w:proofErr w:type="gramEnd"/>
              <w:r>
                <w:t xml:space="preserve"> you don't need to do anything for this event.</w:t>
              </w:r>
            </w:ins>
            <w:del w:id="543" w:author="Greg Landry" w:date="2018-06-11T16:49:00Z">
              <w:r w:rsidR="00A90DB2" w:rsidDel="001E5E8A">
                <w:delText>?</w:delText>
              </w:r>
            </w:del>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3F36F205" w:rsidR="007E3C47" w:rsidRDefault="00C463AE" w:rsidP="00174ABD">
            <w:r>
              <w:t>The Stack is asking what IO capabilities this device has (Display, Keyboard etc</w:t>
            </w:r>
            <w:ins w:id="544" w:author="Greg Landry" w:date="2018-06-11T13:09:00Z">
              <w:r w:rsidR="008758E2">
                <w:t>.</w:t>
              </w:r>
            </w:ins>
            <w:r>
              <w:t>)</w:t>
            </w:r>
            <w:ins w:id="545" w:author="Greg Landry" w:date="2018-06-11T13:09:00Z">
              <w:r w:rsidR="008758E2">
                <w:t>.</w:t>
              </w:r>
            </w:ins>
            <w:r w:rsidR="00F277BD">
              <w:t xml:space="preserve"> </w:t>
            </w:r>
            <w:del w:id="546" w:author="Greg Landry" w:date="2018-06-11T13:09:00Z">
              <w:r w:rsidR="00F277BD" w:rsidDel="008758E2">
                <w:delText>y</w:delText>
              </w:r>
            </w:del>
            <w:ins w:id="547" w:author="Greg Landry" w:date="2018-06-11T13:09:00Z">
              <w:r w:rsidR="008758E2">
                <w:t>Y</w:t>
              </w:r>
            </w:ins>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1BC24184" w:rsidR="007E3C47" w:rsidRDefault="00C463AE" w:rsidP="00174ABD">
            <w:r>
              <w:t>The Stack is informing you that the link is now encrypted…</w:t>
            </w:r>
            <w:del w:id="548" w:author="Greg Landry" w:date="2018-06-11T13:09:00Z">
              <w:r w:rsidDel="008758E2">
                <w:delText xml:space="preserve"> </w:delText>
              </w:r>
            </w:del>
            <w:r>
              <w:t>or not</w:t>
            </w:r>
            <w:ins w:id="549" w:author="Greg Landry" w:date="2018-06-11T13:09:00Z">
              <w:r w:rsidR="008758E2">
                <w:t xml:space="preserve"> depending on the event data.</w:t>
              </w:r>
            </w:ins>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ins w:id="550" w:author="Greg Landry" w:date="2018-06-11T13:10:00Z">
              <w:r w:rsidR="008758E2">
                <w:t>.</w:t>
              </w:r>
            </w:ins>
          </w:p>
        </w:tc>
      </w:tr>
    </w:tbl>
    <w:p w14:paraId="7EA56D92" w14:textId="77777777" w:rsidR="008530F8" w:rsidRDefault="008530F8" w:rsidP="008530F8"/>
    <w:p w14:paraId="3BB8E9ED" w14:textId="77777777" w:rsidR="00A9263E" w:rsidRDefault="00A9263E" w:rsidP="00EE2197">
      <w:pPr>
        <w:pStyle w:val="Heading1"/>
      </w:pPr>
      <w:bookmarkStart w:id="551" w:name="_Toc516570561"/>
      <w:r>
        <w:t>WICED Classic Bluetooth Firmware Architecture</w:t>
      </w:r>
      <w:bookmarkEnd w:id="551"/>
    </w:p>
    <w:p w14:paraId="3A41C864" w14:textId="00C7366F" w:rsidR="00CC7FAD" w:rsidRDefault="00FE620F" w:rsidP="00CC7FAD">
      <w:r>
        <w:t>WICED Bluetooth Designer will create a skeleton of the firmware that you need start building your device. The skeleton includes</w:t>
      </w:r>
      <w:r w:rsidR="00740FD7">
        <w:t xml:space="preserve"> a file named &lt;</w:t>
      </w:r>
      <w:proofErr w:type="spellStart"/>
      <w:r w:rsidR="00740FD7">
        <w:t>appname</w:t>
      </w:r>
      <w:proofErr w:type="spellEnd"/>
      <w:r w:rsidR="00740FD7">
        <w:t>&gt;.c which contains</w:t>
      </w:r>
      <w:ins w:id="552" w:author="Greg Landry" w:date="2018-06-11T13:10:00Z">
        <w:r w:rsidR="008758E2">
          <w:t>:</w:t>
        </w:r>
      </w:ins>
    </w:p>
    <w:p w14:paraId="41A4BB25" w14:textId="087EA0B9" w:rsidR="00993763" w:rsidRDefault="00993763" w:rsidP="00993763">
      <w:pPr>
        <w:pStyle w:val="ListParagraph"/>
        <w:numPr>
          <w:ilvl w:val="0"/>
          <w:numId w:val="14"/>
        </w:numPr>
      </w:pPr>
      <w:r>
        <w:t xml:space="preserve">The initialization functions </w:t>
      </w:r>
      <w:proofErr w:type="spellStart"/>
      <w:r>
        <w:t>application_start</w:t>
      </w:r>
      <w:proofErr w:type="spellEnd"/>
      <w:r>
        <w:t xml:space="preserve"> </w:t>
      </w:r>
      <w:del w:id="553" w:author="Greg Landry" w:date="2018-06-11T13:10:00Z">
        <w:r w:rsidDel="0092225A">
          <w:delText xml:space="preserve">function </w:delText>
        </w:r>
      </w:del>
      <w:r>
        <w:t>which is the entry point for your firmware and &lt;</w:t>
      </w:r>
      <w:proofErr w:type="spellStart"/>
      <w:r>
        <w:t>appname</w:t>
      </w:r>
      <w:proofErr w:type="spellEnd"/>
      <w:r>
        <w:t>&gt;_</w:t>
      </w:r>
      <w:proofErr w:type="spellStart"/>
      <w:r>
        <w:t>app_init</w:t>
      </w:r>
      <w:proofErr w:type="spellEnd"/>
      <w:r>
        <w:t xml:space="preserve"> which provides a place for you to get the Bluetooth stuff going</w:t>
      </w:r>
      <w:ins w:id="554" w:author="Greg Landry" w:date="2018-06-11T13:10:00Z">
        <w:r w:rsidR="0092225A">
          <w:t>.</w:t>
        </w:r>
      </w:ins>
    </w:p>
    <w:p w14:paraId="6749E54D" w14:textId="0CBEA2F7" w:rsidR="00FE620F" w:rsidRDefault="00FE620F" w:rsidP="000C5DDA">
      <w:pPr>
        <w:pStyle w:val="ListParagraph"/>
        <w:numPr>
          <w:ilvl w:val="0"/>
          <w:numId w:val="14"/>
        </w:numPr>
      </w:pPr>
      <w:r>
        <w:t>A template BTM event handler function</w:t>
      </w:r>
      <w:ins w:id="555" w:author="Greg Landry" w:date="2018-06-11T13:10:00Z">
        <w:r w:rsidR="0092225A">
          <w:t>.</w:t>
        </w:r>
      </w:ins>
    </w:p>
    <w:p w14:paraId="3DAF79E9" w14:textId="52412758" w:rsidR="00740FD7" w:rsidRDefault="00740FD7" w:rsidP="00740FD7">
      <w:r>
        <w:t xml:space="preserve">A </w:t>
      </w:r>
      <w:del w:id="556" w:author="Greg Landry" w:date="2018-06-11T13:11:00Z">
        <w:r w:rsidDel="0092225A">
          <w:delText>dotH dotC</w:delText>
        </w:r>
      </w:del>
      <w:ins w:id="557" w:author="Greg Landry" w:date="2018-06-11T13:11:00Z">
        <w:r w:rsidR="0092225A">
          <w:t>.c/.h</w:t>
        </w:r>
      </w:ins>
      <w:r>
        <w:t xml:space="preserve"> pair of files called &lt;</w:t>
      </w:r>
      <w:proofErr w:type="spellStart"/>
      <w:r>
        <w:t>appname</w:t>
      </w:r>
      <w:proofErr w:type="spellEnd"/>
      <w:r>
        <w:t>&gt;_</w:t>
      </w:r>
      <w:proofErr w:type="spellStart"/>
      <w:r>
        <w:t>sdp_db</w:t>
      </w:r>
      <w:ins w:id="558" w:author="Greg Landry" w:date="2018-06-11T13:11:00Z">
        <w:r w:rsidR="0092225A">
          <w:t>.c</w:t>
        </w:r>
        <w:proofErr w:type="spellEnd"/>
        <w:r w:rsidR="0092225A">
          <w:t>/</w:t>
        </w:r>
      </w:ins>
      <w:r>
        <w:t xml:space="preserve">.h that contain the #defines for the SDP database </w:t>
      </w:r>
      <w:ins w:id="559" w:author="Greg Landry" w:date="2018-06-11T13:11:00Z">
        <w:r w:rsidR="0092225A">
          <w:t xml:space="preserve">and </w:t>
        </w:r>
      </w:ins>
      <w:r>
        <w:t>the uint8_t structure holding the actual database.</w:t>
      </w:r>
    </w:p>
    <w:p w14:paraId="1570E4F9" w14:textId="7AA0B733" w:rsidR="00740FD7" w:rsidRDefault="00740FD7" w:rsidP="00740FD7">
      <w:r>
        <w:t xml:space="preserve">A file </w:t>
      </w:r>
      <w:proofErr w:type="spellStart"/>
      <w:r>
        <w:t>wiced_bt_config.h</w:t>
      </w:r>
      <w:proofErr w:type="spellEnd"/>
      <w:r>
        <w:t xml:space="preserve"> which contains all the basic Bluetooth configuration settings to get the stack going.</w:t>
      </w:r>
    </w:p>
    <w:p w14:paraId="1828A617" w14:textId="389C811B" w:rsidR="00FE620F" w:rsidRDefault="00993763" w:rsidP="00FE620F">
      <w:r>
        <w:t>To make your project work y</w:t>
      </w:r>
      <w:r w:rsidR="00FE620F">
        <w:t>ou need to add the capability to:</w:t>
      </w:r>
    </w:p>
    <w:p w14:paraId="31C035AC" w14:textId="7FDDB9D0" w:rsidR="00FE620F" w:rsidRDefault="00FE620F" w:rsidP="000C5DDA">
      <w:pPr>
        <w:pStyle w:val="ListParagraph"/>
        <w:numPr>
          <w:ilvl w:val="0"/>
          <w:numId w:val="15"/>
        </w:numPr>
      </w:pPr>
      <w:r>
        <w:t>Handle Pairing</w:t>
      </w:r>
    </w:p>
    <w:p w14:paraId="60498770" w14:textId="6D19F714" w:rsidR="00FE620F" w:rsidRDefault="00FE620F" w:rsidP="000C5DDA">
      <w:pPr>
        <w:pStyle w:val="ListParagraph"/>
        <w:numPr>
          <w:ilvl w:val="0"/>
          <w:numId w:val="15"/>
        </w:numPr>
      </w:pPr>
      <w:r>
        <w:t>Handle Bonding</w:t>
      </w:r>
    </w:p>
    <w:p w14:paraId="153F9442" w14:textId="3BA29C0A" w:rsidR="00FE620F" w:rsidRDefault="00FE620F" w:rsidP="000C5DDA">
      <w:pPr>
        <w:pStyle w:val="ListParagraph"/>
        <w:numPr>
          <w:ilvl w:val="0"/>
          <w:numId w:val="15"/>
        </w:numPr>
      </w:pPr>
      <w:r>
        <w:t>Support the Serial Port Profile</w:t>
      </w:r>
    </w:p>
    <w:p w14:paraId="24B9DD17" w14:textId="472B8D09" w:rsidR="007A424F" w:rsidRDefault="00993763" w:rsidP="007A424F">
      <w:pPr>
        <w:pStyle w:val="Heading2"/>
      </w:pPr>
      <w:bookmarkStart w:id="560" w:name="_Toc516570562"/>
      <w:r>
        <w:t>Initialization Functions</w:t>
      </w:r>
      <w:bookmarkEnd w:id="560"/>
    </w:p>
    <w:p w14:paraId="6711B529" w14:textId="66C2DE71" w:rsidR="00993763" w:rsidRDefault="00993763" w:rsidP="00993763">
      <w:r>
        <w:t xml:space="preserve">The </w:t>
      </w:r>
      <w:proofErr w:type="spellStart"/>
      <w:r>
        <w:t>application_start</w:t>
      </w:r>
      <w:proofErr w:type="spellEnd"/>
      <w:r>
        <w:t xml:space="preserve"> function is the entry</w:t>
      </w:r>
      <w:r w:rsidR="00276994">
        <w:t xml:space="preserve"> </w:t>
      </w:r>
      <w:r>
        <w:t>point of yo</w:t>
      </w:r>
      <w:r w:rsidR="00276994">
        <w:t xml:space="preserve">ur firmware. </w:t>
      </w:r>
      <w:del w:id="561" w:author="Greg Landry" w:date="2018-06-11T13:19:00Z">
        <w:r w:rsidR="00276994" w:rsidDel="00D67F99">
          <w:delText xml:space="preserve">That </w:delText>
        </w:r>
      </w:del>
      <w:ins w:id="562" w:author="Greg Landry" w:date="2018-06-11T13:19:00Z">
        <w:r w:rsidR="00D67F99">
          <w:t xml:space="preserve">By default, that </w:t>
        </w:r>
      </w:ins>
      <w:r w:rsidR="00276994">
        <w:t xml:space="preserve">function </w:t>
      </w:r>
      <w:del w:id="563" w:author="Greg Landry" w:date="2018-06-11T13:19:00Z">
        <w:r w:rsidR="00276994" w:rsidDel="00D67F99">
          <w:delText>must</w:delText>
        </w:r>
      </w:del>
      <w:ins w:id="564" w:author="Greg Landry" w:date="2018-06-11T13:19:00Z">
        <w:r w:rsidR="00D67F99">
          <w:t>will</w:t>
        </w:r>
      </w:ins>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ins w:id="565" w:author="Greg Landry" w:date="2018-06-11T13:11:00Z">
        <w:r w:rsidR="0092225A">
          <w:t xml:space="preserve"> if you want WICED_BT_TRACE messages</w:t>
        </w:r>
      </w:ins>
    </w:p>
    <w:p w14:paraId="2D0BCAA3" w14:textId="0CDD5103" w:rsidR="00993763" w:rsidDel="0092225A" w:rsidRDefault="00993763" w:rsidP="00993763">
      <w:pPr>
        <w:pStyle w:val="ListParagraph"/>
        <w:numPr>
          <w:ilvl w:val="0"/>
          <w:numId w:val="16"/>
        </w:numPr>
        <w:rPr>
          <w:del w:id="566" w:author="Greg Landry" w:date="2018-06-11T13:12:00Z"/>
        </w:rPr>
      </w:pPr>
      <w:r>
        <w:t xml:space="preserve">Call </w:t>
      </w:r>
      <w:proofErr w:type="spellStart"/>
      <w:r>
        <w:t>wiced_bt_stack_init</w:t>
      </w:r>
      <w:proofErr w:type="spellEnd"/>
      <w:r>
        <w:t xml:space="preserve"> with the event handler to start the stack</w:t>
      </w:r>
    </w:p>
    <w:p w14:paraId="00F09F74" w14:textId="77777777" w:rsidR="008948D9" w:rsidRDefault="008948D9">
      <w:pPr>
        <w:pStyle w:val="ListParagraph"/>
        <w:numPr>
          <w:ilvl w:val="0"/>
          <w:numId w:val="16"/>
        </w:numPr>
        <w:pPrChange w:id="567" w:author="Greg Landry" w:date="2018-06-11T13:12:00Z">
          <w:pPr/>
        </w:pPrChange>
      </w:pPr>
    </w:p>
    <w:p w14:paraId="7C883761" w14:textId="4B6BFA2E" w:rsidR="00993763" w:rsidRDefault="00993763" w:rsidP="00993763">
      <w:r>
        <w:t>The &lt;</w:t>
      </w:r>
      <w:proofErr w:type="spellStart"/>
      <w:r>
        <w:t>appname</w:t>
      </w:r>
      <w:proofErr w:type="spellEnd"/>
      <w:r>
        <w:t>&gt;_</w:t>
      </w:r>
      <w:proofErr w:type="spellStart"/>
      <w:r>
        <w:t>app_init</w:t>
      </w:r>
      <w:proofErr w:type="spellEnd"/>
      <w:r>
        <w:t xml:space="preserve"> function</w:t>
      </w:r>
      <w:r w:rsidR="00276994">
        <w:t xml:space="preserve"> is created for you as a place to initialize your </w:t>
      </w:r>
      <w:del w:id="568" w:author="Greg Landry" w:date="2018-06-11T13:12:00Z">
        <w:r w:rsidR="00276994" w:rsidDel="0092225A">
          <w:delText>project</w:delText>
        </w:r>
      </w:del>
      <w:proofErr w:type="spellStart"/>
      <w:ins w:id="569" w:author="Greg Landry" w:date="2018-06-11T13:12:00Z">
        <w:r w:rsidR="0092225A">
          <w:t>applicaion</w:t>
        </w:r>
      </w:ins>
      <w:proofErr w:type="spellEnd"/>
      <w:r w:rsidR="00276994">
        <w:t>. It is called in the BTM event handler after the stack starts.</w:t>
      </w:r>
      <w:ins w:id="570" w:author="Greg Landry" w:date="2018-06-11T13:12:00Z">
        <w:r w:rsidR="0092225A">
          <w:t xml:space="preserve"> By default, this function:</w:t>
        </w:r>
      </w:ins>
    </w:p>
    <w:p w14:paraId="7D4BCA4F" w14:textId="33BDE6D7" w:rsidR="00277868" w:rsidRDefault="00277868" w:rsidP="00B263DF">
      <w:pPr>
        <w:pStyle w:val="ListParagraph"/>
        <w:numPr>
          <w:ilvl w:val="0"/>
          <w:numId w:val="17"/>
        </w:numPr>
      </w:pPr>
      <w:r>
        <w:t xml:space="preserve">Makes your device </w:t>
      </w:r>
      <w:proofErr w:type="spellStart"/>
      <w:r>
        <w:t>pairable</w:t>
      </w:r>
      <w:proofErr w:type="spellEnd"/>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39C428D7" w:rsidR="00277868" w:rsidRDefault="00277868" w:rsidP="00B263DF">
      <w:pPr>
        <w:pStyle w:val="ListParagraph"/>
        <w:numPr>
          <w:ilvl w:val="0"/>
          <w:numId w:val="17"/>
        </w:numPr>
      </w:pPr>
      <w:r>
        <w:t>Makes your device discoverable (turns on Inquiry)</w:t>
      </w:r>
    </w:p>
    <w:p w14:paraId="6CCE70E7" w14:textId="46CE3791" w:rsidR="00993763" w:rsidRDefault="00993763" w:rsidP="007A424F">
      <w:pPr>
        <w:pStyle w:val="Heading2"/>
      </w:pPr>
      <w:bookmarkStart w:id="571" w:name="_Toc516570563"/>
      <w:r>
        <w:t>SDP Database</w:t>
      </w:r>
      <w:bookmarkEnd w:id="571"/>
    </w:p>
    <w:p w14:paraId="79A8CAC7" w14:textId="6D1F4E9C" w:rsidR="002B5CFC" w:rsidRDefault="002B5CFC" w:rsidP="002B5CFC">
      <w:r>
        <w:t xml:space="preserve">The Service Discovery Database is created for you based on the configuration settings in </w:t>
      </w:r>
      <w:del w:id="572" w:author="Greg Landry" w:date="2018-06-11T13:20:00Z">
        <w:r w:rsidDel="00CD258F">
          <w:delText xml:space="preserve">the </w:delText>
        </w:r>
      </w:del>
      <w:r>
        <w:t xml:space="preserve">BT Designer.  </w:t>
      </w:r>
      <w:del w:id="573" w:author="Greg Landry" w:date="2018-06-11T13:20:00Z">
        <w:r w:rsidDel="00CD258F">
          <w:delText>BT Designer</w:delText>
        </w:r>
      </w:del>
      <w:ins w:id="574" w:author="Greg Landry" w:date="2018-06-11T13:20:00Z">
        <w:r w:rsidR="00CD258F">
          <w:t>It</w:t>
        </w:r>
      </w:ins>
      <w:r>
        <w:t xml:space="preserve"> creates the </w:t>
      </w:r>
      <w:del w:id="575" w:author="Greg Landry" w:date="2018-06-11T13:19:00Z">
        <w:r w:rsidDel="00D67F99">
          <w:delText xml:space="preserve">dotC and dotH </w:delText>
        </w:r>
      </w:del>
      <w:r>
        <w:t>files &lt;</w:t>
      </w:r>
      <w:proofErr w:type="spellStart"/>
      <w:r>
        <w:t>appname</w:t>
      </w:r>
      <w:proofErr w:type="spellEnd"/>
      <w:r>
        <w:t>&gt;_</w:t>
      </w:r>
      <w:proofErr w:type="spellStart"/>
      <w:r>
        <w:t>sdp_db</w:t>
      </w:r>
      <w:ins w:id="576" w:author="Greg Landry" w:date="2018-06-11T13:19:00Z">
        <w:r w:rsidR="00D67F99">
          <w:t>.c</w:t>
        </w:r>
        <w:proofErr w:type="spellEnd"/>
        <w:r w:rsidR="00D67F99">
          <w:t>/.h</w:t>
        </w:r>
      </w:ins>
    </w:p>
    <w:p w14:paraId="6E5D1E9F" w14:textId="6382BB3B" w:rsidR="002B5CFC" w:rsidRDefault="002B5CFC">
      <w:pPr>
        <w:keepNext/>
        <w:pPrChange w:id="577" w:author="Greg Landry" w:date="2018-06-11T13:21:00Z">
          <w:pPr/>
        </w:pPrChange>
      </w:pPr>
      <w:r>
        <w:lastRenderedPageBreak/>
        <w:t>The file &lt;</w:t>
      </w:r>
      <w:proofErr w:type="spellStart"/>
      <w:r>
        <w:t>appname</w:t>
      </w:r>
      <w:proofErr w:type="spellEnd"/>
      <w:r>
        <w:t>&gt;_</w:t>
      </w:r>
      <w:proofErr w:type="spellStart"/>
      <w:r>
        <w:t>sdp_db.h</w:t>
      </w:r>
      <w:proofErr w:type="spellEnd"/>
      <w:ins w:id="578" w:author="Greg Landry" w:date="2018-06-11T13:20:00Z">
        <w:r w:rsidR="00CD258F">
          <w:t xml:space="preserve"> </w:t>
        </w:r>
      </w:ins>
      <w:ins w:id="579" w:author="Greg Landry" w:date="2018-06-11T13:21:00Z">
        <w:r w:rsidR="00CD258F">
          <w:t>for the</w:t>
        </w:r>
      </w:ins>
      <w:ins w:id="580" w:author="Greg Landry" w:date="2018-06-11T13:20:00Z">
        <w:r w:rsidR="00CD258F">
          <w:t xml:space="preserve"> simple project </w:t>
        </w:r>
      </w:ins>
      <w:ins w:id="581" w:author="Greg Landry" w:date="2018-06-11T13:21:00Z">
        <w:r w:rsidR="00CD258F">
          <w:t xml:space="preserve">with SPP and Device ID Services that we created using BT Designer </w:t>
        </w:r>
      </w:ins>
      <w:ins w:id="582" w:author="Greg Landry" w:date="2018-06-11T13:20:00Z">
        <w:r w:rsidR="00CD258F">
          <w:t>is shown here:</w:t>
        </w:r>
      </w:ins>
    </w:p>
    <w:p w14:paraId="5E089841" w14:textId="28459D2E" w:rsidR="002B5CFC" w:rsidRDefault="002B5CFC" w:rsidP="002B5CFC">
      <w:r w:rsidRPr="002B5CFC">
        <w:rPr>
          <w:noProof/>
        </w:rPr>
        <w:drawing>
          <wp:inline distT="0" distB="0" distL="0" distR="0" wp14:anchorId="11ABC1EF" wp14:editId="0CFBEC0F">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50820"/>
                    </a:xfrm>
                    <a:prstGeom prst="rect">
                      <a:avLst/>
                    </a:prstGeom>
                  </pic:spPr>
                </pic:pic>
              </a:graphicData>
            </a:graphic>
          </wp:inline>
        </w:drawing>
      </w:r>
    </w:p>
    <w:p w14:paraId="35276180" w14:textId="581A2AC3" w:rsidR="002B5CFC" w:rsidRDefault="002B5CFC">
      <w:pPr>
        <w:keepNext/>
        <w:pPrChange w:id="583" w:author="Greg Landry" w:date="2018-06-11T13:22:00Z">
          <w:pPr/>
        </w:pPrChange>
      </w:pPr>
      <w:r>
        <w:lastRenderedPageBreak/>
        <w:t>The file &lt;</w:t>
      </w:r>
      <w:proofErr w:type="spellStart"/>
      <w:r>
        <w:t>appname</w:t>
      </w:r>
      <w:proofErr w:type="spellEnd"/>
      <w:r>
        <w:t>&gt;_</w:t>
      </w:r>
      <w:proofErr w:type="spellStart"/>
      <w:r>
        <w:t>sdp_db.c</w:t>
      </w:r>
      <w:proofErr w:type="spellEnd"/>
      <w:r>
        <w:t xml:space="preserve"> simply contains the two Service Records that we defined in </w:t>
      </w:r>
      <w:del w:id="584" w:author="Greg Landry" w:date="2018-06-11T13:21:00Z">
        <w:r w:rsidDel="00CD258F">
          <w:delText xml:space="preserve">the </w:delText>
        </w:r>
      </w:del>
      <w:r>
        <w:t>BT Designer</w:t>
      </w:r>
      <w:ins w:id="585" w:author="Greg Landry" w:date="2018-06-11T13:22:00Z">
        <w:r w:rsidR="00CD258F">
          <w:t xml:space="preserve">: </w:t>
        </w:r>
      </w:ins>
      <w:del w:id="586" w:author="Greg Landry" w:date="2018-06-11T13:22:00Z">
        <w:r w:rsidDel="00CD258F">
          <w:delText xml:space="preserve">, </w:delText>
        </w:r>
      </w:del>
      <w:r>
        <w:t>the SPP and the Device Info.</w:t>
      </w:r>
    </w:p>
    <w:p w14:paraId="18CFA490" w14:textId="5C14490F" w:rsidR="002B5CFC" w:rsidRDefault="002B5CFC" w:rsidP="002B5CFC">
      <w:r w:rsidRPr="002B5CFC">
        <w:rPr>
          <w:noProof/>
        </w:rPr>
        <w:drawing>
          <wp:inline distT="0" distB="0" distL="0" distR="0" wp14:anchorId="1143A03D" wp14:editId="379BBD89">
            <wp:extent cx="5943600" cy="572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725160"/>
                    </a:xfrm>
                    <a:prstGeom prst="rect">
                      <a:avLst/>
                    </a:prstGeom>
                  </pic:spPr>
                </pic:pic>
              </a:graphicData>
            </a:graphic>
          </wp:inline>
        </w:drawing>
      </w:r>
    </w:p>
    <w:p w14:paraId="0097217E" w14:textId="1A46D52E" w:rsidR="002B5CFC" w:rsidRDefault="002B5CFC" w:rsidP="002B5CFC">
      <w:r>
        <w:t xml:space="preserve">The only </w:t>
      </w:r>
      <w:del w:id="587" w:author="Greg Landry" w:date="2018-06-11T13:22:00Z">
        <w:r w:rsidDel="00CD258F">
          <w:delText xml:space="preserve">firmware </w:delText>
        </w:r>
      </w:del>
      <w:r>
        <w:t>action required by your application</w:t>
      </w:r>
      <w:ins w:id="588" w:author="Greg Landry" w:date="2018-06-11T13:22:00Z">
        <w:r w:rsidR="00CD258F">
          <w:t xml:space="preserve"> </w:t>
        </w:r>
        <w:proofErr w:type="spellStart"/>
        <w:r w:rsidR="00CD258F">
          <w:t>firware</w:t>
        </w:r>
        <w:proofErr w:type="spellEnd"/>
        <w:r w:rsidR="00CD258F">
          <w:t xml:space="preserve"> to interact with the database</w:t>
        </w:r>
      </w:ins>
      <w:r>
        <w:t xml:space="preserve"> is to register </w:t>
      </w:r>
      <w:del w:id="589" w:author="Greg Landry" w:date="2018-06-11T13:23:00Z">
        <w:r w:rsidDel="00CD258F">
          <w:delText xml:space="preserve">your database </w:delText>
        </w:r>
      </w:del>
      <w:ins w:id="590" w:author="Greg Landry" w:date="2018-06-11T13:23:00Z">
        <w:r w:rsidR="00CD258F">
          <w:t xml:space="preserve">it. </w:t>
        </w:r>
        <w:proofErr w:type="spellStart"/>
        <w:r w:rsidR="00CD258F">
          <w:t>Thi</w:t>
        </w:r>
        <w:proofErr w:type="spellEnd"/>
        <w:r w:rsidR="00CD258F">
          <w:t xml:space="preserve"> </w:t>
        </w:r>
        <w:proofErr w:type="spellStart"/>
        <w:r w:rsidR="00CD258F">
          <w:t>is</w:t>
        </w:r>
      </w:ins>
      <w:del w:id="591" w:author="Greg Landry" w:date="2018-06-11T13:23:00Z">
        <w:r w:rsidDel="00CD258F">
          <w:delText xml:space="preserve">which is </w:delText>
        </w:r>
      </w:del>
      <w:r>
        <w:t>inserted</w:t>
      </w:r>
      <w:proofErr w:type="spellEnd"/>
      <w:r>
        <w:t xml:space="preserve"> into the function &lt;</w:t>
      </w:r>
      <w:proofErr w:type="spellStart"/>
      <w:r>
        <w:t>appname</w:t>
      </w:r>
      <w:proofErr w:type="spellEnd"/>
      <w:r>
        <w:t>&gt;_</w:t>
      </w:r>
      <w:proofErr w:type="spellStart"/>
      <w:r>
        <w:t>app_init</w:t>
      </w:r>
      <w:proofErr w:type="spellEnd"/>
      <w:r>
        <w:t xml:space="preserve"> for you automatically by </w:t>
      </w:r>
      <w:del w:id="592" w:author="Greg Landry" w:date="2018-06-11T13:23:00Z">
        <w:r w:rsidDel="00CD258F">
          <w:delText xml:space="preserve">the </w:delText>
        </w:r>
      </w:del>
      <w:r>
        <w:t>BT Designer.</w:t>
      </w:r>
    </w:p>
    <w:p w14:paraId="2B259D91" w14:textId="1106CBA2" w:rsidR="002B5CFC" w:rsidRPr="002B5CFC" w:rsidRDefault="002B5CFC" w:rsidP="002B5CFC">
      <w:r w:rsidRPr="002B5CFC">
        <w:rPr>
          <w:noProof/>
        </w:rPr>
        <w:drawing>
          <wp:inline distT="0" distB="0" distL="0" distR="0" wp14:anchorId="4CBED008" wp14:editId="6CC3128C">
            <wp:extent cx="5943600" cy="4216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1640"/>
                    </a:xfrm>
                    <a:prstGeom prst="rect">
                      <a:avLst/>
                    </a:prstGeom>
                  </pic:spPr>
                </pic:pic>
              </a:graphicData>
            </a:graphic>
          </wp:inline>
        </w:drawing>
      </w:r>
    </w:p>
    <w:p w14:paraId="16B095F3" w14:textId="1453DDDB" w:rsidR="007A424F" w:rsidRDefault="007A424F" w:rsidP="007A424F">
      <w:pPr>
        <w:pStyle w:val="Heading2"/>
      </w:pPr>
      <w:bookmarkStart w:id="593" w:name="_Ref516402715"/>
      <w:bookmarkStart w:id="594" w:name="_Toc516570564"/>
      <w:r>
        <w:lastRenderedPageBreak/>
        <w:t>Handle Pairing</w:t>
      </w:r>
      <w:bookmarkEnd w:id="593"/>
      <w:bookmarkEnd w:id="594"/>
    </w:p>
    <w:p w14:paraId="4A014BE9" w14:textId="77777777" w:rsidR="00B3642C" w:rsidRDefault="005C019A">
      <w:pPr>
        <w:keepNext/>
        <w:pPrChange w:id="595" w:author="Greg Landry" w:date="2018-06-11T13:23:00Z">
          <w:pPr/>
        </w:pPrChange>
      </w:pPr>
      <w:r>
        <w:t>T</w:t>
      </w:r>
      <w:r w:rsidR="00B3642C">
        <w:t>he BTM events involved in Pairing are:</w:t>
      </w:r>
    </w:p>
    <w:p w14:paraId="3751E1D6" w14:textId="455BA26D" w:rsidR="00B3642C" w:rsidDel="00C02341" w:rsidRDefault="00B3642C" w:rsidP="00B3642C">
      <w:pPr>
        <w:pStyle w:val="ListParagraph"/>
        <w:numPr>
          <w:ilvl w:val="0"/>
          <w:numId w:val="22"/>
        </w:numPr>
        <w:rPr>
          <w:del w:id="596" w:author="Greg Landry" w:date="2018-06-11T16:53:00Z"/>
        </w:rPr>
      </w:pPr>
      <w:del w:id="597" w:author="Greg Landry" w:date="2018-06-11T16:53:00Z">
        <w:r w:rsidRPr="00B3642C" w:rsidDel="00C02341">
          <w:delText>BTM_PIN_REQUEST_EVT</w:delText>
        </w:r>
      </w:del>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17666506" w14:textId="55F12CB0" w:rsidR="00B3642C" w:rsidDel="00C02341" w:rsidRDefault="00B3642C" w:rsidP="00B3642C">
      <w:pPr>
        <w:rPr>
          <w:del w:id="598" w:author="Greg Landry" w:date="2018-06-11T16:53:00Z"/>
        </w:rPr>
      </w:pPr>
      <w:del w:id="599" w:author="Greg Landry" w:date="2018-06-11T16:53:00Z">
        <w:r w:rsidDel="00C02341">
          <w:delText xml:space="preserve">When you get the </w:delText>
        </w:r>
        <w:r w:rsidRPr="00B3642C" w:rsidDel="00C02341">
          <w:delText>BTM_PIN_REQUEST_EVT</w:delText>
        </w:r>
        <w:r w:rsidDel="00C02341">
          <w:delText xml:space="preserve"> you should respond with a PIN code.  </w:delText>
        </w:r>
      </w:del>
      <w:del w:id="600" w:author="Greg Landry" w:date="2018-06-11T13:24:00Z">
        <w:r w:rsidDel="00616909">
          <w:delText xml:space="preserve">The </w:delText>
        </w:r>
      </w:del>
      <w:del w:id="601" w:author="Greg Landry" w:date="2018-06-11T16:53:00Z">
        <w:r w:rsidDel="00C02341">
          <w:delText>BT Designer does not put this code in the template for you.</w:delText>
        </w:r>
        <w:r w:rsidR="00B830FC" w:rsidDel="00C02341">
          <w:delText xml:space="preserve">  The pin code is typically four ASCII digits.</w:delText>
        </w:r>
      </w:del>
    </w:p>
    <w:p w14:paraId="59066D4F" w14:textId="5303479B" w:rsidR="00B3642C" w:rsidDel="00C02341" w:rsidRDefault="00B830FC" w:rsidP="00B3642C">
      <w:pPr>
        <w:rPr>
          <w:del w:id="602" w:author="Greg Landry" w:date="2018-06-11T16:53:00Z"/>
        </w:rPr>
      </w:pPr>
      <w:commentRangeStart w:id="603"/>
      <w:del w:id="604" w:author="Greg Landry" w:date="2018-06-11T16:53:00Z">
        <w:r w:rsidRPr="00B830FC" w:rsidDel="00C02341">
          <w:rPr>
            <w:noProof/>
          </w:rPr>
          <w:drawing>
            <wp:inline distT="0" distB="0" distL="0" distR="0" wp14:anchorId="59E47E4F" wp14:editId="12AB86A3">
              <wp:extent cx="4191000" cy="5715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1000" cy="571500"/>
                      </a:xfrm>
                      <a:prstGeom prst="rect">
                        <a:avLst/>
                      </a:prstGeom>
                    </pic:spPr>
                  </pic:pic>
                </a:graphicData>
              </a:graphic>
            </wp:inline>
          </w:drawing>
        </w:r>
        <w:commentRangeEnd w:id="603"/>
        <w:r w:rsidR="0004051D" w:rsidDel="00C02341">
          <w:rPr>
            <w:rStyle w:val="CommentReference"/>
          </w:rPr>
          <w:commentReference w:id="603"/>
        </w:r>
      </w:del>
    </w:p>
    <w:p w14:paraId="76AEACD8" w14:textId="767C0080" w:rsidR="00B830FC" w:rsidDel="00C02341" w:rsidRDefault="00636E24" w:rsidP="00B3642C">
      <w:pPr>
        <w:rPr>
          <w:del w:id="605" w:author="Greg Landry" w:date="2018-06-11T16:53:00Z"/>
        </w:rPr>
      </w:pPr>
      <w:del w:id="606" w:author="Greg Landry" w:date="2018-06-11T13:24:00Z">
        <w:r w:rsidDel="00616909">
          <w:delText>And y</w:delText>
        </w:r>
      </w:del>
      <w:del w:id="607" w:author="Greg Landry" w:date="2018-06-11T16:53:00Z">
        <w:r w:rsidDel="00C02341">
          <w:delText>ou need to handle the case by responding with the PIN Code.</w:delText>
        </w:r>
      </w:del>
    </w:p>
    <w:p w14:paraId="1AE221F3" w14:textId="46D59133" w:rsidR="00636E24" w:rsidDel="00C02341" w:rsidRDefault="00636E24" w:rsidP="00B3642C">
      <w:pPr>
        <w:rPr>
          <w:del w:id="608" w:author="Greg Landry" w:date="2018-06-11T16:53:00Z"/>
        </w:rPr>
      </w:pPr>
      <w:del w:id="609" w:author="Greg Landry" w:date="2018-06-11T16:53:00Z">
        <w:r w:rsidRPr="00636E24" w:rsidDel="00C02341">
          <w:rPr>
            <w:noProof/>
          </w:rPr>
          <w:drawing>
            <wp:inline distT="0" distB="0" distL="0" distR="0" wp14:anchorId="4854DCD5" wp14:editId="5958E5C4">
              <wp:extent cx="5943600" cy="548005"/>
              <wp:effectExtent l="0" t="0" r="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48005"/>
                      </a:xfrm>
                      <a:prstGeom prst="rect">
                        <a:avLst/>
                      </a:prstGeom>
                    </pic:spPr>
                  </pic:pic>
                </a:graphicData>
              </a:graphic>
            </wp:inline>
          </w:drawing>
        </w:r>
      </w:del>
    </w:p>
    <w:p w14:paraId="7FDD9C02" w14:textId="00A91D19" w:rsidR="00636E24" w:rsidRDefault="00636E24" w:rsidP="00B3642C">
      <w:r>
        <w:t>When the Master attempts to Pair with you, it sends its I/O capabilities.  When you get th</w:t>
      </w:r>
      <w:ins w:id="610" w:author="Greg Landry" w:date="2018-06-11T13:24:00Z">
        <w:r w:rsidR="00616909">
          <w:t>at</w:t>
        </w:r>
      </w:ins>
      <w:del w:id="611" w:author="Greg Landry" w:date="2018-06-11T13:24:00Z">
        <w:r w:rsidDel="00616909">
          <w:delText>e</w:delText>
        </w:r>
      </w:del>
      <w:r>
        <w:t xml:space="preserve"> event you can decide what to do, including nothing.  In this case</w:t>
      </w:r>
      <w:r w:rsidR="00EA4AB7">
        <w:t>,</w:t>
      </w:r>
      <w:r>
        <w:t xml:space="preserve"> we just print out the I/O capabilities.  By default</w:t>
      </w:r>
      <w:r w:rsidR="00EA4AB7">
        <w:t>,</w:t>
      </w:r>
      <w:r>
        <w:t xml:space="preserve"> </w:t>
      </w:r>
      <w:del w:id="612" w:author="Greg Landry" w:date="2018-06-11T13:24:00Z">
        <w:r w:rsidDel="00616909">
          <w:delText xml:space="preserve">the </w:delText>
        </w:r>
      </w:del>
      <w:r>
        <w:t>BT Designer does not include this event in the template.</w:t>
      </w:r>
    </w:p>
    <w:p w14:paraId="1DE40E8A" w14:textId="5205F6DF" w:rsidR="00636E24" w:rsidRDefault="00731977" w:rsidP="00B3642C">
      <w:commentRangeStart w:id="613"/>
      <w:r w:rsidRPr="00731977">
        <w:rPr>
          <w:noProof/>
        </w:rPr>
        <w:drawing>
          <wp:inline distT="0" distB="0" distL="0" distR="0" wp14:anchorId="49DC97E9" wp14:editId="42738624">
            <wp:extent cx="5943600" cy="69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5960"/>
                    </a:xfrm>
                    <a:prstGeom prst="rect">
                      <a:avLst/>
                    </a:prstGeom>
                  </pic:spPr>
                </pic:pic>
              </a:graphicData>
            </a:graphic>
          </wp:inline>
        </w:drawing>
      </w:r>
      <w:commentRangeEnd w:id="613"/>
      <w:r w:rsidR="00011685">
        <w:rPr>
          <w:rStyle w:val="CommentReference"/>
        </w:rPr>
        <w:commentReference w:id="613"/>
      </w:r>
    </w:p>
    <w:p w14:paraId="0610A87D" w14:textId="15E26C1A" w:rsidR="00731977" w:rsidRDefault="00731977" w:rsidP="00B3642C">
      <w:r>
        <w:t xml:space="preserve">When you </w:t>
      </w:r>
      <w:proofErr w:type="gramStart"/>
      <w:r>
        <w:t>get</w:t>
      </w:r>
      <w:proofErr w:type="gramEnd"/>
      <w:r>
        <w:t xml:space="preserve"> the event asking for your I/O Capabilities, you need to respond by changing the event data.</w:t>
      </w:r>
      <w:r w:rsidR="00E4441B">
        <w:t xml:space="preserve">  By default</w:t>
      </w:r>
      <w:r w:rsidR="00EA4AB7">
        <w:t>,</w:t>
      </w:r>
      <w:r w:rsidR="00E4441B">
        <w:t xml:space="preserve"> </w:t>
      </w:r>
      <w:del w:id="614" w:author="Greg Landry" w:date="2018-06-11T13:25:00Z">
        <w:r w:rsidR="00E4441B" w:rsidDel="00616909">
          <w:delText xml:space="preserve">the </w:delText>
        </w:r>
      </w:del>
      <w:r w:rsidR="00E4441B">
        <w:t xml:space="preserve">BT Designer </w:t>
      </w:r>
      <w:r w:rsidR="00EA4AB7">
        <w:t xml:space="preserve">gives you an incomplete </w:t>
      </w:r>
      <w:r w:rsidR="00066708">
        <w:t xml:space="preserve">filling of the structure.  You need to add </w:t>
      </w:r>
      <w:ins w:id="615" w:author="Greg Landry" w:date="2018-06-11T13:25:00Z">
        <w:r w:rsidR="00616909">
          <w:t xml:space="preserve">the local IO capabilities. For example, if your device has a display but no user entry, you would use BTM_IO_CAPABILITIES_DISPLAY_ONLY as </w:t>
        </w:r>
      </w:ins>
      <w:ins w:id="616" w:author="Greg Landry" w:date="2018-06-11T13:26:00Z">
        <w:r w:rsidR="00616909">
          <w:t>shown</w:t>
        </w:r>
      </w:ins>
      <w:ins w:id="617" w:author="Greg Landry" w:date="2018-06-11T13:25:00Z">
        <w:r w:rsidR="00616909">
          <w:t xml:space="preserve"> </w:t>
        </w:r>
      </w:ins>
      <w:ins w:id="618" w:author="Greg Landry" w:date="2018-06-11T13:26:00Z">
        <w:r w:rsidR="00616909">
          <w:t>here:</w:t>
        </w:r>
      </w:ins>
      <w:del w:id="619" w:author="Greg Landry" w:date="2018-06-11T13:25:00Z">
        <w:r w:rsidR="00E4441B" w:rsidDel="00616909">
          <w:delText xml:space="preserve"> </w:delText>
        </w:r>
      </w:del>
    </w:p>
    <w:p w14:paraId="790EABB5" w14:textId="557DC5AD" w:rsidR="00731977" w:rsidRDefault="00081139" w:rsidP="00B3642C">
      <w:r w:rsidRPr="00081139">
        <w:rPr>
          <w:noProof/>
        </w:rPr>
        <w:drawing>
          <wp:inline distT="0" distB="0" distL="0" distR="0" wp14:anchorId="551564F3" wp14:editId="64EDE92B">
            <wp:extent cx="5943600" cy="974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74090"/>
                    </a:xfrm>
                    <a:prstGeom prst="rect">
                      <a:avLst/>
                    </a:prstGeom>
                  </pic:spPr>
                </pic:pic>
              </a:graphicData>
            </a:graphic>
          </wp:inline>
        </w:drawing>
      </w:r>
    </w:p>
    <w:p w14:paraId="26D7B3C5" w14:textId="4C530A26" w:rsidR="00081139" w:rsidRDefault="00081139">
      <w:pPr>
        <w:keepNext/>
        <w:pPrChange w:id="620" w:author="Greg Landry" w:date="2018-06-11T13:26:00Z">
          <w:pPr/>
        </w:pPrChange>
      </w:pPr>
      <w:r>
        <w:t>When the pairing process is complete you can print a message, or more likely initialize some variable for that session.</w:t>
      </w:r>
    </w:p>
    <w:p w14:paraId="61C48C9B" w14:textId="21D70A4B" w:rsidR="00081139" w:rsidRPr="002C5B06" w:rsidRDefault="00081139" w:rsidP="00B3642C">
      <w:r w:rsidRPr="00081139">
        <w:rPr>
          <w:noProof/>
        </w:rPr>
        <w:drawing>
          <wp:inline distT="0" distB="0" distL="0" distR="0" wp14:anchorId="51B2A933" wp14:editId="16170B83">
            <wp:extent cx="5943600" cy="830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30580"/>
                    </a:xfrm>
                    <a:prstGeom prst="rect">
                      <a:avLst/>
                    </a:prstGeom>
                  </pic:spPr>
                </pic:pic>
              </a:graphicData>
            </a:graphic>
          </wp:inline>
        </w:drawing>
      </w:r>
    </w:p>
    <w:p w14:paraId="7DE4319F" w14:textId="4B987587" w:rsidR="007A424F" w:rsidRDefault="007A424F" w:rsidP="007A424F">
      <w:pPr>
        <w:pStyle w:val="Heading2"/>
      </w:pPr>
      <w:bookmarkStart w:id="621" w:name="_Ref516402727"/>
      <w:bookmarkStart w:id="622" w:name="_Toc516570565"/>
      <w:r>
        <w:t>Handle Bonding</w:t>
      </w:r>
      <w:bookmarkEnd w:id="621"/>
      <w:bookmarkEnd w:id="622"/>
    </w:p>
    <w:p w14:paraId="47A3F5E5" w14:textId="36BF91BF"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ins w:id="623" w:author="Greg Landry" w:date="2018-06-11T13:27:00Z">
        <w:r w:rsidR="002A6A11">
          <w:t>.</w:t>
        </w:r>
      </w:ins>
    </w:p>
    <w:p w14:paraId="5CC84006" w14:textId="6E47100B" w:rsidR="006E23C3" w:rsidRDefault="005C019A" w:rsidP="005C019A">
      <w:r>
        <w:t xml:space="preserve">This is best done by reserving a block of the NVRAM </w:t>
      </w:r>
      <w:r w:rsidR="00C54E3F">
        <w:t>VS</w:t>
      </w:r>
      <w:del w:id="624" w:author="Greg Landry" w:date="2018-06-11T13:28:00Z">
        <w:r w:rsidR="00C54E3F" w:rsidDel="002A6A11">
          <w:delText xml:space="preserve"> </w:delText>
        </w:r>
      </w:del>
      <w:r w:rsidR="00C54E3F">
        <w:t xml:space="preserve">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t>
      </w:r>
      <w:proofErr w:type="spellStart"/>
      <w:r w:rsidR="006E23C3">
        <w:t>wiced_hal_nvram.h</w:t>
      </w:r>
      <w:proofErr w:type="spellEnd"/>
      <w:ins w:id="625" w:author="Greg Landry" w:date="2018-06-11T13:28:00Z">
        <w:r w:rsidR="002A6A11">
          <w:t>.</w:t>
        </w:r>
      </w:ins>
    </w:p>
    <w:p w14:paraId="0D6C5CE8" w14:textId="5771D16C" w:rsidR="00D54DE4" w:rsidRDefault="00D54DE4" w:rsidP="005C019A">
      <w:del w:id="626" w:author="Greg Landry" w:date="2018-06-11T13:28:00Z">
        <w:r w:rsidDel="002A6A11">
          <w:lastRenderedPageBreak/>
          <w:delText xml:space="preserve">The </w:delText>
        </w:r>
      </w:del>
      <w:r>
        <w:t xml:space="preserve">BT Designer provides a template for the keys request event.  </w:t>
      </w:r>
      <w:ins w:id="627" w:author="Greg Landry" w:date="2018-06-11T13:29:00Z">
        <w:r w:rsidR="002A6A11">
          <w:t>To</w:t>
        </w:r>
      </w:ins>
      <w:del w:id="628" w:author="Greg Landry" w:date="2018-06-11T13:29:00Z">
        <w:r w:rsidDel="002A6A11">
          <w:delText>In order to</w:delText>
        </w:r>
      </w:del>
      <w:r>
        <w:t xml:space="preserve"> use it change the #if to 1.</w:t>
      </w:r>
      <w:del w:id="629" w:author="Greg Landry" w:date="2018-06-11T13:28:00Z">
        <w:r w:rsidDel="002A6A11">
          <w:delText>.</w:delText>
        </w:r>
      </w:del>
      <w:r>
        <w:t xml:space="preserve"> You also need to provide the function &lt;</w:t>
      </w:r>
      <w:proofErr w:type="spellStart"/>
      <w:r>
        <w:t>appname</w:t>
      </w:r>
      <w:proofErr w:type="spellEnd"/>
      <w:r>
        <w:t>&gt;_</w:t>
      </w:r>
      <w:proofErr w:type="spellStart"/>
      <w:r>
        <w:t>read_link_keys</w:t>
      </w:r>
      <w:proofErr w:type="spellEnd"/>
      <w:ins w:id="630" w:author="Greg Landry" w:date="2018-06-11T13:29:00Z">
        <w:r w:rsidR="007A7AE9">
          <w:t xml:space="preserve"> which we will do in a</w:t>
        </w:r>
      </w:ins>
      <w:ins w:id="631" w:author="Greg Landry" w:date="2018-06-11T14:14:00Z">
        <w:r w:rsidR="007A7AE9">
          <w:t xml:space="preserve"> </w:t>
        </w:r>
      </w:ins>
      <w:ins w:id="632" w:author="Greg Landry" w:date="2018-06-11T13:29:00Z">
        <w:r w:rsidR="007A7AE9">
          <w:t>minute.</w:t>
        </w:r>
      </w:ins>
    </w:p>
    <w:p w14:paraId="1EDC0B1A" w14:textId="22892C2C" w:rsidR="006E23C3" w:rsidRDefault="00D54DE4" w:rsidP="005C019A">
      <w:r w:rsidRPr="00D54DE4">
        <w:rPr>
          <w:noProof/>
        </w:rPr>
        <w:drawing>
          <wp:inline distT="0" distB="0" distL="0" distR="0" wp14:anchorId="03706330" wp14:editId="0D2161DB">
            <wp:extent cx="5943600" cy="1931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31670"/>
                    </a:xfrm>
                    <a:prstGeom prst="rect">
                      <a:avLst/>
                    </a:prstGeom>
                  </pic:spPr>
                </pic:pic>
              </a:graphicData>
            </a:graphic>
          </wp:inline>
        </w:drawing>
      </w:r>
      <w:r w:rsidR="006E23C3">
        <w:t xml:space="preserve"> </w:t>
      </w:r>
    </w:p>
    <w:p w14:paraId="67B1A22C" w14:textId="2BDE3462" w:rsidR="007A7AE9" w:rsidRDefault="007A7AE9" w:rsidP="007A7AE9">
      <w:pPr>
        <w:rPr>
          <w:ins w:id="633" w:author="Greg Landry" w:date="2018-06-11T14:14:00Z"/>
        </w:rPr>
      </w:pPr>
      <w:ins w:id="634" w:author="Greg Landry" w:date="2018-06-11T14:14:00Z">
        <w:r>
          <w:t>BT Designer does not provide a template for the keys update event.  So, you need to add the case for that event, which simply calls a write function that we will create next.</w:t>
        </w:r>
      </w:ins>
    </w:p>
    <w:p w14:paraId="24A75E1C" w14:textId="77777777" w:rsidR="007A7AE9" w:rsidRDefault="007A7AE9" w:rsidP="007A7AE9">
      <w:pPr>
        <w:rPr>
          <w:ins w:id="635" w:author="Greg Landry" w:date="2018-06-11T14:14:00Z"/>
        </w:rPr>
      </w:pPr>
      <w:ins w:id="636" w:author="Greg Landry" w:date="2018-06-11T14:14:00Z">
        <w:r w:rsidRPr="00D54DE4">
          <w:rPr>
            <w:noProof/>
          </w:rPr>
          <w:drawing>
            <wp:inline distT="0" distB="0" distL="0" distR="0" wp14:anchorId="43D20FC5" wp14:editId="54B3CA0D">
              <wp:extent cx="5943600"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95325"/>
                      </a:xfrm>
                      <a:prstGeom prst="rect">
                        <a:avLst/>
                      </a:prstGeom>
                    </pic:spPr>
                  </pic:pic>
                </a:graphicData>
              </a:graphic>
            </wp:inline>
          </w:drawing>
        </w:r>
      </w:ins>
    </w:p>
    <w:p w14:paraId="72DB7202" w14:textId="77777777" w:rsidR="007A7AE9" w:rsidRDefault="007A7AE9" w:rsidP="005C019A">
      <w:pPr>
        <w:rPr>
          <w:ins w:id="637" w:author="Greg Landry" w:date="2018-06-11T14:14:00Z"/>
        </w:rPr>
      </w:pPr>
    </w:p>
    <w:p w14:paraId="0BF27651" w14:textId="50323B1E" w:rsidR="00E06BC4" w:rsidRDefault="007A7AE9">
      <w:pPr>
        <w:keepNext/>
        <w:pPrChange w:id="638" w:author="Greg Landry" w:date="2018-06-11T14:15:00Z">
          <w:pPr/>
        </w:pPrChange>
      </w:pPr>
      <w:ins w:id="639" w:author="Greg Landry" w:date="2018-06-11T14:15:00Z">
        <w:r>
          <w:t>Next, y</w:t>
        </w:r>
      </w:ins>
      <w:del w:id="640" w:author="Greg Landry" w:date="2018-06-11T14:15:00Z">
        <w:r w:rsidR="00D54DE4" w:rsidDel="007A7AE9">
          <w:delText>Y</w:delText>
        </w:r>
      </w:del>
      <w:r w:rsidR="00D54DE4">
        <w:t xml:space="preserve">ou need to </w:t>
      </w:r>
      <w:del w:id="641" w:author="Greg Landry" w:date="2018-06-11T14:15:00Z">
        <w:r w:rsidR="00D54DE4" w:rsidDel="007A7AE9">
          <w:delText xml:space="preserve">make </w:delText>
        </w:r>
      </w:del>
      <w:ins w:id="642" w:author="Greg Landry" w:date="2018-06-11T14:15:00Z">
        <w:r>
          <w:t xml:space="preserve">write </w:t>
        </w:r>
      </w:ins>
      <w:r w:rsidR="00D54DE4">
        <w:t xml:space="preserve">the </w:t>
      </w:r>
      <w:ins w:id="643" w:author="Greg Landry" w:date="2018-06-11T13:31:00Z">
        <w:r w:rsidR="008D5C1B">
          <w:t>&lt;</w:t>
        </w:r>
        <w:proofErr w:type="spellStart"/>
        <w:r w:rsidR="008D5C1B">
          <w:t>appname</w:t>
        </w:r>
        <w:proofErr w:type="spellEnd"/>
        <w:r w:rsidR="008D5C1B">
          <w:t>&gt;_</w:t>
        </w:r>
      </w:ins>
      <w:proofErr w:type="spellStart"/>
      <w:r w:rsidR="00D54DE4">
        <w:t>read_link_keys</w:t>
      </w:r>
      <w:proofErr w:type="spellEnd"/>
      <w:r w:rsidR="00D54DE4">
        <w:t xml:space="preserve"> and </w:t>
      </w:r>
      <w:ins w:id="644" w:author="Greg Landry" w:date="2018-06-11T13:31:00Z">
        <w:r w:rsidR="008D5C1B">
          <w:t>&lt;</w:t>
        </w:r>
        <w:proofErr w:type="spellStart"/>
        <w:r w:rsidR="008D5C1B">
          <w:t>appname</w:t>
        </w:r>
        <w:proofErr w:type="spellEnd"/>
        <w:r w:rsidR="008D5C1B">
          <w:t>&gt;_</w:t>
        </w:r>
      </w:ins>
      <w:proofErr w:type="spellStart"/>
      <w:r w:rsidR="00D54DE4">
        <w:t>write_link_keys</w:t>
      </w:r>
      <w:proofErr w:type="spellEnd"/>
      <w:r w:rsidR="00D54DE4">
        <w:t xml:space="preserve"> function</w:t>
      </w:r>
      <w:ins w:id="645" w:author="Greg Landry" w:date="2018-06-11T13:31:00Z">
        <w:r w:rsidR="008D5C1B">
          <w:t>s</w:t>
        </w:r>
      </w:ins>
      <w:r w:rsidR="00D54DE4">
        <w:t xml:space="preserve">.  </w:t>
      </w:r>
      <w:ins w:id="646" w:author="Greg Landry" w:date="2018-06-11T13:32:00Z">
        <w:r w:rsidR="0071603D">
          <w:t xml:space="preserve">In our </w:t>
        </w:r>
        <w:proofErr w:type="gramStart"/>
        <w:r w:rsidR="0071603D">
          <w:t>case</w:t>
        </w:r>
        <w:proofErr w:type="gramEnd"/>
        <w:r w:rsidR="0071603D">
          <w:t xml:space="preserve"> we will write them so that </w:t>
        </w:r>
      </w:ins>
      <w:del w:id="647" w:author="Greg Landry" w:date="2018-06-11T13:32:00Z">
        <w:r w:rsidR="00D54DE4" w:rsidDel="0071603D">
          <w:delText xml:space="preserve">They </w:delText>
        </w:r>
      </w:del>
      <w:ins w:id="648" w:author="Greg Landry" w:date="2018-06-11T13:32:00Z">
        <w:r w:rsidR="0071603D">
          <w:t xml:space="preserve">they </w:t>
        </w:r>
      </w:ins>
      <w:del w:id="649" w:author="Greg Landry" w:date="2018-06-11T14:12:00Z">
        <w:r w:rsidR="00D54DE4" w:rsidDel="007A7AE9">
          <w:delText xml:space="preserve">both </w:delText>
        </w:r>
      </w:del>
      <w:ins w:id="650" w:author="Greg Landry" w:date="2018-06-11T14:12:00Z">
        <w:r>
          <w:t xml:space="preserve">each </w:t>
        </w:r>
      </w:ins>
      <w:r w:rsidR="00D54DE4">
        <w:t xml:space="preserve">support only one set of saved link keys, and they </w:t>
      </w:r>
      <w:ins w:id="651" w:author="Greg Landry" w:date="2018-06-11T13:32:00Z">
        <w:r w:rsidR="002A4E87">
          <w:t xml:space="preserve">each </w:t>
        </w:r>
      </w:ins>
      <w:r w:rsidR="00D54DE4">
        <w:t>use an entire VSID row.</w:t>
      </w:r>
    </w:p>
    <w:p w14:paraId="2DECEFB0" w14:textId="3B22B53E" w:rsidR="00D54DE4" w:rsidRDefault="00D54DE4" w:rsidP="005C019A">
      <w:r w:rsidRPr="00D54DE4">
        <w:rPr>
          <w:noProof/>
        </w:rPr>
        <w:drawing>
          <wp:inline distT="0" distB="0" distL="0" distR="0" wp14:anchorId="1E614213" wp14:editId="105B371B">
            <wp:extent cx="5943600" cy="2786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86380"/>
                    </a:xfrm>
                    <a:prstGeom prst="rect">
                      <a:avLst/>
                    </a:prstGeom>
                  </pic:spPr>
                </pic:pic>
              </a:graphicData>
            </a:graphic>
          </wp:inline>
        </w:drawing>
      </w:r>
    </w:p>
    <w:p w14:paraId="0048F787" w14:textId="07DC39A0" w:rsidR="00D54DE4" w:rsidRDefault="00D54DE4" w:rsidP="005C019A">
      <w:r>
        <w:t xml:space="preserve">After you </w:t>
      </w:r>
      <w:del w:id="652" w:author="Greg Landry" w:date="2018-06-11T14:15:00Z">
        <w:r w:rsidDel="007A7AE9">
          <w:delText xml:space="preserve">add </w:delText>
        </w:r>
      </w:del>
      <w:ins w:id="653" w:author="Greg Landry" w:date="2018-06-11T14:15:00Z">
        <w:r w:rsidR="007A7AE9">
          <w:t xml:space="preserve">write </w:t>
        </w:r>
      </w:ins>
      <w:r>
        <w:t>these two function</w:t>
      </w:r>
      <w:ins w:id="654" w:author="Greg Landry" w:date="2018-06-11T14:13:00Z">
        <w:r w:rsidR="007A7AE9">
          <w:t>s</w:t>
        </w:r>
      </w:ins>
      <w:r>
        <w:t xml:space="preserve"> you need to </w:t>
      </w:r>
      <w:del w:id="655" w:author="Greg Landry" w:date="2018-06-11T14:13:00Z">
        <w:r w:rsidDel="007A7AE9">
          <w:delText>make a forward declaration</w:delText>
        </w:r>
      </w:del>
      <w:ins w:id="656" w:author="Greg Landry" w:date="2018-06-11T14:13:00Z">
        <w:r w:rsidR="007A7AE9">
          <w:t xml:space="preserve">add a </w:t>
        </w:r>
      </w:ins>
      <w:ins w:id="657" w:author="Greg Landry" w:date="2018-06-11T16:55:00Z">
        <w:r w:rsidR="00011685">
          <w:t>forward declaration</w:t>
        </w:r>
      </w:ins>
      <w:r>
        <w:t xml:space="preserve"> for </w:t>
      </w:r>
      <w:del w:id="658" w:author="Greg Landry" w:date="2018-06-11T14:13:00Z">
        <w:r w:rsidDel="007A7AE9">
          <w:delText xml:space="preserve">both </w:delText>
        </w:r>
      </w:del>
      <w:ins w:id="659" w:author="Greg Landry" w:date="2018-06-11T14:13:00Z">
        <w:r w:rsidR="007A7AE9">
          <w:t xml:space="preserve">each </w:t>
        </w:r>
      </w:ins>
      <w:r>
        <w:t>of them at the top of the file.</w:t>
      </w:r>
    </w:p>
    <w:p w14:paraId="28E522CD" w14:textId="7DFCD269" w:rsidR="00D54DE4" w:rsidRDefault="00D54DE4" w:rsidP="005C019A">
      <w:r w:rsidRPr="00D54DE4">
        <w:rPr>
          <w:noProof/>
        </w:rPr>
        <w:lastRenderedPageBreak/>
        <w:drawing>
          <wp:inline distT="0" distB="0" distL="0" distR="0" wp14:anchorId="672111E2" wp14:editId="165DCD3E">
            <wp:extent cx="5943600" cy="643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43890"/>
                    </a:xfrm>
                    <a:prstGeom prst="rect">
                      <a:avLst/>
                    </a:prstGeom>
                  </pic:spPr>
                </pic:pic>
              </a:graphicData>
            </a:graphic>
          </wp:inline>
        </w:drawing>
      </w:r>
    </w:p>
    <w:p w14:paraId="3D8FDC26" w14:textId="1D39FE36" w:rsidR="00D54DE4" w:rsidDel="007A7AE9" w:rsidRDefault="00D54DE4" w:rsidP="005C019A">
      <w:pPr>
        <w:rPr>
          <w:del w:id="660" w:author="Greg Landry" w:date="2018-06-11T14:14:00Z"/>
        </w:rPr>
      </w:pPr>
      <w:del w:id="661" w:author="Greg Landry" w:date="2018-06-11T14:13:00Z">
        <w:r w:rsidDel="007A7AE9">
          <w:delText xml:space="preserve">The </w:delText>
        </w:r>
      </w:del>
      <w:del w:id="662" w:author="Greg Landry" w:date="2018-06-11T14:14:00Z">
        <w:r w:rsidDel="007A7AE9">
          <w:delText>BT Designer does not provide a template for the save keys event.  So, you need to add the case for that event, which simply calls the write function you already created.</w:delText>
        </w:r>
        <w:bookmarkStart w:id="663" w:name="_Toc516492193"/>
        <w:bookmarkStart w:id="664" w:name="_Toc516563365"/>
        <w:bookmarkStart w:id="665" w:name="_Toc516570477"/>
        <w:bookmarkStart w:id="666" w:name="_Toc516570566"/>
        <w:bookmarkEnd w:id="663"/>
        <w:bookmarkEnd w:id="664"/>
        <w:bookmarkEnd w:id="665"/>
        <w:bookmarkEnd w:id="666"/>
      </w:del>
    </w:p>
    <w:p w14:paraId="3B94AB54" w14:textId="6E9B2731" w:rsidR="00D54DE4" w:rsidDel="007A7AE9" w:rsidRDefault="00D54DE4" w:rsidP="005C019A">
      <w:pPr>
        <w:rPr>
          <w:del w:id="667" w:author="Greg Landry" w:date="2018-06-11T14:14:00Z"/>
        </w:rPr>
      </w:pPr>
      <w:del w:id="668" w:author="Greg Landry" w:date="2018-06-11T14:14:00Z">
        <w:r w:rsidRPr="00D54DE4" w:rsidDel="007A7AE9">
          <w:rPr>
            <w:noProof/>
          </w:rPr>
          <w:drawing>
            <wp:inline distT="0" distB="0" distL="0" distR="0" wp14:anchorId="65631FE7" wp14:editId="27979379">
              <wp:extent cx="5943600" cy="695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95325"/>
                      </a:xfrm>
                      <a:prstGeom prst="rect">
                        <a:avLst/>
                      </a:prstGeom>
                    </pic:spPr>
                  </pic:pic>
                </a:graphicData>
              </a:graphic>
            </wp:inline>
          </w:drawing>
        </w:r>
        <w:bookmarkStart w:id="669" w:name="_Toc516492194"/>
        <w:bookmarkStart w:id="670" w:name="_Toc516563366"/>
        <w:bookmarkStart w:id="671" w:name="_Toc516570478"/>
        <w:bookmarkStart w:id="672" w:name="_Toc516570567"/>
        <w:bookmarkEnd w:id="669"/>
        <w:bookmarkEnd w:id="670"/>
        <w:bookmarkEnd w:id="671"/>
        <w:bookmarkEnd w:id="672"/>
      </w:del>
    </w:p>
    <w:p w14:paraId="1FC99B34" w14:textId="56752D0A" w:rsidR="007A424F" w:rsidRDefault="007A424F" w:rsidP="007A424F">
      <w:pPr>
        <w:pStyle w:val="Heading2"/>
      </w:pPr>
      <w:bookmarkStart w:id="673" w:name="_Ref516402647"/>
      <w:bookmarkStart w:id="674" w:name="_Toc516570568"/>
      <w:r>
        <w:t>Serial Port Profile</w:t>
      </w:r>
      <w:bookmarkEnd w:id="673"/>
      <w:bookmarkEnd w:id="674"/>
    </w:p>
    <w:p w14:paraId="4AE511F4" w14:textId="6AF2E73F" w:rsidR="006666EC" w:rsidRDefault="00D54CE2" w:rsidP="00D54CE2">
      <w:r>
        <w:t xml:space="preserve">The WICED Bluetooth SDK contains all the code to implement </w:t>
      </w:r>
      <w:del w:id="675" w:author="Greg Landry" w:date="2018-06-11T14:16:00Z">
        <w:r w:rsidDel="007A7AE9">
          <w:delText xml:space="preserve">the </w:delText>
        </w:r>
      </w:del>
      <w:ins w:id="676" w:author="Greg Landry" w:date="2018-06-11T14:16:00Z">
        <w:r w:rsidR="007A7AE9">
          <w:t xml:space="preserve">an </w:t>
        </w:r>
      </w:ins>
      <w:r>
        <w:t xml:space="preserve">SPP server. To make it work you need to initialize the </w:t>
      </w:r>
      <w:del w:id="677" w:author="Greg Landry" w:date="2018-06-11T14:16:00Z">
        <w:r w:rsidDel="007A7AE9">
          <w:delText xml:space="preserve">spp </w:delText>
        </w:r>
      </w:del>
      <w:r>
        <w:t xml:space="preserve">server and provide callbacks for starting and stopping </w:t>
      </w:r>
      <w:ins w:id="678" w:author="Greg Landry" w:date="2018-06-11T14:16:00Z">
        <w:r w:rsidR="007A7AE9">
          <w:t xml:space="preserve">the </w:t>
        </w:r>
      </w:ins>
      <w:r>
        <w:t>connection</w:t>
      </w:r>
      <w:del w:id="679" w:author="Greg Landry" w:date="2018-06-11T14:16:00Z">
        <w:r w:rsidDel="007A7AE9">
          <w:delText>,</w:delText>
        </w:r>
      </w:del>
      <w:r>
        <w:t xml:space="preserve"> and receiving data. </w:t>
      </w:r>
      <w:r w:rsidR="002B5CFC">
        <w:t xml:space="preserve"> </w:t>
      </w:r>
      <w:r>
        <w:t xml:space="preserve">After you have created your SPP project with the BT Designer tool, you can open the </w:t>
      </w:r>
      <w:proofErr w:type="spellStart"/>
      <w:r>
        <w:t>snip.bt.spp</w:t>
      </w:r>
      <w:proofErr w:type="spellEnd"/>
      <w:r>
        <w:t xml:space="preserve"> example to copy the additional block</w:t>
      </w:r>
      <w:r w:rsidR="002B5CFC">
        <w:t>s</w:t>
      </w:r>
      <w:r>
        <w:t xml:space="preserve"> of code that you need.</w:t>
      </w:r>
      <w:r w:rsidR="006666EC">
        <w:t xml:space="preserve">  </w:t>
      </w:r>
      <w:r w:rsidR="000C6A4A">
        <w:t>Typically,</w:t>
      </w:r>
      <w:r w:rsidR="006666EC">
        <w:t xml:space="preserve"> I create</w:t>
      </w:r>
      <w:del w:id="680" w:author="Greg Landry" w:date="2018-06-11T14:16:00Z">
        <w:r w:rsidR="006666EC" w:rsidDel="007A7AE9">
          <w:delText xml:space="preserve"> a</w:delText>
        </w:r>
      </w:del>
      <w:r w:rsidR="006666EC">
        <w:t xml:space="preserve"> separate files </w:t>
      </w:r>
      <w:proofErr w:type="spellStart"/>
      <w:r w:rsidR="006666EC">
        <w:t>spp.h</w:t>
      </w:r>
      <w:proofErr w:type="spellEnd"/>
      <w:r w:rsidR="006666EC">
        <w:t xml:space="preserve"> and </w:t>
      </w:r>
      <w:proofErr w:type="spellStart"/>
      <w:r w:rsidR="006666EC">
        <w:t>spp.c</w:t>
      </w:r>
      <w:proofErr w:type="spellEnd"/>
      <w:r w:rsidR="006666EC">
        <w:t xml:space="preserve"> to handle all the SPP server functionality.</w:t>
      </w:r>
    </w:p>
    <w:p w14:paraId="19E622B1" w14:textId="090EF0D6" w:rsidR="006666EC" w:rsidRDefault="00ED491E" w:rsidP="00D54CE2">
      <w:r>
        <w:t xml:space="preserve">This leads you to two changes that need to happen to the </w:t>
      </w:r>
      <w:ins w:id="681" w:author="Greg Landry" w:date="2018-06-11T14:16:00Z">
        <w:r w:rsidR="007A7AE9">
          <w:t xml:space="preserve">file </w:t>
        </w:r>
      </w:ins>
      <w:r>
        <w:t xml:space="preserve">makefile.mk.  First you need to add the </w:t>
      </w:r>
      <w:proofErr w:type="spellStart"/>
      <w:r>
        <w:t>spp_</w:t>
      </w:r>
      <w:proofErr w:type="gramStart"/>
      <w:r>
        <w:t>lib.a</w:t>
      </w:r>
      <w:proofErr w:type="spellEnd"/>
      <w:proofErr w:type="gramEnd"/>
      <w:r>
        <w:t xml:space="preserve"> so that you can link</w:t>
      </w:r>
      <w:del w:id="682" w:author="Greg Landry" w:date="2018-06-11T14:17:00Z">
        <w:r w:rsidDel="007A7AE9">
          <w:delText xml:space="preserve"> against</w:delText>
        </w:r>
      </w:del>
      <w:r>
        <w:t xml:space="preserve"> the SPP functions.  </w:t>
      </w:r>
      <w:del w:id="683" w:author="Greg Landry" w:date="2018-06-11T14:17:00Z">
        <w:r w:rsidR="007046C7" w:rsidDel="007A7AE9">
          <w:delText>And</w:delText>
        </w:r>
      </w:del>
      <w:ins w:id="684" w:author="Greg Landry" w:date="2018-06-11T14:17:00Z">
        <w:r w:rsidR="007A7AE9">
          <w:t>Second</w:t>
        </w:r>
      </w:ins>
      <w:r w:rsidR="007046C7">
        <w:t>, w</w:t>
      </w:r>
      <w:r w:rsidR="006666EC">
        <w:t xml:space="preserve">hen you add new files to your project </w:t>
      </w:r>
      <w:ins w:id="685" w:author="Greg Landry" w:date="2018-06-11T14:17:00Z">
        <w:r w:rsidR="007A7AE9">
          <w:t xml:space="preserve">(like </w:t>
        </w:r>
        <w:proofErr w:type="spellStart"/>
        <w:r w:rsidR="007A7AE9">
          <w:t>spp.c</w:t>
        </w:r>
        <w:proofErr w:type="spellEnd"/>
        <w:r w:rsidR="007A7AE9">
          <w:t xml:space="preserve">) </w:t>
        </w:r>
      </w:ins>
      <w:r w:rsidR="006666EC">
        <w:t>you need to add them</w:t>
      </w:r>
      <w:del w:id="686" w:author="Greg Landry" w:date="2018-06-11T14:17:00Z">
        <w:r w:rsidR="006666EC" w:rsidDel="007A7AE9">
          <w:delText xml:space="preserve"> to the file makefile.mk</w:delText>
        </w:r>
      </w:del>
      <w:r>
        <w:t>.</w:t>
      </w:r>
    </w:p>
    <w:p w14:paraId="65C209EE" w14:textId="41198E4B" w:rsidR="006666EC" w:rsidRDefault="007A7AE9" w:rsidP="00D54CE2">
      <w:ins w:id="687" w:author="Greg Landry" w:date="2018-06-11T14:18:00Z">
        <w:r>
          <w:rPr>
            <w:noProof/>
          </w:rPr>
          <mc:AlternateContent>
            <mc:Choice Requires="wps">
              <w:drawing>
                <wp:anchor distT="0" distB="0" distL="114300" distR="114300" simplePos="0" relativeHeight="251641344" behindDoc="0" locked="0" layoutInCell="1" allowOverlap="1" wp14:anchorId="558E6D32" wp14:editId="7D015B86">
                  <wp:simplePos x="0" y="0"/>
                  <wp:positionH relativeFrom="column">
                    <wp:posOffset>109960</wp:posOffset>
                  </wp:positionH>
                  <wp:positionV relativeFrom="paragraph">
                    <wp:posOffset>429533</wp:posOffset>
                  </wp:positionV>
                  <wp:extent cx="1458410" cy="300942"/>
                  <wp:effectExtent l="0" t="0" r="27940" b="23495"/>
                  <wp:wrapNone/>
                  <wp:docPr id="39" name="Rectangle: Rounded Corners 39"/>
                  <wp:cNvGraphicFramePr/>
                  <a:graphic xmlns:a="http://schemas.openxmlformats.org/drawingml/2006/main">
                    <a:graphicData uri="http://schemas.microsoft.com/office/word/2010/wordprocessingShape">
                      <wps:wsp>
                        <wps:cNvSpPr/>
                        <wps:spPr>
                          <a:xfrm>
                            <a:off x="0" y="0"/>
                            <a:ext cx="1458410"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D9202B7" id="Rectangle: Rounded Corners 39" o:spid="_x0000_s1026" style="position:absolute;margin-left:8.65pt;margin-top:33.8pt;width:114.85pt;height:23.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44416" behindDoc="0" locked="0" layoutInCell="1" allowOverlap="1" wp14:anchorId="216151A5" wp14:editId="38212A54">
                  <wp:simplePos x="0" y="0"/>
                  <wp:positionH relativeFrom="column">
                    <wp:posOffset>133108</wp:posOffset>
                  </wp:positionH>
                  <wp:positionV relativeFrom="paragraph">
                    <wp:posOffset>1969014</wp:posOffset>
                  </wp:positionV>
                  <wp:extent cx="2430683" cy="300942"/>
                  <wp:effectExtent l="0" t="0" r="27305" b="23495"/>
                  <wp:wrapNone/>
                  <wp:docPr id="51" name="Rectangle: Rounded Corners 51"/>
                  <wp:cNvGraphicFramePr/>
                  <a:graphic xmlns:a="http://schemas.openxmlformats.org/drawingml/2006/main">
                    <a:graphicData uri="http://schemas.microsoft.com/office/word/2010/wordprocessingShape">
                      <wps:wsp>
                        <wps:cNvSpPr/>
                        <wps:spPr>
                          <a:xfrm>
                            <a:off x="0" y="0"/>
                            <a:ext cx="2430683"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82ADA3" id="Rectangle: Rounded Corners 51" o:spid="_x0000_s1026" style="position:absolute;margin-left:10.5pt;margin-top:155.05pt;width:191.4pt;height:23.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" filled="f" strokecolor="red" strokeweight="1pt">
                  <v:stroke joinstyle="miter"/>
                </v:roundrect>
              </w:pict>
            </mc:Fallback>
          </mc:AlternateContent>
        </w:r>
      </w:ins>
      <w:r w:rsidR="0021251E" w:rsidRPr="0021251E">
        <w:rPr>
          <w:noProof/>
        </w:rPr>
        <w:drawing>
          <wp:inline distT="0" distB="0" distL="0" distR="0" wp14:anchorId="0E22249F" wp14:editId="6B619BB9">
            <wp:extent cx="5943600" cy="2265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5045"/>
                    </a:xfrm>
                    <a:prstGeom prst="rect">
                      <a:avLst/>
                    </a:prstGeom>
                  </pic:spPr>
                </pic:pic>
              </a:graphicData>
            </a:graphic>
          </wp:inline>
        </w:drawing>
      </w:r>
    </w:p>
    <w:p w14:paraId="0D93E458" w14:textId="78D83C29" w:rsidR="0021251E" w:rsidRDefault="0021251E" w:rsidP="00D54CE2">
      <w:r>
        <w:t xml:space="preserve">In </w:t>
      </w:r>
      <w:proofErr w:type="spellStart"/>
      <w:r>
        <w:t>spp.h</w:t>
      </w:r>
      <w:proofErr w:type="spellEnd"/>
      <w:ins w:id="688" w:author="Greg Landry" w:date="2018-06-11T14:19:00Z">
        <w:r w:rsidR="007A7AE9">
          <w:t>,</w:t>
        </w:r>
      </w:ins>
      <w:r>
        <w:t xml:space="preserve"> I </w:t>
      </w:r>
      <w:r w:rsidR="007046C7">
        <w:t xml:space="preserve">provide a </w:t>
      </w:r>
      <w:del w:id="689" w:author="Greg Landry" w:date="2018-06-11T16:56:00Z">
        <w:r w:rsidR="007046C7" w:rsidDel="00011685">
          <w:delText xml:space="preserve">function </w:delText>
        </w:r>
      </w:del>
      <w:ins w:id="690" w:author="Greg Landry" w:date="2018-06-11T16:56:00Z">
        <w:r w:rsidR="00011685">
          <w:t xml:space="preserve">function </w:t>
        </w:r>
      </w:ins>
      <w:r w:rsidR="007046C7">
        <w:t>prototype</w:t>
      </w:r>
      <w:r>
        <w:t xml:space="preserve"> </w:t>
      </w:r>
      <w:r w:rsidR="007046C7">
        <w:t xml:space="preserve">for </w:t>
      </w:r>
      <w:ins w:id="691" w:author="Greg Landry" w:date="2018-06-11T14:19:00Z">
        <w:r w:rsidR="007A7AE9">
          <w:t>the</w:t>
        </w:r>
      </w:ins>
      <w:del w:id="692" w:author="Greg Landry" w:date="2018-06-11T14:19:00Z">
        <w:r w:rsidR="007046C7" w:rsidDel="007A7AE9">
          <w:delText>a</w:delText>
        </w:r>
      </w:del>
      <w:r>
        <w:t xml:space="preserve"> public interface </w:t>
      </w:r>
      <w:del w:id="693" w:author="Greg Landry" w:date="2018-06-11T14:19:00Z">
        <w:r w:rsidDel="007A7AE9">
          <w:delText xml:space="preserve">for </w:delText>
        </w:r>
      </w:del>
      <w:ins w:id="694" w:author="Greg Landry" w:date="2018-06-11T14:19:00Z">
        <w:r w:rsidR="007A7AE9">
          <w:t xml:space="preserve">to </w:t>
        </w:r>
      </w:ins>
      <w:r>
        <w:t>the server.</w:t>
      </w:r>
    </w:p>
    <w:p w14:paraId="2C948336" w14:textId="79D34FB4" w:rsidR="007046C7" w:rsidRDefault="007046C7" w:rsidP="00D54CE2">
      <w:r w:rsidRPr="007046C7">
        <w:rPr>
          <w:noProof/>
        </w:rPr>
        <w:drawing>
          <wp:inline distT="0" distB="0" distL="0" distR="0" wp14:anchorId="3AA5A267" wp14:editId="1AA005CA">
            <wp:extent cx="2527300" cy="1016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7300" cy="1016000"/>
                    </a:xfrm>
                    <a:prstGeom prst="rect">
                      <a:avLst/>
                    </a:prstGeom>
                  </pic:spPr>
                </pic:pic>
              </a:graphicData>
            </a:graphic>
          </wp:inline>
        </w:drawing>
      </w:r>
    </w:p>
    <w:p w14:paraId="79442908" w14:textId="0F9042F8" w:rsidR="007046C7" w:rsidRDefault="007046C7" w:rsidP="00D54CE2">
      <w:r>
        <w:t xml:space="preserve">In </w:t>
      </w:r>
      <w:proofErr w:type="spellStart"/>
      <w:r>
        <w:t>spp.c</w:t>
      </w:r>
      <w:proofErr w:type="spellEnd"/>
      <w:r>
        <w:t xml:space="preserve"> you </w:t>
      </w:r>
      <w:ins w:id="695" w:author="Greg Landry" w:date="2018-06-11T14:19:00Z">
        <w:r w:rsidR="007A7AE9">
          <w:t xml:space="preserve">first </w:t>
        </w:r>
      </w:ins>
      <w:r>
        <w:t>need add #defines to get all the required functions</w:t>
      </w:r>
      <w:ins w:id="696" w:author="Greg Landry" w:date="2018-06-11T14:19:00Z">
        <w:r w:rsidR="007A7AE9">
          <w:t>.</w:t>
        </w:r>
      </w:ins>
    </w:p>
    <w:p w14:paraId="3932F123" w14:textId="53D7B33B" w:rsidR="007046C7" w:rsidRDefault="007046C7" w:rsidP="00D54CE2">
      <w:r w:rsidRPr="007046C7">
        <w:rPr>
          <w:noProof/>
        </w:rPr>
        <w:drawing>
          <wp:inline distT="0" distB="0" distL="0" distR="0" wp14:anchorId="1503C3F7" wp14:editId="080ADA59">
            <wp:extent cx="3746500" cy="11938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6500" cy="1193800"/>
                    </a:xfrm>
                    <a:prstGeom prst="rect">
                      <a:avLst/>
                    </a:prstGeom>
                  </pic:spPr>
                </pic:pic>
              </a:graphicData>
            </a:graphic>
          </wp:inline>
        </w:drawing>
      </w:r>
    </w:p>
    <w:p w14:paraId="698856CF" w14:textId="1B2FF969" w:rsidR="007046C7" w:rsidRDefault="007046C7">
      <w:pPr>
        <w:keepNext/>
        <w:pPrChange w:id="697" w:author="Greg Landry" w:date="2018-06-11T14:20:00Z">
          <w:pPr/>
        </w:pPrChange>
      </w:pPr>
      <w:r>
        <w:lastRenderedPageBreak/>
        <w:t xml:space="preserve">Then you declare a variable called </w:t>
      </w:r>
      <w:proofErr w:type="spellStart"/>
      <w:r>
        <w:t>spp_handle</w:t>
      </w:r>
      <w:proofErr w:type="spellEnd"/>
      <w:r>
        <w:t xml:space="preserve"> to hold the current handle of the SPP connection.</w:t>
      </w:r>
      <w:del w:id="698" w:author="Greg Landry" w:date="2018-06-11T14:19:00Z">
        <w:r w:rsidDel="007A7AE9">
          <w:delText>.</w:delText>
        </w:r>
      </w:del>
      <w:r>
        <w:t xml:space="preserve"> You also need to </w:t>
      </w:r>
      <w:del w:id="699" w:author="Greg Landry" w:date="2018-06-11T14:20:00Z">
        <w:r w:rsidDel="007A7AE9">
          <w:delText>make forward declarations</w:delText>
        </w:r>
      </w:del>
      <w:ins w:id="700" w:author="Greg Landry" w:date="2018-06-11T14:20:00Z">
        <w:r w:rsidR="007A7AE9">
          <w:t xml:space="preserve">include </w:t>
        </w:r>
      </w:ins>
      <w:ins w:id="701" w:author="Greg Landry" w:date="2018-06-11T16:56:00Z">
        <w:r w:rsidR="00011685">
          <w:t>forward declarations</w:t>
        </w:r>
      </w:ins>
      <w:r>
        <w:t xml:space="preserve"> for the SPP handler functions.</w:t>
      </w:r>
    </w:p>
    <w:p w14:paraId="21EE70C8" w14:textId="206BC214" w:rsidR="007046C7" w:rsidRDefault="007046C7" w:rsidP="00D54CE2">
      <w:r>
        <w:t xml:space="preserve">The structure </w:t>
      </w:r>
      <w:proofErr w:type="spellStart"/>
      <w:r>
        <w:t>wiced_bt_spp_reg_t</w:t>
      </w:r>
      <w:proofErr w:type="spellEnd"/>
      <w:r>
        <w:t xml:space="preserve"> holds all </w:t>
      </w:r>
      <w:del w:id="702" w:author="Greg Landry" w:date="2018-06-11T14:20:00Z">
        <w:r w:rsidDel="007A7AE9">
          <w:delText xml:space="preserve">of </w:delText>
        </w:r>
      </w:del>
      <w:r>
        <w:t xml:space="preserve">the configuration information for the SPP Server.  </w:t>
      </w:r>
      <w:r w:rsidRPr="007046C7">
        <w:rPr>
          <w:noProof/>
        </w:rPr>
        <w:drawing>
          <wp:inline distT="0" distB="0" distL="0" distR="0" wp14:anchorId="0500FFC0" wp14:editId="23673225">
            <wp:extent cx="5943600" cy="1906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06905"/>
                    </a:xfrm>
                    <a:prstGeom prst="rect">
                      <a:avLst/>
                    </a:prstGeom>
                  </pic:spPr>
                </pic:pic>
              </a:graphicData>
            </a:graphic>
          </wp:inline>
        </w:drawing>
      </w:r>
    </w:p>
    <w:p w14:paraId="25FB6917" w14:textId="7FA44644" w:rsidR="007046C7" w:rsidRDefault="007046C7" w:rsidP="00D54CE2">
      <w:r>
        <w:t>To startup the SPP server call the startup function with the configuration you defined above.</w:t>
      </w:r>
    </w:p>
    <w:p w14:paraId="38FB5CD1" w14:textId="715FDBBA" w:rsidR="007046C7" w:rsidRDefault="007046C7" w:rsidP="00D54CE2">
      <w:r w:rsidRPr="007046C7">
        <w:rPr>
          <w:noProof/>
        </w:rPr>
        <w:drawing>
          <wp:inline distT="0" distB="0" distL="0" distR="0" wp14:anchorId="057D72AC" wp14:editId="48FB768E">
            <wp:extent cx="3937000" cy="124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7000" cy="1244600"/>
                    </a:xfrm>
                    <a:prstGeom prst="rect">
                      <a:avLst/>
                    </a:prstGeom>
                  </pic:spPr>
                </pic:pic>
              </a:graphicData>
            </a:graphic>
          </wp:inline>
        </w:drawing>
      </w:r>
    </w:p>
    <w:p w14:paraId="2AC92F39" w14:textId="6965BD82" w:rsidR="00D54CE2" w:rsidRDefault="00D54CE2" w:rsidP="00D54CE2">
      <w:r>
        <w:t>The connection up and down callback</w:t>
      </w:r>
      <w:ins w:id="703" w:author="Greg Landry" w:date="2018-06-11T14:21:00Z">
        <w:r w:rsidR="007A7AE9">
          <w:t>s</w:t>
        </w:r>
      </w:ins>
      <w:r>
        <w:t xml:space="preserve"> </w:t>
      </w:r>
      <w:del w:id="704" w:author="Greg Landry" w:date="2018-06-11T14:21:00Z">
        <w:r w:rsidDel="007A7AE9">
          <w:delText xml:space="preserve">simply </w:delText>
        </w:r>
      </w:del>
      <w:ins w:id="705" w:author="Greg Landry" w:date="2018-06-11T14:21:00Z">
        <w:r w:rsidR="007A7AE9">
          <w:t xml:space="preserve">send </w:t>
        </w:r>
      </w:ins>
      <w:r>
        <w:t>information via the BT Trace and set/unset a global variable that keeps track of the SPP handle.</w:t>
      </w:r>
    </w:p>
    <w:p w14:paraId="778E8DC1" w14:textId="1AED98C4" w:rsidR="00D54CE2" w:rsidRDefault="00D54CE2" w:rsidP="00D54CE2">
      <w:r w:rsidRPr="00D54CE2">
        <w:rPr>
          <w:noProof/>
        </w:rPr>
        <w:drawing>
          <wp:inline distT="0" distB="0" distL="0" distR="0" wp14:anchorId="280A5313" wp14:editId="71FFF981">
            <wp:extent cx="5943600" cy="29140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4015"/>
                    </a:xfrm>
                    <a:prstGeom prst="rect">
                      <a:avLst/>
                    </a:prstGeom>
                  </pic:spPr>
                </pic:pic>
              </a:graphicData>
            </a:graphic>
          </wp:inline>
        </w:drawing>
      </w:r>
    </w:p>
    <w:p w14:paraId="5C289DB5" w14:textId="6D961AA6" w:rsidR="007046C7" w:rsidRDefault="007046C7">
      <w:pPr>
        <w:keepNext/>
        <w:pPrChange w:id="706" w:author="Greg Landry" w:date="2018-06-11T14:21:00Z">
          <w:pPr/>
        </w:pPrChange>
      </w:pPr>
      <w:r>
        <w:lastRenderedPageBreak/>
        <w:t>When you receive data just dump it out onto the screen.</w:t>
      </w:r>
    </w:p>
    <w:p w14:paraId="5FAC3C67" w14:textId="064CC1FB" w:rsidR="007046C7" w:rsidRDefault="007046C7" w:rsidP="00D54CE2">
      <w:r w:rsidRPr="007046C7">
        <w:rPr>
          <w:noProof/>
        </w:rPr>
        <w:drawing>
          <wp:inline distT="0" distB="0" distL="0" distR="0" wp14:anchorId="49BA7CF2" wp14:editId="0413B47D">
            <wp:extent cx="5943600" cy="2917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7190"/>
                    </a:xfrm>
                    <a:prstGeom prst="rect">
                      <a:avLst/>
                    </a:prstGeom>
                  </pic:spPr>
                </pic:pic>
              </a:graphicData>
            </a:graphic>
          </wp:inline>
        </w:drawing>
      </w:r>
    </w:p>
    <w:p w14:paraId="43F3BFBF" w14:textId="4279348E" w:rsidR="00226065" w:rsidRDefault="00226065" w:rsidP="00D54CE2">
      <w:pPr>
        <w:rPr>
          <w:ins w:id="707" w:author="Greg Landry" w:date="2018-06-11T14:22:00Z"/>
        </w:rPr>
      </w:pPr>
      <w:ins w:id="708" w:author="Greg Landry" w:date="2018-06-11T14:22:00Z">
        <w:r>
          <w:t xml:space="preserve">Note that the implementation above does not send data – it is RX only – but if you look at the #if LOOPBACK_DATA directive you can see how data is sent using the </w:t>
        </w:r>
        <w:proofErr w:type="spellStart"/>
        <w:r>
          <w:t>wiced_bt_spp_send_session_data</w:t>
        </w:r>
        <w:proofErr w:type="spellEnd"/>
        <w:r>
          <w:t xml:space="preserve"> function. That can be called anywhere in your </w:t>
        </w:r>
      </w:ins>
      <w:ins w:id="709" w:author="Greg Landry" w:date="2018-06-11T14:23:00Z">
        <w:r>
          <w:t>application</w:t>
        </w:r>
      </w:ins>
      <w:ins w:id="710" w:author="Greg Landry" w:date="2018-06-11T14:22:00Z">
        <w:r>
          <w:t xml:space="preserve"> </w:t>
        </w:r>
      </w:ins>
      <w:ins w:id="711" w:author="Greg Landry" w:date="2018-06-11T14:23:00Z">
        <w:r>
          <w:t>to send data over the SPP interface. It needs the handle to the SPP service, a pointer to the data to send, and the length of the data in bytes.</w:t>
        </w:r>
      </w:ins>
      <w:ins w:id="712" w:author="Greg Landry" w:date="2018-06-11T14:24:00Z">
        <w:r>
          <w:t xml:space="preserve"> Since it requires the handle, it </w:t>
        </w:r>
      </w:ins>
      <w:ins w:id="713" w:author="Greg Landry" w:date="2018-06-11T14:25:00Z">
        <w:r>
          <w:t>is easiest to</w:t>
        </w:r>
      </w:ins>
      <w:ins w:id="714" w:author="Greg Landry" w:date="2018-06-11T14:24:00Z">
        <w:r>
          <w:t xml:space="preserve"> include an additional function (e.g. </w:t>
        </w:r>
        <w:proofErr w:type="spellStart"/>
        <w:r>
          <w:t>spp_</w:t>
        </w:r>
      </w:ins>
      <w:ins w:id="715" w:author="Greg Landry" w:date="2018-06-11T14:25:00Z">
        <w:r>
          <w:t>send_tx_data</w:t>
        </w:r>
        <w:proofErr w:type="spellEnd"/>
        <w:r>
          <w:t xml:space="preserve">) in </w:t>
        </w:r>
        <w:proofErr w:type="spellStart"/>
        <w:r>
          <w:t>spp.c</w:t>
        </w:r>
        <w:proofErr w:type="spellEnd"/>
        <w:r>
          <w:t>/.h as part of the public interface.</w:t>
        </w:r>
      </w:ins>
    </w:p>
    <w:p w14:paraId="2AD6E761" w14:textId="4DE5BBA3" w:rsidR="007046C7" w:rsidRDefault="007046C7" w:rsidP="00D54CE2">
      <w:r>
        <w:t>The last thing that you need to do is initialize</w:t>
      </w:r>
      <w:ins w:id="716" w:author="Greg Landry" w:date="2018-06-11T14:26:00Z">
        <w:r w:rsidR="00D6362E">
          <w:t xml:space="preserve"> and start</w:t>
        </w:r>
      </w:ins>
      <w:r>
        <w:t xml:space="preserve"> the SPP server in your &lt;</w:t>
      </w:r>
      <w:proofErr w:type="spellStart"/>
      <w:r>
        <w:t>appname</w:t>
      </w:r>
      <w:proofErr w:type="spellEnd"/>
      <w:r>
        <w:t>&gt;_</w:t>
      </w:r>
      <w:proofErr w:type="spellStart"/>
      <w:r>
        <w:t>app_init</w:t>
      </w:r>
      <w:proofErr w:type="spellEnd"/>
      <w:r>
        <w:t xml:space="preserve"> function</w:t>
      </w:r>
      <w:ins w:id="717" w:author="Greg Landry" w:date="2018-06-11T14:21:00Z">
        <w:r w:rsidR="007A7AE9">
          <w:t>:</w:t>
        </w:r>
      </w:ins>
    </w:p>
    <w:p w14:paraId="683F1494" w14:textId="72655D42" w:rsidR="007046C7" w:rsidRDefault="007046C7" w:rsidP="00D54CE2">
      <w:r w:rsidRPr="007046C7">
        <w:rPr>
          <w:noProof/>
        </w:rPr>
        <w:drawing>
          <wp:inline distT="0" distB="0" distL="0" distR="0" wp14:anchorId="35B7B1D3" wp14:editId="02FFE52C">
            <wp:extent cx="3175000" cy="63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5000" cy="635000"/>
                    </a:xfrm>
                    <a:prstGeom prst="rect">
                      <a:avLst/>
                    </a:prstGeom>
                  </pic:spPr>
                </pic:pic>
              </a:graphicData>
            </a:graphic>
          </wp:inline>
        </w:drawing>
      </w:r>
    </w:p>
    <w:p w14:paraId="76124A76" w14:textId="77777777" w:rsidR="002A6A11" w:rsidRDefault="002A6A11">
      <w:pPr>
        <w:spacing w:line="259" w:lineRule="auto"/>
        <w:rPr>
          <w:ins w:id="718" w:author="Greg Landry" w:date="2018-06-11T13:27:00Z"/>
          <w:rFonts w:eastAsia="Times New Roman"/>
          <w:b/>
          <w:bCs/>
          <w:color w:val="1F4E79" w:themeColor="accent1" w:themeShade="80"/>
          <w:sz w:val="28"/>
          <w:szCs w:val="28"/>
        </w:rPr>
      </w:pPr>
      <w:ins w:id="719" w:author="Greg Landry" w:date="2018-06-11T13:27:00Z">
        <w:r>
          <w:br w:type="page"/>
        </w:r>
      </w:ins>
    </w:p>
    <w:p w14:paraId="21596FF0" w14:textId="6063F747" w:rsidR="00A9263E" w:rsidRDefault="00A9263E" w:rsidP="00EE2197">
      <w:pPr>
        <w:pStyle w:val="Heading1"/>
      </w:pPr>
      <w:bookmarkStart w:id="720" w:name="_Toc516570569"/>
      <w:r>
        <w:lastRenderedPageBreak/>
        <w:t>Exercises</w:t>
      </w:r>
      <w:bookmarkEnd w:id="720"/>
    </w:p>
    <w:p w14:paraId="1CC1B242" w14:textId="49474ED5" w:rsidR="00081139" w:rsidRDefault="00174ABD" w:rsidP="00DC2697">
      <w:pPr>
        <w:pStyle w:val="Exercise"/>
      </w:pPr>
      <w:bookmarkStart w:id="721" w:name="_Toc516570570"/>
      <w:bookmarkStart w:id="722" w:name="_Ref516570657"/>
      <w:r>
        <w:t>Create a Serial Port Profile Project</w:t>
      </w:r>
      <w:bookmarkEnd w:id="721"/>
      <w:bookmarkEnd w:id="722"/>
    </w:p>
    <w:p w14:paraId="4A0FBA78" w14:textId="23CF9C18" w:rsidR="000376BF" w:rsidRDefault="000376BF">
      <w:pPr>
        <w:pStyle w:val="Heading3"/>
        <w:rPr>
          <w:ins w:id="723" w:author="Greg Landry" w:date="2018-06-11T14:29:00Z"/>
        </w:rPr>
        <w:pPrChange w:id="724" w:author="Greg Landry" w:date="2018-06-11T14:29:00Z">
          <w:pPr/>
        </w:pPrChange>
      </w:pPr>
      <w:ins w:id="725" w:author="Greg Landry" w:date="2018-06-11T14:29:00Z">
        <w:r>
          <w:t>Project Creation</w:t>
        </w:r>
      </w:ins>
    </w:p>
    <w:p w14:paraId="4FA82D80" w14:textId="3B9E7C34" w:rsidR="00081139" w:rsidRDefault="00081139" w:rsidP="00174ABD">
      <w:r>
        <w:t>For this example, you will need to do:</w:t>
      </w:r>
    </w:p>
    <w:p w14:paraId="35DE1C88" w14:textId="5981F8CB" w:rsidR="00174ABD" w:rsidRDefault="00174ABD" w:rsidP="00081139">
      <w:pPr>
        <w:pStyle w:val="ListParagraph"/>
        <w:numPr>
          <w:ilvl w:val="0"/>
          <w:numId w:val="23"/>
        </w:numPr>
      </w:pPr>
      <w:r>
        <w:t xml:space="preserve">Create a new project using the BT Designer as documented in </w:t>
      </w:r>
      <w:r w:rsidR="00081139">
        <w:t>se</w:t>
      </w:r>
      <w:r>
        <w:t xml:space="preserve">ction </w:t>
      </w:r>
      <w:r>
        <w:fldChar w:fldCharType="begin"/>
      </w:r>
      <w:r>
        <w:instrText xml:space="preserve"> REF _Ref516393423 \r \h </w:instrText>
      </w:r>
      <w:r>
        <w:fldChar w:fldCharType="separate"/>
      </w:r>
      <w:r w:rsidR="00EE2E9D">
        <w:t xml:space="preserve">9.5 </w:t>
      </w:r>
      <w:r>
        <w:fldChar w:fldCharType="end"/>
      </w:r>
    </w:p>
    <w:p w14:paraId="7CE7B843" w14:textId="2CA40DFB"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EE2E9D">
        <w:t xml:space="preserve">9.7.3 </w:t>
      </w:r>
      <w:r>
        <w:fldChar w:fldCharType="end"/>
      </w:r>
    </w:p>
    <w:p w14:paraId="435463FC" w14:textId="543B2CF8"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EE2E9D">
        <w:t xml:space="preserve">9.7.4 </w:t>
      </w:r>
      <w:r>
        <w:fldChar w:fldCharType="end"/>
      </w:r>
    </w:p>
    <w:p w14:paraId="532651D1" w14:textId="0DB3F187" w:rsidR="00081139" w:rsidRDefault="00081139" w:rsidP="00081139">
      <w:pPr>
        <w:pStyle w:val="ListParagraph"/>
        <w:numPr>
          <w:ilvl w:val="0"/>
          <w:numId w:val="23"/>
        </w:numPr>
      </w:pPr>
      <w:r>
        <w:t xml:space="preserve">Update the project with the SPP </w:t>
      </w:r>
      <w:del w:id="726" w:author="Greg Landry" w:date="2018-06-11T14:26:00Z">
        <w:r w:rsidDel="0086702C">
          <w:delText xml:space="preserve">configuration </w:delText>
        </w:r>
      </w:del>
      <w:ins w:id="727" w:author="Greg Landry" w:date="2018-06-11T14:26:00Z">
        <w:r w:rsidR="0086702C">
          <w:t xml:space="preserve">functionality </w:t>
        </w:r>
      </w:ins>
      <w:r>
        <w:t xml:space="preserve">as documented in section </w:t>
      </w:r>
      <w:r>
        <w:fldChar w:fldCharType="begin"/>
      </w:r>
      <w:r>
        <w:instrText xml:space="preserve"> REF _Ref516402647 \r \h </w:instrText>
      </w:r>
      <w:r>
        <w:fldChar w:fldCharType="separate"/>
      </w:r>
      <w:r w:rsidR="00EE2E9D">
        <w:t xml:space="preserve">9.7.5 </w:t>
      </w:r>
      <w:r>
        <w:fldChar w:fldCharType="end"/>
      </w:r>
    </w:p>
    <w:p w14:paraId="4B59AF7D" w14:textId="60B71785" w:rsidR="000376BF" w:rsidRDefault="000376BF">
      <w:pPr>
        <w:pStyle w:val="Heading3"/>
        <w:rPr>
          <w:ins w:id="728" w:author="Greg Landry" w:date="2018-06-11T14:29:00Z"/>
        </w:rPr>
        <w:pPrChange w:id="729" w:author="Greg Landry" w:date="2018-06-11T14:29:00Z">
          <w:pPr/>
        </w:pPrChange>
      </w:pPr>
      <w:commentRangeStart w:id="730"/>
      <w:ins w:id="731" w:author="Greg Landry" w:date="2018-06-11T14:29:00Z">
        <w:r>
          <w:t>Testing</w:t>
        </w:r>
      </w:ins>
      <w:commentRangeEnd w:id="730"/>
      <w:ins w:id="732" w:author="Greg Landry" w:date="2018-06-11T14:53:00Z">
        <w:r w:rsidR="00970ECF">
          <w:rPr>
            <w:rStyle w:val="CommentReference"/>
            <w:rFonts w:ascii="Times New Roman" w:eastAsiaTheme="minorHAnsi" w:hAnsi="Times New Roman"/>
            <w:b w:val="0"/>
            <w:bCs w:val="0"/>
            <w:color w:val="auto"/>
          </w:rPr>
          <w:commentReference w:id="730"/>
        </w:r>
      </w:ins>
    </w:p>
    <w:p w14:paraId="59A9E97D" w14:textId="539D0F1D" w:rsidR="00174ABD" w:rsidDel="000376BF" w:rsidRDefault="00081139" w:rsidP="00081139">
      <w:pPr>
        <w:rPr>
          <w:del w:id="733" w:author="Greg Landry" w:date="2018-06-11T14:29:00Z"/>
        </w:rPr>
      </w:pPr>
      <w:r>
        <w:t>Once your project seems to be working, you can attach to it using Windows, Mac or Android.</w:t>
      </w:r>
    </w:p>
    <w:p w14:paraId="28800DC5" w14:textId="77777777" w:rsidR="000376BF" w:rsidRDefault="000376BF" w:rsidP="00174ABD">
      <w:pPr>
        <w:rPr>
          <w:ins w:id="734" w:author="Greg Landry" w:date="2018-06-11T14:29:00Z"/>
          <w:b/>
          <w:u w:val="single"/>
        </w:rPr>
      </w:pPr>
    </w:p>
    <w:p w14:paraId="714F95F8" w14:textId="6EA419D6" w:rsidR="00174ABD" w:rsidRPr="00081139" w:rsidRDefault="00174ABD">
      <w:pPr>
        <w:pStyle w:val="Heading3"/>
        <w:pPrChange w:id="735" w:author="Greg Landry" w:date="2018-06-11T14:29:00Z">
          <w:pPr/>
        </w:pPrChange>
      </w:pPr>
      <w:r w:rsidRPr="00081139">
        <w:t>PC Instructions</w:t>
      </w:r>
    </w:p>
    <w:p w14:paraId="63EBA787" w14:textId="68987EA5" w:rsidR="000C2608" w:rsidRDefault="000C2608" w:rsidP="00174ABD">
      <w:r>
        <w:t>For Windows 10 the easiest thing to do is install the “Bluetooth Serial Terminal” from the Microsoft App Store.</w:t>
      </w:r>
    </w:p>
    <w:p w14:paraId="69DF0411" w14:textId="5A3588DC" w:rsidR="009C1E8B" w:rsidRDefault="000C2608" w:rsidP="00174ABD">
      <w:r w:rsidRPr="000C2608">
        <w:rPr>
          <w:noProof/>
        </w:rPr>
        <w:drawing>
          <wp:inline distT="0" distB="0" distL="0" distR="0" wp14:anchorId="52D050FD" wp14:editId="2E078095">
            <wp:extent cx="5943600" cy="3773805"/>
            <wp:effectExtent l="0" t="0" r="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73805"/>
                    </a:xfrm>
                    <a:prstGeom prst="rect">
                      <a:avLst/>
                    </a:prstGeom>
                  </pic:spPr>
                </pic:pic>
              </a:graphicData>
            </a:graphic>
          </wp:inline>
        </w:drawing>
      </w:r>
    </w:p>
    <w:p w14:paraId="2BABFEBB" w14:textId="78E5D220" w:rsidR="009C1E8B" w:rsidRDefault="000C2608">
      <w:pPr>
        <w:keepNext/>
        <w:pPrChange w:id="736" w:author="Greg Landry" w:date="2018-06-11T14:29:00Z">
          <w:pPr/>
        </w:pPrChange>
      </w:pPr>
      <w:r>
        <w:lastRenderedPageBreak/>
        <w:t>Once that is done</w:t>
      </w:r>
      <w:ins w:id="737" w:author="Greg Landry" w:date="2018-06-11T14:26:00Z">
        <w:r w:rsidR="000376BF">
          <w:t xml:space="preserve">, </w:t>
        </w:r>
      </w:ins>
      <w:del w:id="738" w:author="Greg Landry" w:date="2018-06-11T14:26:00Z">
        <w:r w:rsidDel="000376BF">
          <w:delText xml:space="preserve"> you </w:delText>
        </w:r>
      </w:del>
      <w:r>
        <w:t>click “Refresh List” until you can see your project</w:t>
      </w:r>
      <w:ins w:id="739" w:author="Greg Landry" w:date="2018-06-11T14:27:00Z">
        <w:r w:rsidR="000376BF">
          <w:t xml:space="preserve"> -</w:t>
        </w:r>
      </w:ins>
      <w:del w:id="740" w:author="Greg Landry" w:date="2018-06-11T14:27:00Z">
        <w:r w:rsidDel="000376BF">
          <w:delText>,</w:delText>
        </w:r>
      </w:del>
      <w:r>
        <w:t xml:space="preserve"> in this case “</w:t>
      </w:r>
      <w:proofErr w:type="spellStart"/>
      <w:r>
        <w:t>TestClassicSpp</w:t>
      </w:r>
      <w:proofErr w:type="spellEnd"/>
      <w:r>
        <w:t xml:space="preserve">”.  Then Press “Connect”.  Now you can type strings in the Transmit window </w:t>
      </w:r>
      <w:ins w:id="741" w:author="Greg Landry" w:date="2018-06-11T14:34:00Z">
        <w:r w:rsidR="006818E6">
          <w:t xml:space="preserve">and click on Send </w:t>
        </w:r>
      </w:ins>
      <w:r>
        <w:t xml:space="preserve">to send </w:t>
      </w:r>
      <w:ins w:id="742" w:author="Greg Landry" w:date="2018-06-11T14:34:00Z">
        <w:r w:rsidR="006818E6">
          <w:t xml:space="preserve">them </w:t>
        </w:r>
      </w:ins>
      <w:r>
        <w:t>to the WICED SPP Project.</w:t>
      </w:r>
      <w:ins w:id="743" w:author="Greg Landry" w:date="2018-06-11T14:35:00Z">
        <w:r w:rsidR="006818E6">
          <w:t xml:space="preserve"> Observe the strings being received in the WICED kit by watching in the UART terminal.</w:t>
        </w:r>
      </w:ins>
    </w:p>
    <w:p w14:paraId="4C9F5384" w14:textId="343849A3" w:rsidR="00081139" w:rsidRDefault="006818E6" w:rsidP="00174ABD">
      <w:ins w:id="744" w:author="Greg Landry" w:date="2018-06-11T14:35:00Z">
        <w:r>
          <w:rPr>
            <w:noProof/>
          </w:rPr>
          <mc:AlternateContent>
            <mc:Choice Requires="wps">
              <w:drawing>
                <wp:anchor distT="0" distB="0" distL="114300" distR="114300" simplePos="0" relativeHeight="251658752" behindDoc="0" locked="0" layoutInCell="1" allowOverlap="1" wp14:anchorId="5D9A115F" wp14:editId="70DCA56D">
                  <wp:simplePos x="0" y="0"/>
                  <wp:positionH relativeFrom="column">
                    <wp:posOffset>74657</wp:posOffset>
                  </wp:positionH>
                  <wp:positionV relativeFrom="paragraph">
                    <wp:posOffset>623570</wp:posOffset>
                  </wp:positionV>
                  <wp:extent cx="2430145" cy="648183"/>
                  <wp:effectExtent l="0" t="0" r="27305" b="19050"/>
                  <wp:wrapNone/>
                  <wp:docPr id="68" name="Rectangle: Rounded Corners 68"/>
                  <wp:cNvGraphicFramePr/>
                  <a:graphic xmlns:a="http://schemas.openxmlformats.org/drawingml/2006/main">
                    <a:graphicData uri="http://schemas.microsoft.com/office/word/2010/wordprocessingShape">
                      <wps:wsp>
                        <wps:cNvSpPr/>
                        <wps:spPr>
                          <a:xfrm>
                            <a:off x="0" y="0"/>
                            <a:ext cx="2430145" cy="6481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5AF0D03" id="Rectangle: Rounded Corners 68" o:spid="_x0000_s1026" style="position:absolute;margin-left:5.9pt;margin-top:49.1pt;width:191.35pt;height:51.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51584" behindDoc="0" locked="0" layoutInCell="1" allowOverlap="1" wp14:anchorId="21BC0629" wp14:editId="5BC33A83">
                  <wp:simplePos x="0" y="0"/>
                  <wp:positionH relativeFrom="column">
                    <wp:posOffset>92596</wp:posOffset>
                  </wp:positionH>
                  <wp:positionV relativeFrom="paragraph">
                    <wp:posOffset>1294950</wp:posOffset>
                  </wp:positionV>
                  <wp:extent cx="4687747" cy="474562"/>
                  <wp:effectExtent l="0" t="0" r="17780" b="20955"/>
                  <wp:wrapNone/>
                  <wp:docPr id="67" name="Rectangle: Rounded Corners 67"/>
                  <wp:cNvGraphicFramePr/>
                  <a:graphic xmlns:a="http://schemas.openxmlformats.org/drawingml/2006/main">
                    <a:graphicData uri="http://schemas.microsoft.com/office/word/2010/wordprocessingShape">
                      <wps:wsp>
                        <wps:cNvSpPr/>
                        <wps:spPr>
                          <a:xfrm>
                            <a:off x="0" y="0"/>
                            <a:ext cx="4687747" cy="4745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594172C" id="Rectangle: Rounded Corners 67" o:spid="_x0000_s1026" style="position:absolute;margin-left:7.3pt;margin-top:101.95pt;width:369.1pt;height:37.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" filled="f" strokecolor="red" strokeweight="1pt">
                  <v:stroke joinstyle="miter"/>
                </v:roundrect>
              </w:pict>
            </mc:Fallback>
          </mc:AlternateContent>
        </w:r>
      </w:ins>
      <w:r w:rsidR="009C1E8B" w:rsidRPr="009C1E8B">
        <w:rPr>
          <w:noProof/>
        </w:rPr>
        <w:drawing>
          <wp:inline distT="0" distB="0" distL="0" distR="0" wp14:anchorId="3658800A" wp14:editId="6BA88D6D">
            <wp:extent cx="5943600" cy="5076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76825"/>
                    </a:xfrm>
                    <a:prstGeom prst="rect">
                      <a:avLst/>
                    </a:prstGeom>
                  </pic:spPr>
                </pic:pic>
              </a:graphicData>
            </a:graphic>
          </wp:inline>
        </w:drawing>
      </w:r>
    </w:p>
    <w:p w14:paraId="1753CF9D" w14:textId="6BAB9719" w:rsidR="00081139" w:rsidRDefault="00174ABD">
      <w:pPr>
        <w:pStyle w:val="Heading3"/>
        <w:pPrChange w:id="745" w:author="Greg Landry" w:date="2018-06-11T14:30:00Z">
          <w:pPr/>
        </w:pPrChange>
      </w:pPr>
      <w:r w:rsidRPr="00081139">
        <w:lastRenderedPageBreak/>
        <w:t>Android Instructions</w:t>
      </w:r>
    </w:p>
    <w:p w14:paraId="24D3B1BC" w14:textId="3DEA98F4" w:rsidR="000E6611" w:rsidRDefault="000C2608">
      <w:pPr>
        <w:keepNext/>
        <w:keepLines/>
        <w:pPrChange w:id="746" w:author="Greg Landry" w:date="2018-06-11T14:30:00Z">
          <w:pPr/>
        </w:pPrChange>
      </w:pPr>
      <w:r>
        <w:t xml:space="preserve">On an Android </w:t>
      </w:r>
      <w:r w:rsidR="000E6611">
        <w:t>phone,</w:t>
      </w:r>
      <w:r>
        <w:t xml:space="preserve"> you can install “</w:t>
      </w:r>
      <w:r w:rsidR="009E66ED">
        <w:t>Serial Bluetooth Terminal” from the Google Play Store.</w:t>
      </w:r>
      <w:r w:rsidR="000E6611">
        <w:t xml:space="preserve">  </w:t>
      </w:r>
      <w:moveFromRangeStart w:id="747" w:author="Greg Landry" w:date="2018-06-11T14:28:00Z" w:name="move516490629"/>
      <w:moveFrom w:id="748" w:author="Greg Landry" w:date="2018-06-11T14:28:00Z">
        <w:r w:rsidR="00372CF7" w:rsidDel="000376BF">
          <w:t xml:space="preserve">Install “Serial” from Decisive Tactics onto your Mac.  </w:t>
        </w:r>
        <w:r w:rsidR="000E6611" w:rsidDel="000376BF">
          <w:t>You can get it i</w:t>
        </w:r>
        <w:r w:rsidR="00FC77F1" w:rsidDel="000376BF">
          <w:t xml:space="preserve">n the App Store.  </w:t>
        </w:r>
      </w:moveFrom>
      <w:moveFromRangeEnd w:id="747"/>
      <w:r w:rsidR="00FC77F1">
        <w:t>When you run the App</w:t>
      </w:r>
      <w:ins w:id="749" w:author="Greg Landry" w:date="2018-06-11T14:30:00Z">
        <w:r w:rsidR="000376BF">
          <w:t>,</w:t>
        </w:r>
      </w:ins>
      <w:r w:rsidR="00FC77F1">
        <w:t xml:space="preserve"> you will need to pair with your development kit.  To do that </w:t>
      </w:r>
      <w:del w:id="750" w:author="Greg Landry" w:date="2018-06-11T14:30:00Z">
        <w:r w:rsidR="00FC77F1" w:rsidDel="006818E6">
          <w:delText xml:space="preserve">press </w:delText>
        </w:r>
      </w:del>
      <w:ins w:id="751" w:author="Greg Landry" w:date="2018-06-11T14:30:00Z">
        <w:r w:rsidR="006818E6">
          <w:t xml:space="preserve">open </w:t>
        </w:r>
      </w:ins>
      <w:r w:rsidR="00FC77F1">
        <w:t xml:space="preserve">the </w:t>
      </w:r>
      <w:del w:id="752" w:author="Greg Landry" w:date="2018-06-11T14:30:00Z">
        <w:r w:rsidR="00FC77F1" w:rsidDel="006818E6">
          <w:delText xml:space="preserve">thing </w:delText>
        </w:r>
      </w:del>
      <w:ins w:id="753" w:author="Greg Landry" w:date="2018-06-11T14:30:00Z">
        <w:r w:rsidR="006818E6">
          <w:t xml:space="preserve">menu </w:t>
        </w:r>
      </w:ins>
      <w:r w:rsidR="00FC77F1">
        <w:t>in the upper left</w:t>
      </w:r>
      <w:ins w:id="754" w:author="Greg Landry" w:date="2018-06-11T14:30:00Z">
        <w:r w:rsidR="000376BF">
          <w:t>, t</w:t>
        </w:r>
      </w:ins>
      <w:del w:id="755" w:author="Greg Landry" w:date="2018-06-11T14:30:00Z">
        <w:r w:rsidR="00FC77F1" w:rsidDel="000376BF">
          <w:delText>.  T</w:delText>
        </w:r>
      </w:del>
      <w:r w:rsidR="00FC77F1">
        <w:t xml:space="preserve">hen </w:t>
      </w:r>
      <w:ins w:id="756" w:author="Greg Landry" w:date="2018-06-11T14:31:00Z">
        <w:r w:rsidR="006818E6">
          <w:t>tap</w:t>
        </w:r>
      </w:ins>
      <w:del w:id="757" w:author="Greg Landry" w:date="2018-06-11T14:31:00Z">
        <w:r w:rsidR="00FC77F1" w:rsidDel="006818E6">
          <w:delText>Click</w:delText>
        </w:r>
      </w:del>
      <w:r w:rsidR="00FC77F1">
        <w:t xml:space="preserve"> on devices.</w:t>
      </w:r>
    </w:p>
    <w:p w14:paraId="03DE2152" w14:textId="2EA26063" w:rsidR="000E6611" w:rsidRDefault="006818E6" w:rsidP="00174ABD">
      <w:ins w:id="758" w:author="Greg Landry" w:date="2018-06-11T14:36:00Z">
        <w:r>
          <w:rPr>
            <w:noProof/>
          </w:rPr>
          <mc:AlternateContent>
            <mc:Choice Requires="wps">
              <w:drawing>
                <wp:anchor distT="0" distB="0" distL="114300" distR="114300" simplePos="0" relativeHeight="251667968" behindDoc="0" locked="0" layoutInCell="1" allowOverlap="1" wp14:anchorId="6215238A" wp14:editId="3C4686A2">
                  <wp:simplePos x="0" y="0"/>
                  <wp:positionH relativeFrom="column">
                    <wp:posOffset>3992823</wp:posOffset>
                  </wp:positionH>
                  <wp:positionV relativeFrom="paragraph">
                    <wp:posOffset>877570</wp:posOffset>
                  </wp:positionV>
                  <wp:extent cx="376177" cy="190846"/>
                  <wp:effectExtent l="0" t="0" r="24130" b="19050"/>
                  <wp:wrapNone/>
                  <wp:docPr id="70" name="Rectangle: Rounded Corners 70"/>
                  <wp:cNvGraphicFramePr/>
                  <a:graphic xmlns:a="http://schemas.openxmlformats.org/drawingml/2006/main">
                    <a:graphicData uri="http://schemas.microsoft.com/office/word/2010/wordprocessingShape">
                      <wps:wsp>
                        <wps:cNvSpPr/>
                        <wps:spPr>
                          <a:xfrm>
                            <a:off x="0" y="0"/>
                            <a:ext cx="376177" cy="1908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79B0963" id="Rectangle: Rounded Corners 70" o:spid="_x0000_s1026" style="position:absolute;margin-left:314.4pt;margin-top:69.1pt;width:29.6pt;height:15.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zpAIAAJw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63872" behindDoc="0" locked="0" layoutInCell="1" allowOverlap="1" wp14:anchorId="1D50691F" wp14:editId="78A7CE63">
                  <wp:simplePos x="0" y="0"/>
                  <wp:positionH relativeFrom="column">
                    <wp:posOffset>1996440</wp:posOffset>
                  </wp:positionH>
                  <wp:positionV relativeFrom="paragraph">
                    <wp:posOffset>124532</wp:posOffset>
                  </wp:positionV>
                  <wp:extent cx="231494" cy="190395"/>
                  <wp:effectExtent l="0" t="0" r="16510" b="19685"/>
                  <wp:wrapNone/>
                  <wp:docPr id="69" name="Rectangle: Rounded Corners 69"/>
                  <wp:cNvGraphicFramePr/>
                  <a:graphic xmlns:a="http://schemas.openxmlformats.org/drawingml/2006/main">
                    <a:graphicData uri="http://schemas.microsoft.com/office/word/2010/wordprocessingShape">
                      <wps:wsp>
                        <wps:cNvSpPr/>
                        <wps:spPr>
                          <a:xfrm>
                            <a:off x="0" y="0"/>
                            <a:ext cx="231494" cy="1903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0EA789A8" id="Rectangle: Rounded Corners 69" o:spid="_x0000_s1026" style="position:absolute;margin-left:157.2pt;margin-top:9.8pt;width:18.25pt;height: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" filled="f" strokecolor="red" strokeweight="1pt">
                  <v:stroke joinstyle="miter"/>
                </v:roundrect>
              </w:pict>
            </mc:Fallback>
          </mc:AlternateContent>
        </w:r>
      </w:ins>
      <w:r w:rsidR="000E6611">
        <w:rPr>
          <w:noProof/>
        </w:rPr>
        <w:drawing>
          <wp:inline distT="0" distB="0" distL="0" distR="0" wp14:anchorId="1FB3AE94" wp14:editId="58A5AE7D">
            <wp:extent cx="1799237" cy="3200400"/>
            <wp:effectExtent l="0" t="0" r="4445" b="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4F8953DB" wp14:editId="6723DB6E">
            <wp:extent cx="1799237" cy="3200400"/>
            <wp:effectExtent l="0" t="0" r="4445" b="0"/>
            <wp:docPr id="54" name="Picture 54" descr="../../../../../Downloads/2018-06-10/Screenshot_20180610-1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8-06-10/Screenshot_20180610-1514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ins w:id="759" w:author="Greg Landry" w:date="2018-06-11T14:36:00Z">
        <w:r>
          <w:t xml:space="preserve">  </w:t>
        </w:r>
      </w:ins>
      <w:r w:rsidR="000E6611">
        <w:t xml:space="preserve"> </w:t>
      </w:r>
      <w:ins w:id="760" w:author="Greg Landry" w:date="2018-06-11T14:37:00Z">
        <w:r>
          <w:t xml:space="preserve"> </w:t>
        </w:r>
      </w:ins>
      <w:r w:rsidR="000E6611">
        <w:rPr>
          <w:noProof/>
        </w:rPr>
        <w:drawing>
          <wp:inline distT="0" distB="0" distL="0" distR="0" wp14:anchorId="331F07C2" wp14:editId="65A60BFC">
            <wp:extent cx="1799237" cy="3200400"/>
            <wp:effectExtent l="0" t="0" r="4445"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172AAAF1" w14:textId="059886C7" w:rsidR="00FC77F1" w:rsidRDefault="00FC77F1" w:rsidP="00174ABD">
      <w:r>
        <w:t>Click on “+ Pair new device”</w:t>
      </w:r>
      <w:ins w:id="761" w:author="Greg Landry" w:date="2018-06-11T14:31:00Z">
        <w:r w:rsidR="006818E6">
          <w:t>, t</w:t>
        </w:r>
      </w:ins>
      <w:del w:id="762" w:author="Greg Landry" w:date="2018-06-11T14:31:00Z">
        <w:r w:rsidDel="006818E6">
          <w:delText>.  T</w:delText>
        </w:r>
      </w:del>
      <w:r>
        <w:t xml:space="preserve">hen find your development kit </w:t>
      </w:r>
      <w:ins w:id="763" w:author="Greg Landry" w:date="2018-06-11T14:31:00Z">
        <w:r w:rsidR="006818E6">
          <w:t xml:space="preserve">in the list </w:t>
        </w:r>
      </w:ins>
      <w:r>
        <w:t xml:space="preserve">and </w:t>
      </w:r>
      <w:ins w:id="764" w:author="Greg Landry" w:date="2018-06-11T14:31:00Z">
        <w:r w:rsidR="006818E6">
          <w:t xml:space="preserve">tap on it to </w:t>
        </w:r>
      </w:ins>
      <w:r>
        <w:t>add it.</w:t>
      </w:r>
    </w:p>
    <w:p w14:paraId="74B5892F" w14:textId="41E0E356" w:rsidR="000E6611" w:rsidRDefault="006818E6" w:rsidP="00174ABD">
      <w:ins w:id="765" w:author="Greg Landry" w:date="2018-06-11T14:37:00Z">
        <w:r>
          <w:rPr>
            <w:noProof/>
          </w:rPr>
          <mc:AlternateContent>
            <mc:Choice Requires="wps">
              <w:drawing>
                <wp:anchor distT="0" distB="0" distL="114300" distR="114300" simplePos="0" relativeHeight="251674112" behindDoc="0" locked="0" layoutInCell="1" allowOverlap="1" wp14:anchorId="35C262BB" wp14:editId="2E26BA82">
                  <wp:simplePos x="0" y="0"/>
                  <wp:positionH relativeFrom="column">
                    <wp:posOffset>2048526</wp:posOffset>
                  </wp:positionH>
                  <wp:positionV relativeFrom="paragraph">
                    <wp:posOffset>852009</wp:posOffset>
                  </wp:positionV>
                  <wp:extent cx="816015" cy="168347"/>
                  <wp:effectExtent l="0" t="0" r="22225" b="22225"/>
                  <wp:wrapNone/>
                  <wp:docPr id="72" name="Rectangle: Rounded Corners 72"/>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F095E07" id="Rectangle: Rounded Corners 72" o:spid="_x0000_s1026" style="position:absolute;margin-left:161.3pt;margin-top:67.1pt;width:64.25pt;height:13.25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Pa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71040" behindDoc="0" locked="0" layoutInCell="1" allowOverlap="1" wp14:anchorId="2A1225DA" wp14:editId="1ECDDFA6">
                  <wp:simplePos x="0" y="0"/>
                  <wp:positionH relativeFrom="column">
                    <wp:posOffset>46299</wp:posOffset>
                  </wp:positionH>
                  <wp:positionV relativeFrom="paragraph">
                    <wp:posOffset>1083720</wp:posOffset>
                  </wp:positionV>
                  <wp:extent cx="816015" cy="168347"/>
                  <wp:effectExtent l="0" t="0" r="22225" b="22225"/>
                  <wp:wrapNone/>
                  <wp:docPr id="71" name="Rectangle: Rounded Corners 71"/>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28BA104" id="Rectangle: Rounded Corners 71" o:spid="_x0000_s1026" style="position:absolute;margin-left:3.65pt;margin-top:85.35pt;width:64.25pt;height:13.2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Dl7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" filled="f" strokecolor="red" strokeweight="1pt">
                  <v:stroke joinstyle="miter"/>
                </v:roundrect>
              </w:pict>
            </mc:Fallback>
          </mc:AlternateContent>
        </w:r>
      </w:ins>
      <w:r w:rsidR="000E6611">
        <w:rPr>
          <w:noProof/>
        </w:rPr>
        <w:drawing>
          <wp:inline distT="0" distB="0" distL="0" distR="0" wp14:anchorId="258F9B49" wp14:editId="5B09B5A6">
            <wp:extent cx="1799237" cy="3200400"/>
            <wp:effectExtent l="0" t="0" r="4445" b="0"/>
            <wp:docPr id="56" name="Picture 56" descr="../../../../../Downloads/2018-06-10/Screenshot_20180610-15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18-06-10/Screenshot_20180610-1514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0CF06E00" wp14:editId="1E8A930C">
            <wp:extent cx="1799237" cy="3200400"/>
            <wp:effectExtent l="0" t="0" r="4445" b="0"/>
            <wp:docPr id="58" name="Picture 58" descr="../../../../../Downloads/2018-06-10/Screenshot_20180610-1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18-06-10/Screenshot_20180610-1514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ins w:id="766" w:author="Greg Landry" w:date="2018-06-11T14:37:00Z">
        <w:r>
          <w:t xml:space="preserve">   </w:t>
        </w:r>
      </w:ins>
      <w:r w:rsidR="000E6611">
        <w:t xml:space="preserve"> </w:t>
      </w:r>
      <w:r w:rsidR="000E6611">
        <w:rPr>
          <w:noProof/>
        </w:rPr>
        <w:drawing>
          <wp:inline distT="0" distB="0" distL="0" distR="0" wp14:anchorId="48B1FD7B" wp14:editId="453802DC">
            <wp:extent cx="1799237" cy="3200400"/>
            <wp:effectExtent l="0" t="0" r="4445" b="0"/>
            <wp:docPr id="59" name="Picture 59" descr="../../../../../Downloads/2018-06-10/Screenshot_20180610-15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18-06-10/Screenshot_20180610-1514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7639354D" w14:textId="2FC8952E" w:rsidR="00FC77F1" w:rsidRDefault="00FC77F1" w:rsidP="00174ABD">
      <w:del w:id="767" w:author="Greg Landry" w:date="2018-06-11T14:32:00Z">
        <w:r w:rsidDel="006818E6">
          <w:lastRenderedPageBreak/>
          <w:delText>After you are connected</w:delText>
        </w:r>
      </w:del>
      <w:ins w:id="768" w:author="Greg Landry" w:date="2018-06-11T14:32:00Z">
        <w:r w:rsidR="006818E6">
          <w:t>Once the device has been added</w:t>
        </w:r>
      </w:ins>
      <w:ins w:id="769" w:author="Greg Landry" w:date="2018-06-11T14:31:00Z">
        <w:r w:rsidR="006818E6">
          <w:t>,</w:t>
        </w:r>
      </w:ins>
      <w:r>
        <w:t xml:space="preserve"> press the back arrow </w:t>
      </w:r>
      <w:del w:id="770" w:author="Greg Landry" w:date="2018-06-11T14:38:00Z">
        <w:r w:rsidDel="006818E6">
          <w:delText xml:space="preserve">where </w:delText>
        </w:r>
      </w:del>
      <w:ins w:id="771" w:author="Greg Landry" w:date="2018-06-11T14:38:00Z">
        <w:r w:rsidR="006818E6">
          <w:t xml:space="preserve">and </w:t>
        </w:r>
      </w:ins>
      <w:r>
        <w:t xml:space="preserve">you will see that your device is </w:t>
      </w:r>
      <w:commentRangeStart w:id="772"/>
      <w:del w:id="773" w:author="Greg Landry" w:date="2018-06-11T14:32:00Z">
        <w:r w:rsidDel="006818E6">
          <w:delText>connected</w:delText>
        </w:r>
      </w:del>
      <w:ins w:id="774" w:author="Greg Landry" w:date="2018-06-11T14:32:00Z">
        <w:r w:rsidR="006818E6">
          <w:t>paired</w:t>
        </w:r>
      </w:ins>
      <w:commentRangeEnd w:id="772"/>
      <w:ins w:id="775" w:author="Greg Landry" w:date="2018-06-11T14:33:00Z">
        <w:r w:rsidR="006818E6">
          <w:rPr>
            <w:rStyle w:val="CommentReference"/>
          </w:rPr>
          <w:commentReference w:id="772"/>
        </w:r>
      </w:ins>
      <w:r>
        <w:t>.  Then press the back arrow again to see the blank terminal window.  Next</w:t>
      </w:r>
      <w:ins w:id="776" w:author="Greg Landry" w:date="2018-06-11T14:33:00Z">
        <w:r w:rsidR="006818E6">
          <w:t>,</w:t>
        </w:r>
      </w:ins>
      <w:r>
        <w:t xml:space="preserve"> </w:t>
      </w:r>
      <w:del w:id="777" w:author="Greg Landry" w:date="2018-06-11T14:33:00Z">
        <w:r w:rsidDel="006818E6">
          <w:delText xml:space="preserve">you next to </w:delText>
        </w:r>
      </w:del>
      <w:ins w:id="778" w:author="Greg Landry" w:date="2018-06-11T14:33:00Z">
        <w:r w:rsidR="006818E6">
          <w:t>tap</w:t>
        </w:r>
      </w:ins>
      <w:del w:id="779" w:author="Greg Landry" w:date="2018-06-11T14:33:00Z">
        <w:r w:rsidDel="006818E6">
          <w:delText>press</w:delText>
        </w:r>
      </w:del>
      <w:r>
        <w:t xml:space="preserve"> the plug icon </w:t>
      </w:r>
      <w:ins w:id="780" w:author="Greg Landry" w:date="2018-06-11T14:33:00Z">
        <w:r w:rsidR="006818E6">
          <w:t xml:space="preserve">near the upper right </w:t>
        </w:r>
      </w:ins>
      <w:r>
        <w:t xml:space="preserve">to </w:t>
      </w:r>
      <w:del w:id="781" w:author="Greg Landry" w:date="2018-06-11T14:34:00Z">
        <w:r w:rsidDel="006818E6">
          <w:delText>actually make a</w:delText>
        </w:r>
      </w:del>
      <w:ins w:id="782" w:author="Greg Landry" w:date="2018-06-11T14:34:00Z">
        <w:r w:rsidR="006818E6">
          <w:t>open the SPP server</w:t>
        </w:r>
      </w:ins>
      <w:r>
        <w:t xml:space="preserve"> connection to your development kit.</w:t>
      </w:r>
    </w:p>
    <w:p w14:paraId="59CC5872" w14:textId="77777777" w:rsidR="000E6611" w:rsidRDefault="000E6611" w:rsidP="00174ABD"/>
    <w:p w14:paraId="18DAC0AF" w14:textId="64180790" w:rsidR="000E6611" w:rsidRDefault="006818E6" w:rsidP="00174ABD">
      <w:ins w:id="783" w:author="Greg Landry" w:date="2018-06-11T14:38:00Z">
        <w:r>
          <w:rPr>
            <w:noProof/>
          </w:rPr>
          <mc:AlternateContent>
            <mc:Choice Requires="wps">
              <w:drawing>
                <wp:anchor distT="0" distB="0" distL="114300" distR="114300" simplePos="0" relativeHeight="251677184" behindDoc="0" locked="0" layoutInCell="1" allowOverlap="1" wp14:anchorId="6E60F833" wp14:editId="10D2810D">
                  <wp:simplePos x="0" y="0"/>
                  <wp:positionH relativeFrom="column">
                    <wp:posOffset>3171407</wp:posOffset>
                  </wp:positionH>
                  <wp:positionV relativeFrom="paragraph">
                    <wp:posOffset>133913</wp:posOffset>
                  </wp:positionV>
                  <wp:extent cx="225626" cy="179849"/>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626" cy="1798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E199044" id="Rectangle: Rounded Corners 73" o:spid="_x0000_s1026" style="position:absolute;margin-left:249.7pt;margin-top:10.55pt;width:17.75pt;height:14.15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" filled="f" strokecolor="red" strokeweight="1pt">
                  <v:stroke joinstyle="miter"/>
                </v:roundrect>
              </w:pict>
            </mc:Fallback>
          </mc:AlternateContent>
        </w:r>
      </w:ins>
      <w:r w:rsidR="000E6611">
        <w:rPr>
          <w:noProof/>
        </w:rPr>
        <w:drawing>
          <wp:inline distT="0" distB="0" distL="0" distR="0" wp14:anchorId="2AA9A9EA" wp14:editId="76AD7C01">
            <wp:extent cx="1799237" cy="3200400"/>
            <wp:effectExtent l="0" t="0" r="4445" b="0"/>
            <wp:docPr id="60" name="Picture 60" descr="../../../../../Downloads/2018-06-10/Screenshot_20180610-15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18-06-10/Screenshot_20180610-1515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ins w:id="784" w:author="Greg Landry" w:date="2018-06-11T14:38:00Z">
        <w:r>
          <w:t xml:space="preserve">  </w:t>
        </w:r>
      </w:ins>
      <w:r w:rsidR="000E6611">
        <w:t xml:space="preserve"> </w:t>
      </w:r>
      <w:ins w:id="785" w:author="Greg Landry" w:date="2018-06-11T14:38:00Z">
        <w:r>
          <w:t xml:space="preserve"> </w:t>
        </w:r>
      </w:ins>
      <w:r w:rsidR="000E6611">
        <w:t xml:space="preserve"> </w:t>
      </w:r>
      <w:r w:rsidR="000E6611">
        <w:rPr>
          <w:noProof/>
        </w:rPr>
        <w:drawing>
          <wp:inline distT="0" distB="0" distL="0" distR="0" wp14:anchorId="2B714407" wp14:editId="787B199D">
            <wp:extent cx="1799237" cy="3200400"/>
            <wp:effectExtent l="0" t="0" r="4445"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ins w:id="786" w:author="Greg Landry" w:date="2018-06-11T14:38:00Z">
        <w:r>
          <w:t xml:space="preserve">   </w:t>
        </w:r>
      </w:ins>
      <w:r w:rsidR="000E6611">
        <w:rPr>
          <w:noProof/>
        </w:rPr>
        <w:drawing>
          <wp:inline distT="0" distB="0" distL="0" distR="0" wp14:anchorId="65A18E59" wp14:editId="25928191">
            <wp:extent cx="1799237" cy="3200400"/>
            <wp:effectExtent l="0" t="0" r="4445" b="0"/>
            <wp:docPr id="62" name="Picture 62" descr="../../../../../Downloads/2018-06-10/Screenshot_20180610-15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2018-06-10/Screenshot_20180610-1515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5F62D516" w14:textId="3DF76FFA" w:rsidR="00FC77F1" w:rsidRDefault="00FC77F1">
      <w:pPr>
        <w:keepNext/>
        <w:pPrChange w:id="787" w:author="Greg Landry" w:date="2018-06-11T14:39:00Z">
          <w:pPr/>
        </w:pPrChange>
      </w:pPr>
      <w:r>
        <w:lastRenderedPageBreak/>
        <w:t>Now you can send data to the SPP</w:t>
      </w:r>
      <w:ins w:id="788" w:author="Greg Landry" w:date="2018-06-11T14:39:00Z">
        <w:r w:rsidR="006818E6">
          <w:t xml:space="preserve"> server</w:t>
        </w:r>
      </w:ins>
      <w:r>
        <w:t>.  When you press the plug again, it will disconnect.  You can then go back to the Device screen and forget (aka delete the Bonding information) for your project.</w:t>
      </w:r>
    </w:p>
    <w:p w14:paraId="2F86087D" w14:textId="0B731E64" w:rsidR="006818E6" w:rsidRDefault="000E6611" w:rsidP="00174ABD">
      <w:pPr>
        <w:rPr>
          <w:ins w:id="789" w:author="Greg Landry" w:date="2018-06-11T14:39:00Z"/>
        </w:rPr>
      </w:pPr>
      <w:r>
        <w:rPr>
          <w:noProof/>
        </w:rPr>
        <w:drawing>
          <wp:inline distT="0" distB="0" distL="0" distR="0" wp14:anchorId="79C4EBAB" wp14:editId="00814FF3">
            <wp:extent cx="1799237" cy="3200400"/>
            <wp:effectExtent l="0" t="0" r="4445" b="0"/>
            <wp:docPr id="63" name="Picture 63" descr="../../../../../Downloads/2018-06-10/Screenshot_20180610-1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2018-06-10/Screenshot_20180610-1515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ins w:id="790" w:author="Greg Landry" w:date="2018-06-11T14:40:00Z">
        <w:r w:rsidR="006818E6">
          <w:t xml:space="preserve">   </w:t>
        </w:r>
      </w:ins>
      <w:r>
        <w:t xml:space="preserve"> </w:t>
      </w:r>
      <w:r>
        <w:rPr>
          <w:noProof/>
        </w:rPr>
        <w:drawing>
          <wp:inline distT="0" distB="0" distL="0" distR="0" wp14:anchorId="0B59A28C" wp14:editId="7BE4E08F">
            <wp:extent cx="1799237" cy="3200400"/>
            <wp:effectExtent l="0" t="0" r="4445" b="0"/>
            <wp:docPr id="64" name="Picture 64" descr="../../../../../Downloads/2018-06-10/Screenshot_20180610-15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018-06-10/Screenshot_20180610-1515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ins w:id="791" w:author="Greg Landry" w:date="2018-06-11T14:40:00Z">
        <w:r w:rsidR="006818E6">
          <w:t xml:space="preserve">   </w:t>
        </w:r>
      </w:ins>
      <w:r>
        <w:t xml:space="preserve"> </w:t>
      </w:r>
      <w:r>
        <w:rPr>
          <w:noProof/>
        </w:rPr>
        <w:drawing>
          <wp:inline distT="0" distB="0" distL="0" distR="0" wp14:anchorId="5F108B71" wp14:editId="1687D280">
            <wp:extent cx="1799237" cy="3200400"/>
            <wp:effectExtent l="0" t="0" r="4445" b="0"/>
            <wp:docPr id="65" name="Picture 65" descr="../../../../../Downloads/2018-06-10/Screenshot_20180610-15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018-06-10/Screenshot_20180610-1516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p>
    <w:p w14:paraId="35B922DB" w14:textId="2A7D99E7" w:rsidR="000E6611" w:rsidRDefault="000E6611" w:rsidP="00174ABD">
      <w:r>
        <w:rPr>
          <w:noProof/>
        </w:rPr>
        <w:drawing>
          <wp:inline distT="0" distB="0" distL="0" distR="0" wp14:anchorId="7CE29A77" wp14:editId="73A343F3">
            <wp:extent cx="1799237" cy="3200400"/>
            <wp:effectExtent l="0" t="0" r="4445" b="0"/>
            <wp:docPr id="66" name="Picture 66" descr="../../../../../Downloads/2018-06-10/Screenshot_20180610-15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2018-06-10/Screenshot_20180610-1516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45D27401" w14:textId="77777777" w:rsidR="000E6611" w:rsidRDefault="000E6611" w:rsidP="00174ABD"/>
    <w:p w14:paraId="066DF488" w14:textId="77777777" w:rsidR="000E6611" w:rsidRDefault="000E6611">
      <w:pPr>
        <w:pStyle w:val="Heading3"/>
        <w:pPrChange w:id="792" w:author="Greg Landry" w:date="2018-06-11T14:40:00Z">
          <w:pPr/>
        </w:pPrChange>
      </w:pPr>
      <w:r w:rsidRPr="00081139">
        <w:lastRenderedPageBreak/>
        <w:t>Mac Instructions</w:t>
      </w:r>
    </w:p>
    <w:p w14:paraId="1B1EC4BB" w14:textId="06700B56" w:rsidR="000E6611" w:rsidRDefault="000376BF" w:rsidP="00174ABD">
      <w:moveToRangeStart w:id="793" w:author="Greg Landry" w:date="2018-06-11T14:28:00Z" w:name="move516490629"/>
      <w:moveTo w:id="794" w:author="Greg Landry" w:date="2018-06-11T14:28:00Z">
        <w:r>
          <w:t xml:space="preserve">Install “Serial” from Decisive Tactics onto your Mac.  You can get it in the App Store. </w:t>
        </w:r>
      </w:moveTo>
      <w:moveToRangeEnd w:id="793"/>
      <w:del w:id="795" w:author="Greg Landry" w:date="2018-06-11T14:28:00Z">
        <w:r w:rsidR="00FC77F1" w:rsidDel="000376BF">
          <w:delText>Install the program “Serial” from the App Store.</w:delText>
        </w:r>
      </w:del>
    </w:p>
    <w:p w14:paraId="428305C4" w14:textId="2E4C273E" w:rsidR="00372CF7" w:rsidRDefault="00372CF7" w:rsidP="00174ABD">
      <w:r w:rsidRPr="00372CF7">
        <w:rPr>
          <w:noProof/>
        </w:rPr>
        <w:drawing>
          <wp:inline distT="0" distB="0" distL="0" distR="0" wp14:anchorId="3A8A4267" wp14:editId="5972BE1B">
            <wp:extent cx="4660900" cy="60071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0900" cy="6007100"/>
                    </a:xfrm>
                    <a:prstGeom prst="rect">
                      <a:avLst/>
                    </a:prstGeom>
                  </pic:spPr>
                </pic:pic>
              </a:graphicData>
            </a:graphic>
          </wp:inline>
        </w:drawing>
      </w:r>
    </w:p>
    <w:p w14:paraId="6AD1F6CE" w14:textId="1D09D191" w:rsidR="00372CF7" w:rsidRPr="00372CF7" w:rsidRDefault="00372CF7">
      <w:pPr>
        <w:keepNext/>
        <w:pPrChange w:id="796" w:author="Greg Landry" w:date="2018-06-11T14:40:00Z">
          <w:pPr/>
        </w:pPrChange>
      </w:pPr>
      <w:r>
        <w:lastRenderedPageBreak/>
        <w:t xml:space="preserve">Once you have programmed the development kit you need to connect to the board.  </w:t>
      </w:r>
      <w:r w:rsidR="00FC77F1">
        <w:t>In the Serial program c</w:t>
      </w:r>
      <w:r>
        <w:t xml:space="preserve">hoose File </w:t>
      </w:r>
      <w:r>
        <w:sym w:font="Wingdings" w:char="F0E0"/>
      </w:r>
      <w:ins w:id="797" w:author="Greg Landry" w:date="2018-06-11T14:40:00Z">
        <w:r w:rsidR="00FA736B">
          <w:t xml:space="preserve"> </w:t>
        </w:r>
      </w:ins>
      <w:r>
        <w:t>Open Bluetooth</w:t>
      </w:r>
      <w:ins w:id="798" w:author="Greg Landry" w:date="2018-06-11T14:28:00Z">
        <w:r w:rsidR="000376BF">
          <w:t>.</w:t>
        </w:r>
      </w:ins>
    </w:p>
    <w:p w14:paraId="0C251A9E" w14:textId="57989100" w:rsidR="00081139" w:rsidRDefault="009F78A3" w:rsidP="00174ABD">
      <w:r w:rsidRPr="009F78A3">
        <w:rPr>
          <w:noProof/>
        </w:rPr>
        <w:drawing>
          <wp:inline distT="0" distB="0" distL="0" distR="0" wp14:anchorId="12FF84F8" wp14:editId="21F40354">
            <wp:extent cx="441960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9600" cy="2540000"/>
                    </a:xfrm>
                    <a:prstGeom prst="rect">
                      <a:avLst/>
                    </a:prstGeom>
                  </pic:spPr>
                </pic:pic>
              </a:graphicData>
            </a:graphic>
          </wp:inline>
        </w:drawing>
      </w:r>
    </w:p>
    <w:p w14:paraId="7028A91F" w14:textId="5C7EA160" w:rsidR="00372CF7" w:rsidDel="00FA736B" w:rsidRDefault="00372CF7">
      <w:pPr>
        <w:keepNext/>
        <w:rPr>
          <w:del w:id="799" w:author="Greg Landry" w:date="2018-06-11T14:41:00Z"/>
        </w:rPr>
        <w:pPrChange w:id="800" w:author="Greg Landry" w:date="2018-06-11T14:41:00Z">
          <w:pPr/>
        </w:pPrChange>
      </w:pPr>
      <w:r>
        <w:lastRenderedPageBreak/>
        <w:t xml:space="preserve">Then </w:t>
      </w:r>
      <w:del w:id="801" w:author="Greg Landry" w:date="2018-06-11T14:41:00Z">
        <w:r w:rsidDel="00FA736B">
          <w:delText xml:space="preserve">find </w:delText>
        </w:r>
      </w:del>
      <w:ins w:id="802" w:author="Greg Landry" w:date="2018-06-11T14:41:00Z">
        <w:r w:rsidR="00FA736B">
          <w:t xml:space="preserve">click on </w:t>
        </w:r>
      </w:ins>
      <w:r>
        <w:t>you</w:t>
      </w:r>
      <w:ins w:id="803" w:author="Greg Landry" w:date="2018-06-11T14:41:00Z">
        <w:r w:rsidR="00FA736B">
          <w:t>r</w:t>
        </w:r>
      </w:ins>
      <w:r>
        <w:t xml:space="preserve"> project and press “</w:t>
      </w:r>
      <w:commentRangeStart w:id="804"/>
      <w:r>
        <w:t>Select</w:t>
      </w:r>
      <w:commentRangeEnd w:id="804"/>
      <w:r w:rsidR="00FA736B">
        <w:rPr>
          <w:rStyle w:val="CommentReference"/>
        </w:rPr>
        <w:commentReference w:id="804"/>
      </w:r>
      <w:r>
        <w:t>”.  This will pair to the development kit and open a window.</w:t>
      </w:r>
    </w:p>
    <w:p w14:paraId="72D170DC" w14:textId="77777777" w:rsidR="003C21B6" w:rsidRDefault="003C21B6">
      <w:pPr>
        <w:keepNext/>
        <w:pPrChange w:id="805" w:author="Greg Landry" w:date="2018-06-11T14:41:00Z">
          <w:pPr/>
        </w:pPrChange>
      </w:pPr>
    </w:p>
    <w:p w14:paraId="67E39DA2" w14:textId="7B0703D8" w:rsidR="003C21B6" w:rsidRDefault="00FA736B" w:rsidP="00174ABD">
      <w:ins w:id="806" w:author="Greg Landry" w:date="2018-06-11T14:42:00Z">
        <w:r>
          <w:rPr>
            <w:noProof/>
          </w:rPr>
          <mc:AlternateContent>
            <mc:Choice Requires="wps">
              <w:drawing>
                <wp:anchor distT="0" distB="0" distL="114300" distR="114300" simplePos="0" relativeHeight="251664896" behindDoc="0" locked="0" layoutInCell="1" allowOverlap="1" wp14:anchorId="60D84C4B" wp14:editId="2930681C">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0EC3009" id="Rectangle: Rounded Corners 74" o:spid="_x0000_s1026" style="position:absolute;margin-left:392.35pt;margin-top:334.65pt;width:64.25pt;height:21.4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ins>
      <w:r w:rsidR="003C21B6" w:rsidRPr="003C21B6">
        <w:rPr>
          <w:noProof/>
        </w:rPr>
        <w:drawing>
          <wp:inline distT="0" distB="0" distL="0" distR="0" wp14:anchorId="420A5559" wp14:editId="4116D5A9">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21530"/>
                    </a:xfrm>
                    <a:prstGeom prst="rect">
                      <a:avLst/>
                    </a:prstGeom>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01545"/>
                    </a:xfrm>
                    <a:prstGeom prst="rect">
                      <a:avLst/>
                    </a:prstGeom>
                  </pic:spPr>
                </pic:pic>
              </a:graphicData>
            </a:graphic>
          </wp:inline>
        </w:drawing>
      </w:r>
    </w:p>
    <w:p w14:paraId="4E34775C" w14:textId="0CF71C2E" w:rsidR="00372CF7" w:rsidDel="00FA736B" w:rsidRDefault="00372CF7" w:rsidP="00174ABD">
      <w:pPr>
        <w:rPr>
          <w:del w:id="807" w:author="Greg Landry" w:date="2018-06-11T14:42:00Z"/>
        </w:rPr>
      </w:pPr>
      <w:r>
        <w:lastRenderedPageBreak/>
        <w:t>Once it is connected, everything you type will appear in the console window of the WICED Development kit.  Below you can see that I typed “</w:t>
      </w:r>
      <w:proofErr w:type="spellStart"/>
      <w:r>
        <w:t>asdf</w:t>
      </w:r>
      <w:proofErr w:type="spellEnd"/>
      <w:r>
        <w:t>”</w:t>
      </w:r>
      <w:ins w:id="808" w:author="Greg Landry" w:date="2018-06-11T14:42:00Z">
        <w:r w:rsidR="00FA736B">
          <w:t>.</w:t>
        </w:r>
      </w:ins>
    </w:p>
    <w:p w14:paraId="343D5E0E" w14:textId="77777777" w:rsidR="00372CF7" w:rsidRDefault="00372CF7" w:rsidP="00174ABD"/>
    <w:p w14:paraId="0B78FA1D" w14:textId="3820A7A2" w:rsidR="00372CF7" w:rsidRDefault="00372CF7" w:rsidP="00174ABD">
      <w:r w:rsidRPr="00372CF7">
        <w:rPr>
          <w:noProof/>
        </w:rPr>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47415"/>
                    </a:xfrm>
                    <a:prstGeom prst="rect">
                      <a:avLst/>
                    </a:prstGeom>
                  </pic:spPr>
                </pic:pic>
              </a:graphicData>
            </a:graphic>
          </wp:inline>
        </w:drawing>
      </w:r>
    </w:p>
    <w:p w14:paraId="3C8ACDEA" w14:textId="68D60C84" w:rsidR="00372CF7" w:rsidRDefault="00372CF7" w:rsidP="00174ABD">
      <w:r>
        <w:t xml:space="preserve">To </w:t>
      </w:r>
      <w:proofErr w:type="spellStart"/>
      <w:r>
        <w:t>unpair</w:t>
      </w:r>
      <w:proofErr w:type="spellEnd"/>
      <w:r>
        <w:t xml:space="preserve"> your development kit, select the Bluetooth symbol and pick “Open Bluetooth Preferences”</w:t>
      </w:r>
    </w:p>
    <w:p w14:paraId="7E55EF94" w14:textId="57CC1CA2" w:rsidR="00372CF7" w:rsidRDefault="00372CF7" w:rsidP="00174ABD">
      <w:r w:rsidRPr="00372CF7">
        <w:rPr>
          <w:noProof/>
        </w:rPr>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5600" cy="1892300"/>
                    </a:xfrm>
                    <a:prstGeom prst="rect">
                      <a:avLst/>
                    </a:prstGeom>
                  </pic:spPr>
                </pic:pic>
              </a:graphicData>
            </a:graphic>
          </wp:inline>
        </w:drawing>
      </w:r>
    </w:p>
    <w:p w14:paraId="4CC1B52E" w14:textId="32DC47E7" w:rsidR="00372CF7" w:rsidRDefault="00324B06" w:rsidP="00174ABD">
      <w:ins w:id="809" w:author="Greg Landry" w:date="2018-06-11T14:43:00Z">
        <w:r>
          <w:lastRenderedPageBreak/>
          <w:t xml:space="preserve">Select your device and </w:t>
        </w:r>
      </w:ins>
      <w:del w:id="810" w:author="Greg Landry" w:date="2018-06-11T14:43:00Z">
        <w:r w:rsidR="00372CF7" w:rsidDel="00324B06">
          <w:delText xml:space="preserve">Then </w:delText>
        </w:r>
      </w:del>
      <w:r w:rsidR="00372CF7">
        <w:t>click the “</w:t>
      </w:r>
      <w:del w:id="811" w:author="Greg Landry" w:date="2018-06-11T14:43:00Z">
        <w:r w:rsidR="00372CF7" w:rsidDel="00324B06">
          <w:delText>x</w:delText>
        </w:r>
      </w:del>
      <w:ins w:id="812" w:author="Greg Landry" w:date="2018-06-11T14:43:00Z">
        <w:r>
          <w:t>X</w:t>
        </w:r>
      </w:ins>
      <w:r w:rsidR="00372CF7">
        <w:t>”</w:t>
      </w:r>
      <w:ins w:id="813" w:author="Greg Landry" w:date="2018-06-11T14:43:00Z">
        <w:r>
          <w:t>.</w:t>
        </w:r>
      </w:ins>
      <w:r w:rsidR="00372CF7" w:rsidRPr="00372CF7">
        <w:rPr>
          <w:noProof/>
        </w:rPr>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70325"/>
                    </a:xfrm>
                    <a:prstGeom prst="rect">
                      <a:avLst/>
                    </a:prstGeom>
                  </pic:spPr>
                </pic:pic>
              </a:graphicData>
            </a:graphic>
          </wp:inline>
        </w:drawing>
      </w:r>
    </w:p>
    <w:p w14:paraId="472FA70D" w14:textId="3B8B407B" w:rsidR="00372CF7" w:rsidRDefault="00372CF7" w:rsidP="00174ABD">
      <w:del w:id="814" w:author="Greg Landry" w:date="2018-06-11T14:43:00Z">
        <w:r w:rsidDel="00324B06">
          <w:delText xml:space="preserve">And </w:delText>
        </w:r>
      </w:del>
      <w:ins w:id="815" w:author="Greg Landry" w:date="2018-06-11T14:43:00Z">
        <w:r w:rsidR="00324B06">
          <w:t>You will need to c</w:t>
        </w:r>
      </w:ins>
      <w:del w:id="816" w:author="Greg Landry" w:date="2018-06-11T14:43:00Z">
        <w:r w:rsidDel="00324B06">
          <w:delText>it will c</w:delText>
        </w:r>
      </w:del>
      <w:r>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71625"/>
                    </a:xfrm>
                    <a:prstGeom prst="rect">
                      <a:avLst/>
                    </a:prstGeom>
                  </pic:spPr>
                </pic:pic>
              </a:graphicData>
            </a:graphic>
          </wp:inline>
        </w:drawing>
      </w:r>
    </w:p>
    <w:p w14:paraId="5B3AF377" w14:textId="77777777" w:rsidR="00F5770B" w:rsidRDefault="00F5770B">
      <w:pPr>
        <w:spacing w:line="259" w:lineRule="auto"/>
        <w:rPr>
          <w:ins w:id="817" w:author="Greg Landry" w:date="2018-06-11T17:13:00Z"/>
          <w:rFonts w:eastAsia="Times New Roman"/>
          <w:b/>
          <w:color w:val="1F4E79" w:themeColor="accent1" w:themeShade="80"/>
          <w:szCs w:val="26"/>
        </w:rPr>
      </w:pPr>
      <w:ins w:id="818" w:author="Greg Landry" w:date="2018-06-11T17:13:00Z">
        <w:r>
          <w:br w:type="page"/>
        </w:r>
      </w:ins>
    </w:p>
    <w:p w14:paraId="61B597EF" w14:textId="329D34AD" w:rsidR="00E83061" w:rsidRDefault="00E83061" w:rsidP="00DC2697">
      <w:pPr>
        <w:pStyle w:val="Exercise"/>
        <w:rPr>
          <w:ins w:id="819" w:author="Alan Hawse" w:date="2018-06-12T12:41:00Z"/>
        </w:rPr>
      </w:pPr>
      <w:bookmarkStart w:id="820" w:name="_Ref516562762"/>
      <w:bookmarkStart w:id="821" w:name="_Toc516570571"/>
      <w:ins w:id="822" w:author="Alan Hawse" w:date="2018-06-12T12:41:00Z">
        <w:r>
          <w:lastRenderedPageBreak/>
          <w:t xml:space="preserve">Add </w:t>
        </w:r>
      </w:ins>
      <w:ins w:id="823" w:author="Alan Hawse" w:date="2018-06-12T12:45:00Z">
        <w:r w:rsidR="00A866D7">
          <w:t>UART Transmit</w:t>
        </w:r>
      </w:ins>
    </w:p>
    <w:p w14:paraId="0E9294A7" w14:textId="47ACC753" w:rsidR="00E83061" w:rsidRDefault="00E83061" w:rsidP="00E83061">
      <w:pPr>
        <w:rPr>
          <w:ins w:id="824" w:author="Alan Hawse" w:date="2018-06-12T12:41:00Z"/>
        </w:rPr>
        <w:pPrChange w:id="825" w:author="Alan Hawse" w:date="2018-06-12T12:41:00Z">
          <w:pPr>
            <w:pStyle w:val="Exercise"/>
          </w:pPr>
        </w:pPrChange>
      </w:pPr>
      <w:ins w:id="826" w:author="Alan Hawse" w:date="2018-06-12T12:41:00Z">
        <w:r>
          <w:t xml:space="preserve">Update </w:t>
        </w:r>
      </w:ins>
      <w:ins w:id="827" w:author="Alan Hawse" w:date="2018-06-12T12:42:00Z">
        <w:r>
          <w:fldChar w:fldCharType="begin"/>
        </w:r>
        <w:r>
          <w:instrText xml:space="preserve"> REF _Ref516570657 \r \h </w:instrText>
        </w:r>
      </w:ins>
      <w:r>
        <w:fldChar w:fldCharType="separate"/>
      </w:r>
      <w:ins w:id="828" w:author="Alan Hawse" w:date="2018-06-12T12:42:00Z">
        <w:r>
          <w:t>Exercise - 5A.1</w:t>
        </w:r>
        <w:r>
          <w:fldChar w:fldCharType="end"/>
        </w:r>
        <w:r>
          <w:t xml:space="preserve"> to include a UART where you can type on the “keyboard” of the WICED development kit and it will send that output to the Master SPP.</w:t>
        </w:r>
      </w:ins>
    </w:p>
    <w:p w14:paraId="0BF77DA4" w14:textId="43B87191" w:rsidR="00174ABD" w:rsidRDefault="00174ABD" w:rsidP="00DC2697">
      <w:pPr>
        <w:pStyle w:val="Exercise"/>
        <w:rPr>
          <w:ins w:id="829" w:author="Alan Hawse" w:date="2018-06-12T10:07:00Z"/>
        </w:rPr>
      </w:pPr>
      <w:r w:rsidRPr="00DC2697">
        <w:t>Improve</w:t>
      </w:r>
      <w:r>
        <w:t xml:space="preserve"> Security by Adding IO Capabilities</w:t>
      </w:r>
      <w:ins w:id="830" w:author="Alan Hawse" w:date="2018-06-12T10:26:00Z">
        <w:r w:rsidR="003647A3">
          <w:t xml:space="preserve"> (Display)</w:t>
        </w:r>
      </w:ins>
      <w:bookmarkEnd w:id="820"/>
      <w:bookmarkEnd w:id="821"/>
    </w:p>
    <w:p w14:paraId="05594AC4" w14:textId="3EAE76F9" w:rsidR="004D3A35" w:rsidRDefault="004D3A35">
      <w:pPr>
        <w:rPr>
          <w:ins w:id="831" w:author="Alan Hawse" w:date="2018-06-12T12:04:00Z"/>
        </w:rPr>
        <w:pPrChange w:id="832" w:author="Alan Hawse" w:date="2018-06-12T10:07:00Z">
          <w:pPr>
            <w:pStyle w:val="Exercise"/>
          </w:pPr>
        </w:pPrChange>
      </w:pPr>
      <w:ins w:id="833" w:author="Alan Hawse" w:date="2018-06-12T12:04:00Z">
        <w:r>
          <w:t xml:space="preserve">In this exercise, we are going to take the previous exercise and add </w:t>
        </w:r>
      </w:ins>
      <w:ins w:id="834" w:author="Alan Hawse" w:date="2018-06-12T12:08:00Z">
        <w:r w:rsidR="00B26C64">
          <w:t>passkey validation.</w:t>
        </w:r>
      </w:ins>
      <w:ins w:id="835" w:author="Alan Hawse" w:date="2018-06-12T12:04:00Z">
        <w:r>
          <w:t xml:space="preserve"> </w:t>
        </w:r>
      </w:ins>
      <w:ins w:id="836" w:author="Alan Hawse" w:date="2018-06-12T12:09:00Z">
        <w:r w:rsidR="00B26C64">
          <w:t xml:space="preserve">The WICED device will </w:t>
        </w:r>
      </w:ins>
      <w:ins w:id="837" w:author="Alan Hawse" w:date="2018-06-12T12:04:00Z">
        <w:r>
          <w:t>di</w:t>
        </w:r>
        <w:r w:rsidR="00B26C64">
          <w:t>splay the</w:t>
        </w:r>
        <w:r>
          <w:t xml:space="preserve"> confirmation value</w:t>
        </w:r>
      </w:ins>
      <w:ins w:id="838" w:author="Alan Hawse" w:date="2018-06-12T12:09:00Z">
        <w:r w:rsidR="00B26C64">
          <w:t xml:space="preserve"> at the appropriate time</w:t>
        </w:r>
      </w:ins>
      <w:ins w:id="839" w:author="Alan Hawse" w:date="2018-06-12T12:04:00Z">
        <w:r w:rsidR="006C6002">
          <w:t>. You will need to co</w:t>
        </w:r>
      </w:ins>
      <w:ins w:id="840" w:author="Alan Hawse" w:date="2018-06-12T12:19:00Z">
        <w:r w:rsidR="006C6002">
          <w:t>n</w:t>
        </w:r>
      </w:ins>
      <w:ins w:id="841" w:author="Alan Hawse" w:date="2018-06-12T12:04:00Z">
        <w:r w:rsidR="006C6002">
          <w:t>firm</w:t>
        </w:r>
        <w:r>
          <w:t xml:space="preserve"> value on the phone for pairing to occur.</w:t>
        </w:r>
      </w:ins>
    </w:p>
    <w:p w14:paraId="712B470B" w14:textId="04DA98E4" w:rsidR="002E3A5E" w:rsidRDefault="002E3A5E">
      <w:pPr>
        <w:rPr>
          <w:ins w:id="842" w:author="Alan Hawse" w:date="2018-06-12T10:08:00Z"/>
        </w:rPr>
        <w:pPrChange w:id="843" w:author="Alan Hawse" w:date="2018-06-12T10:07:00Z">
          <w:pPr>
            <w:pStyle w:val="Exercise"/>
          </w:pPr>
        </w:pPrChange>
      </w:pPr>
      <w:ins w:id="844" w:author="Alan Hawse" w:date="2018-06-12T10:08:00Z">
        <w:r>
          <w:t>To make this work you need to make two changes</w:t>
        </w:r>
      </w:ins>
      <w:ins w:id="845" w:author="Alan Hawse" w:date="2018-06-12T12:00:00Z">
        <w:r w:rsidR="00753723">
          <w:t>:</w:t>
        </w:r>
      </w:ins>
    </w:p>
    <w:p w14:paraId="475B81EA" w14:textId="7C4F3561" w:rsidR="002E3A5E" w:rsidRDefault="004D3A35">
      <w:pPr>
        <w:pStyle w:val="ListParagraph"/>
        <w:numPr>
          <w:ilvl w:val="0"/>
          <w:numId w:val="29"/>
        </w:numPr>
        <w:rPr>
          <w:ins w:id="846" w:author="Alan Hawse" w:date="2018-06-12T10:08:00Z"/>
        </w:rPr>
        <w:pPrChange w:id="847" w:author="Alan Hawse" w:date="2018-06-12T10:08:00Z">
          <w:pPr>
            <w:pStyle w:val="Exercise"/>
          </w:pPr>
        </w:pPrChange>
      </w:pPr>
      <w:ins w:id="848" w:author="Alan Hawse" w:date="2018-06-12T10:07:00Z">
        <w:r>
          <w:t xml:space="preserve">When you get the event </w:t>
        </w:r>
      </w:ins>
      <w:ins w:id="849" w:author="Alan Hawse" w:date="2018-06-12T10:08:00Z">
        <w:r w:rsidR="002E3A5E" w:rsidRPr="002E3A5E">
          <w:t>BTM_PAIRING_IO_CAPABILITIES_BR_EDR_REQUEST_EVT</w:t>
        </w:r>
        <w:r w:rsidR="002E3A5E">
          <w:t xml:space="preserve"> you will need to change the structure to indicate display functionality</w:t>
        </w:r>
      </w:ins>
      <w:ins w:id="850" w:author="Alan Hawse" w:date="2018-06-12T10:24:00Z">
        <w:r w:rsidR="002812B6">
          <w:t xml:space="preserve"> (Hint: open declaration)</w:t>
        </w:r>
      </w:ins>
      <w:ins w:id="851" w:author="Alan Hawse" w:date="2018-06-12T12:03:00Z">
        <w:r>
          <w:t>.</w:t>
        </w:r>
      </w:ins>
    </w:p>
    <w:p w14:paraId="0C9EE347" w14:textId="4D3E8C1A" w:rsidR="003647A3" w:rsidRDefault="002E3A5E" w:rsidP="00197D19">
      <w:pPr>
        <w:pStyle w:val="ListParagraph"/>
        <w:numPr>
          <w:ilvl w:val="0"/>
          <w:numId w:val="29"/>
        </w:numPr>
        <w:rPr>
          <w:ins w:id="852" w:author="Alan Hawse" w:date="2018-06-12T09:56:00Z"/>
        </w:rPr>
        <w:pPrChange w:id="853" w:author="Alan Hawse" w:date="2018-06-12T12:45:00Z">
          <w:pPr>
            <w:pStyle w:val="Exercise"/>
          </w:pPr>
        </w:pPrChange>
      </w:pPr>
      <w:ins w:id="854" w:author="Alan Hawse" w:date="2018-06-12T10:08:00Z">
        <w:r>
          <w:t xml:space="preserve">When you get the event </w:t>
        </w:r>
      </w:ins>
      <w:ins w:id="855" w:author="Alan Hawse" w:date="2018-06-12T10:09:00Z">
        <w:r w:rsidRPr="002E3A5E">
          <w:t>BTM_USER_CONFIRMATION_REQUEST_EVT</w:t>
        </w:r>
        <w:r>
          <w:t xml:space="preserve"> you</w:t>
        </w:r>
        <w:r w:rsidR="003647A3">
          <w:t xml:space="preserve"> will need to display the value either on the serial port or on the U8G display.</w:t>
        </w:r>
      </w:ins>
    </w:p>
    <w:p w14:paraId="06960131" w14:textId="15E9AD6E" w:rsidR="003647A3" w:rsidRDefault="003647A3">
      <w:pPr>
        <w:pStyle w:val="Exercise"/>
        <w:rPr>
          <w:ins w:id="856" w:author="Alan Hawse" w:date="2018-06-12T11:48:00Z"/>
        </w:rPr>
        <w:pPrChange w:id="857" w:author="Alan Hawse" w:date="2018-06-12T10:26:00Z">
          <w:pPr>
            <w:pStyle w:val="Exercise"/>
            <w:numPr>
              <w:numId w:val="29"/>
            </w:numPr>
            <w:ind w:left="1440" w:hanging="360"/>
          </w:pPr>
        </w:pPrChange>
      </w:pPr>
      <w:bookmarkStart w:id="858" w:name="_Toc516570572"/>
      <w:ins w:id="859" w:author="Alan Hawse" w:date="2018-06-12T10:25:00Z">
        <w:r w:rsidRPr="00DC2697">
          <w:t>Improve</w:t>
        </w:r>
        <w:r>
          <w:t xml:space="preserve"> Security by Adding IO Capabilities</w:t>
        </w:r>
      </w:ins>
      <w:ins w:id="860" w:author="Alan Hawse" w:date="2018-06-12T10:26:00Z">
        <w:r>
          <w:t xml:space="preserve"> (Yes/No)</w:t>
        </w:r>
      </w:ins>
      <w:bookmarkEnd w:id="858"/>
    </w:p>
    <w:p w14:paraId="5C639FA4" w14:textId="7B306E17" w:rsidR="00FE0452" w:rsidRDefault="00FE0452">
      <w:pPr>
        <w:rPr>
          <w:ins w:id="861" w:author="Alan Hawse" w:date="2018-06-12T12:06:00Z"/>
        </w:rPr>
        <w:pPrChange w:id="862" w:author="Alan Hawse" w:date="2018-06-12T11:49:00Z">
          <w:pPr>
            <w:pStyle w:val="Exercise"/>
            <w:numPr>
              <w:numId w:val="29"/>
            </w:numPr>
            <w:ind w:left="1440" w:hanging="360"/>
          </w:pPr>
        </w:pPrChange>
      </w:pPr>
      <w:ins w:id="863" w:author="Alan Hawse" w:date="2018-06-12T12:06:00Z">
        <w:r>
          <w:t xml:space="preserve">In this exercise, we are going </w:t>
        </w:r>
      </w:ins>
      <w:ins w:id="864" w:author="Alan Hawse" w:date="2018-06-12T12:09:00Z">
        <w:r w:rsidR="00B26C64">
          <w:t>change the previous exercise to</w:t>
        </w:r>
      </w:ins>
      <w:ins w:id="865" w:author="Alan Hawse" w:date="2018-06-12T12:06:00Z">
        <w:r>
          <w:t xml:space="preserve"> </w:t>
        </w:r>
      </w:ins>
      <w:ins w:id="866" w:author="Alan Hawse" w:date="2018-06-12T12:19:00Z">
        <w:r w:rsidR="006C6002">
          <w:t>add confirmation on the WICED device as well</w:t>
        </w:r>
      </w:ins>
      <w:ins w:id="867" w:author="Alan Hawse" w:date="2018-06-12T12:06:00Z">
        <w:r>
          <w:t>. In this case, a value will be displayed on both ends of the connection</w:t>
        </w:r>
      </w:ins>
      <w:ins w:id="868" w:author="Alan Hawse" w:date="2018-06-12T12:10:00Z">
        <w:r w:rsidR="00B26C64">
          <w:t xml:space="preserve"> (WICED device and the phone)</w:t>
        </w:r>
      </w:ins>
      <w:ins w:id="869" w:author="Alan Hawse" w:date="2018-06-12T12:06:00Z">
        <w:r>
          <w:t xml:space="preserve">. The user needs to compare </w:t>
        </w:r>
      </w:ins>
      <w:ins w:id="870" w:author="Alan Hawse" w:date="2018-06-12T12:07:00Z">
        <w:r>
          <w:t>the</w:t>
        </w:r>
      </w:ins>
      <w:ins w:id="871" w:author="Alan Hawse" w:date="2018-06-12T12:06:00Z">
        <w:r>
          <w:t xml:space="preserve"> </w:t>
        </w:r>
      </w:ins>
      <w:ins w:id="872" w:author="Alan Hawse" w:date="2018-06-12T12:07:00Z">
        <w:r>
          <w:t xml:space="preserve">two values and then confirm </w:t>
        </w:r>
      </w:ins>
      <w:ins w:id="873" w:author="Alan Hawse" w:date="2018-06-12T12:12:00Z">
        <w:r w:rsidR="00BD7D35">
          <w:t xml:space="preserve">that the values are the same on </w:t>
        </w:r>
      </w:ins>
      <w:ins w:id="874" w:author="Alan Hawse" w:date="2018-06-12T12:15:00Z">
        <w:r w:rsidR="00DD5523">
          <w:t>each device</w:t>
        </w:r>
      </w:ins>
      <w:ins w:id="875" w:author="Alan Hawse" w:date="2018-06-12T12:16:00Z">
        <w:r w:rsidR="00DD5523">
          <w:t>. Note: the phone may require user input or it may automatically confirm – this is up to the phone application.</w:t>
        </w:r>
      </w:ins>
    </w:p>
    <w:p w14:paraId="0DF29C0A" w14:textId="48FC7E21" w:rsidR="008F55DD" w:rsidRDefault="00BD7D35">
      <w:pPr>
        <w:rPr>
          <w:ins w:id="876" w:author="Alan Hawse" w:date="2018-06-12T11:50:00Z"/>
        </w:rPr>
        <w:pPrChange w:id="877" w:author="Alan Hawse" w:date="2018-06-12T11:49:00Z">
          <w:pPr>
            <w:pStyle w:val="Exercise"/>
            <w:numPr>
              <w:numId w:val="29"/>
            </w:numPr>
            <w:ind w:left="1440" w:hanging="360"/>
          </w:pPr>
        </w:pPrChange>
      </w:pPr>
      <w:ins w:id="878" w:author="Alan Hawse" w:date="2018-06-12T12:13:00Z">
        <w:r>
          <w:t>Y</w:t>
        </w:r>
      </w:ins>
      <w:ins w:id="879" w:author="Alan Hawse" w:date="2018-06-12T11:50:00Z">
        <w:r w:rsidR="008F55DD">
          <w:t>ou will add the capability for the user to confirm that the numeric</w:t>
        </w:r>
        <w:r>
          <w:t xml:space="preserve"> comparison value is correct </w:t>
        </w:r>
      </w:ins>
      <w:ins w:id="880" w:author="Alan Hawse" w:date="2018-06-12T12:16:00Z">
        <w:r w:rsidR="00DD5523">
          <w:t xml:space="preserve">on the WICED device </w:t>
        </w:r>
      </w:ins>
      <w:ins w:id="881" w:author="Alan Hawse" w:date="2018-06-12T11:50:00Z">
        <w:r>
          <w:t>using</w:t>
        </w:r>
      </w:ins>
      <w:ins w:id="882" w:author="Alan Hawse" w:date="2018-06-12T11:51:00Z">
        <w:r w:rsidR="008F55DD">
          <w:t xml:space="preserve"> the two mechanical buttons </w:t>
        </w:r>
      </w:ins>
      <w:ins w:id="883" w:author="Alan Hawse" w:date="2018-06-12T12:13:00Z">
        <w:r>
          <w:t xml:space="preserve">on the shield </w:t>
        </w:r>
      </w:ins>
      <w:ins w:id="884" w:author="Alan Hawse" w:date="2018-06-12T11:51:00Z">
        <w:r w:rsidR="008F55DD">
          <w:t>to indicate a “Yes” and a “No”.</w:t>
        </w:r>
      </w:ins>
    </w:p>
    <w:p w14:paraId="26217630" w14:textId="506429B5" w:rsidR="003647A3" w:rsidRDefault="003647A3">
      <w:pPr>
        <w:rPr>
          <w:ins w:id="885" w:author="Alan Hawse" w:date="2018-06-12T10:27:00Z"/>
        </w:rPr>
        <w:pPrChange w:id="886" w:author="Alan Hawse" w:date="2018-06-12T10:27:00Z">
          <w:pPr>
            <w:pStyle w:val="ListParagraph"/>
            <w:numPr>
              <w:numId w:val="30"/>
            </w:numPr>
            <w:ind w:hanging="360"/>
          </w:pPr>
        </w:pPrChange>
      </w:pPr>
      <w:ins w:id="887" w:author="Alan Hawse" w:date="2018-06-12T10:26:00Z">
        <w:r>
          <w:t>T</w:t>
        </w:r>
        <w:r w:rsidR="00D2363F">
          <w:t>o make this work you need to:</w:t>
        </w:r>
      </w:ins>
    </w:p>
    <w:p w14:paraId="494937AB" w14:textId="16DA6680" w:rsidR="003647A3" w:rsidRDefault="003647A3">
      <w:pPr>
        <w:pStyle w:val="ListParagraph"/>
        <w:numPr>
          <w:ilvl w:val="0"/>
          <w:numId w:val="31"/>
        </w:numPr>
        <w:rPr>
          <w:ins w:id="888" w:author="Alan Hawse" w:date="2018-06-12T10:29:00Z"/>
        </w:rPr>
        <w:pPrChange w:id="889" w:author="Alan Hawse" w:date="2018-06-12T10:27:00Z">
          <w:pPr>
            <w:pStyle w:val="ListParagraph"/>
            <w:numPr>
              <w:numId w:val="30"/>
            </w:numPr>
            <w:ind w:hanging="360"/>
          </w:pPr>
        </w:pPrChange>
      </w:pPr>
      <w:ins w:id="890" w:author="Alan Hawse" w:date="2018-06-12T10:30:00Z">
        <w:r>
          <w:t xml:space="preserve">Copy and </w:t>
        </w:r>
      </w:ins>
      <w:ins w:id="891" w:author="Alan Hawse" w:date="2018-06-12T10:29:00Z">
        <w:r>
          <w:t xml:space="preserve">Modify </w:t>
        </w:r>
      </w:ins>
      <w:ins w:id="892" w:author="Alan Hawse" w:date="2018-06-12T10:30:00Z">
        <w:r>
          <w:fldChar w:fldCharType="begin"/>
        </w:r>
        <w:r>
          <w:instrText xml:space="preserve"> REF _Ref516562762 \r \h </w:instrText>
        </w:r>
      </w:ins>
      <w:r>
        <w:fldChar w:fldCharType="separate"/>
      </w:r>
      <w:ins w:id="893" w:author="Alan Hawse" w:date="2018-06-12T10:40:00Z">
        <w:r w:rsidR="007C10A4">
          <w:t>Exercise - 5A.2</w:t>
        </w:r>
      </w:ins>
      <w:ins w:id="894" w:author="Alan Hawse" w:date="2018-06-12T10:30:00Z">
        <w:r>
          <w:fldChar w:fldCharType="end"/>
        </w:r>
      </w:ins>
      <w:ins w:id="895" w:author="Alan Hawse" w:date="2018-06-12T12:08:00Z">
        <w:r w:rsidR="00B26C64">
          <w:t>.</w:t>
        </w:r>
      </w:ins>
    </w:p>
    <w:p w14:paraId="2C165EAA" w14:textId="68210BBE" w:rsidR="008F55DD" w:rsidRDefault="008F55DD">
      <w:pPr>
        <w:pStyle w:val="ListParagraph"/>
        <w:numPr>
          <w:ilvl w:val="0"/>
          <w:numId w:val="31"/>
        </w:numPr>
        <w:rPr>
          <w:ins w:id="896" w:author="Alan Hawse" w:date="2018-06-12T11:54:00Z"/>
        </w:rPr>
        <w:pPrChange w:id="897" w:author="Alan Hawse" w:date="2018-06-12T10:31:00Z">
          <w:pPr>
            <w:pStyle w:val="ListParagraph"/>
            <w:numPr>
              <w:numId w:val="30"/>
            </w:numPr>
            <w:ind w:hanging="360"/>
          </w:pPr>
        </w:pPrChange>
      </w:pPr>
      <w:ins w:id="898" w:author="Alan Hawse" w:date="2018-06-12T11:54:00Z">
        <w:r>
          <w:t xml:space="preserve">Update </w:t>
        </w:r>
        <w:r w:rsidRPr="008F55DD">
          <w:t>BTM_PAIRING_IO_CAPABILITIES_BR_EDR_REQUEST_EVT</w:t>
        </w:r>
        <w:r>
          <w:t xml:space="preserve"> to notify the Master that you have Yes/No and Display capability</w:t>
        </w:r>
      </w:ins>
      <w:ins w:id="899" w:author="Alan Hawse" w:date="2018-06-12T12:03:00Z">
        <w:r w:rsidR="004D3A35">
          <w:t>.</w:t>
        </w:r>
      </w:ins>
    </w:p>
    <w:p w14:paraId="2775B3F9" w14:textId="45C9C1EA" w:rsidR="00DC5C35" w:rsidRDefault="003647A3">
      <w:pPr>
        <w:pStyle w:val="ListParagraph"/>
        <w:numPr>
          <w:ilvl w:val="0"/>
          <w:numId w:val="31"/>
        </w:numPr>
        <w:rPr>
          <w:ins w:id="900" w:author="Alan Hawse" w:date="2018-06-12T12:03:00Z"/>
        </w:rPr>
        <w:pPrChange w:id="901" w:author="Alan Hawse" w:date="2018-06-12T10:31:00Z">
          <w:pPr>
            <w:pStyle w:val="ListParagraph"/>
            <w:numPr>
              <w:numId w:val="30"/>
            </w:numPr>
            <w:ind w:hanging="360"/>
          </w:pPr>
        </w:pPrChange>
      </w:pPr>
      <w:ins w:id="902" w:author="Alan Hawse" w:date="2018-06-12T10:27:00Z">
        <w:r>
          <w:t>A</w:t>
        </w:r>
      </w:ins>
      <w:ins w:id="903" w:author="Alan Hawse" w:date="2018-06-12T10:26:00Z">
        <w:r>
          <w:t xml:space="preserve">dd code to the </w:t>
        </w:r>
      </w:ins>
      <w:ins w:id="904" w:author="Alan Hawse" w:date="2018-06-12T10:27:00Z">
        <w:r w:rsidRPr="002E3A5E">
          <w:t>BTM_USER_CONFIRMATION_REQUEST_EVT</w:t>
        </w:r>
        <w:r>
          <w:t xml:space="preserve"> that will </w:t>
        </w:r>
      </w:ins>
      <w:ins w:id="905" w:author="Alan Hawse" w:date="2018-06-12T11:53:00Z">
        <w:r w:rsidR="008F55DD">
          <w:t>turn on the interrupt</w:t>
        </w:r>
        <w:r w:rsidR="002B4BB9">
          <w:t>s for the two mechanical button</w:t>
        </w:r>
      </w:ins>
      <w:ins w:id="906" w:author="Alan Hawse" w:date="2018-06-12T12:01:00Z">
        <w:r w:rsidR="002C494E">
          <w:t>s</w:t>
        </w:r>
      </w:ins>
      <w:ins w:id="907" w:author="Alan Hawse" w:date="2018-06-12T11:53:00Z">
        <w:r w:rsidR="002B4BB9">
          <w:t xml:space="preserve"> and inform the user that they should press the correct button</w:t>
        </w:r>
      </w:ins>
      <w:ins w:id="908" w:author="Alan Hawse" w:date="2018-06-12T12:03:00Z">
        <w:r w:rsidR="004D3A35">
          <w:t>.</w:t>
        </w:r>
      </w:ins>
    </w:p>
    <w:p w14:paraId="05BFC50D" w14:textId="5C83BA9D" w:rsidR="004D3A35" w:rsidRDefault="004D3A35">
      <w:pPr>
        <w:pStyle w:val="ListParagraph"/>
        <w:numPr>
          <w:ilvl w:val="1"/>
          <w:numId w:val="31"/>
        </w:numPr>
        <w:rPr>
          <w:ins w:id="909" w:author="Alan Hawse" w:date="2018-06-12T11:52:00Z"/>
        </w:rPr>
        <w:pPrChange w:id="910" w:author="Alan Hawse" w:date="2018-06-12T12:03:00Z">
          <w:pPr>
            <w:pStyle w:val="ListParagraph"/>
            <w:numPr>
              <w:numId w:val="30"/>
            </w:numPr>
            <w:ind w:hanging="360"/>
          </w:pPr>
        </w:pPrChange>
      </w:pPr>
      <w:ins w:id="911" w:author="Alan Hawse" w:date="2018-06-12T12:03:00Z">
        <w:r>
          <w:t xml:space="preserve">Hint: This event will provide the BDADDR for the master that is </w:t>
        </w:r>
      </w:ins>
      <w:ins w:id="912" w:author="Alan Hawse" w:date="2018-06-12T12:04:00Z">
        <w:r>
          <w:t xml:space="preserve">trying to pair. You should save this value (hint: </w:t>
        </w:r>
        <w:proofErr w:type="spellStart"/>
        <w:r>
          <w:t>memcpy</w:t>
        </w:r>
        <w:proofErr w:type="spellEnd"/>
        <w:r>
          <w:t>) to a global since you will need it when you reply</w:t>
        </w:r>
      </w:ins>
      <w:ins w:id="913" w:author="Alan Hawse" w:date="2018-06-12T12:14:00Z">
        <w:r w:rsidR="00AE2591">
          <w:t xml:space="preserve"> in the </w:t>
        </w:r>
        <w:proofErr w:type="spellStart"/>
        <w:r w:rsidR="00AE2591">
          <w:t>interrrupt</w:t>
        </w:r>
      </w:ins>
      <w:proofErr w:type="spellEnd"/>
      <w:ins w:id="914" w:author="Alan Hawse" w:date="2018-06-12T12:03:00Z">
        <w:r>
          <w:t xml:space="preserve">. </w:t>
        </w:r>
      </w:ins>
    </w:p>
    <w:p w14:paraId="6D7B904D" w14:textId="58C56511" w:rsidR="000144E0" w:rsidDel="002E3A5E" w:rsidRDefault="008F55DD">
      <w:pPr>
        <w:pStyle w:val="ListParagraph"/>
        <w:numPr>
          <w:ilvl w:val="0"/>
          <w:numId w:val="31"/>
        </w:numPr>
        <w:rPr>
          <w:ins w:id="915" w:author="Greg Landry" w:date="2018-06-11T14:43:00Z"/>
          <w:del w:id="916" w:author="Alan Hawse" w:date="2018-06-12T10:06:00Z"/>
        </w:rPr>
        <w:pPrChange w:id="917" w:author="Alan Hawse" w:date="2018-06-12T12:20:00Z">
          <w:pPr>
            <w:pStyle w:val="Exercise"/>
          </w:pPr>
        </w:pPrChange>
      </w:pPr>
      <w:ins w:id="918" w:author="Alan Hawse" w:date="2018-06-12T11:53:00Z">
        <w:r>
          <w:t xml:space="preserve">When the button interrupt happens send </w:t>
        </w:r>
      </w:ins>
      <w:proofErr w:type="spellStart"/>
      <w:ins w:id="919" w:author="Alan Hawse" w:date="2018-06-12T10:29:00Z">
        <w:r w:rsidR="003647A3" w:rsidRPr="003647A3">
          <w:t>wiced_bt_dev_confirm_req_</w:t>
        </w:r>
        <w:proofErr w:type="gramStart"/>
        <w:r w:rsidR="003647A3" w:rsidRPr="003647A3">
          <w:t>reply</w:t>
        </w:r>
        <w:proofErr w:type="spellEnd"/>
        <w:r w:rsidR="003647A3">
          <w:t>(</w:t>
        </w:r>
        <w:proofErr w:type="gramEnd"/>
        <w:r w:rsidR="003647A3">
          <w:t>)</w:t>
        </w:r>
      </w:ins>
      <w:ins w:id="920" w:author="Alan Hawse" w:date="2018-06-12T10:31:00Z">
        <w:r w:rsidR="00D2363F">
          <w:t xml:space="preserve"> </w:t>
        </w:r>
        <w:r>
          <w:t xml:space="preserve">and then disable the two </w:t>
        </w:r>
      </w:ins>
      <w:ins w:id="921" w:author="Alan Hawse" w:date="2018-06-12T11:53:00Z">
        <w:r>
          <w:t>mechanical</w:t>
        </w:r>
      </w:ins>
      <w:ins w:id="922" w:author="Alan Hawse" w:date="2018-06-12T10:31:00Z">
        <w:r>
          <w:t xml:space="preserve"> </w:t>
        </w:r>
      </w:ins>
      <w:ins w:id="923" w:author="Alan Hawse" w:date="2018-06-12T11:53:00Z">
        <w:r>
          <w:t>button interrupts.</w:t>
        </w:r>
      </w:ins>
      <w:ins w:id="924" w:author="Alan Hawse" w:date="2018-06-12T12:01:00Z">
        <w:r w:rsidR="00D2363F">
          <w:t xml:space="preserve"> Look at the function declaration to determine what information you need to send with the reply.</w:t>
        </w:r>
      </w:ins>
    </w:p>
    <w:p w14:paraId="686FF21A" w14:textId="51C143F3" w:rsidR="00324B06" w:rsidRDefault="00324B06">
      <w:pPr>
        <w:pStyle w:val="ListParagraph"/>
        <w:pPrChange w:id="925" w:author="Alan Hawse" w:date="2018-06-12T12:20:00Z">
          <w:pPr>
            <w:pStyle w:val="Exercise"/>
          </w:pPr>
        </w:pPrChange>
      </w:pPr>
    </w:p>
    <w:p w14:paraId="31F97A28" w14:textId="29A7AD42" w:rsidR="00174ABD" w:rsidRDefault="00174ABD" w:rsidP="00DC2697">
      <w:pPr>
        <w:pStyle w:val="Exercise"/>
        <w:rPr>
          <w:ins w:id="926" w:author="Alan Hawse" w:date="2018-06-12T10:06:00Z"/>
        </w:rPr>
      </w:pPr>
      <w:bookmarkStart w:id="927" w:name="_Toc516570573"/>
      <w:r>
        <w:t xml:space="preserve">Add </w:t>
      </w:r>
      <w:r w:rsidR="00DC2697">
        <w:t>M</w:t>
      </w:r>
      <w:r>
        <w:t>ultiple Device Bonding Capability</w:t>
      </w:r>
      <w:bookmarkEnd w:id="927"/>
    </w:p>
    <w:p w14:paraId="5FCB746C" w14:textId="77777777" w:rsidR="002E3A5E" w:rsidRDefault="002E3A5E" w:rsidP="002E3A5E">
      <w:pPr>
        <w:rPr>
          <w:ins w:id="928" w:author="Alan Hawse" w:date="2018-06-12T10:06:00Z"/>
        </w:rPr>
      </w:pPr>
      <w:ins w:id="929" w:author="Alan Hawse" w:date="2018-06-12T10:06:00Z">
        <w:r>
          <w:t>You will need to make two changes to your current SPP implementation.</w:t>
        </w:r>
      </w:ins>
    </w:p>
    <w:p w14:paraId="1B3E485A" w14:textId="77777777" w:rsidR="002E3A5E" w:rsidRDefault="002E3A5E" w:rsidP="002E3A5E">
      <w:pPr>
        <w:pStyle w:val="ListParagraph"/>
        <w:numPr>
          <w:ilvl w:val="0"/>
          <w:numId w:val="28"/>
        </w:numPr>
        <w:rPr>
          <w:ins w:id="930" w:author="Alan Hawse" w:date="2018-06-12T10:06:00Z"/>
        </w:rPr>
      </w:pPr>
      <w:ins w:id="931" w:author="Alan Hawse" w:date="2018-06-12T10:06:00Z">
        <w:r>
          <w:lastRenderedPageBreak/>
          <w:t xml:space="preserve">Handle saving multiple link keys into the NVRAM.  Decide on the maximum number of saved link keys (8 is the magic number).  Use one VSID to save a one-byte count of how many are being used.  Then use VSID = </w:t>
        </w:r>
        <w:proofErr w:type="spellStart"/>
        <w:r>
          <w:t>VSID_Start+count</w:t>
        </w:r>
        <w:proofErr w:type="spellEnd"/>
        <w:r>
          <w:t xml:space="preserve"> to save each additional Bonding pair</w:t>
        </w:r>
      </w:ins>
    </w:p>
    <w:p w14:paraId="0B0AB71A" w14:textId="04979C80" w:rsidR="00590616" w:rsidRDefault="002E3A5E">
      <w:pPr>
        <w:pStyle w:val="ListParagraph"/>
        <w:numPr>
          <w:ilvl w:val="0"/>
          <w:numId w:val="28"/>
        </w:numPr>
        <w:rPr>
          <w:ins w:id="932" w:author="Alan Hawse" w:date="2018-06-12T09:55:00Z"/>
        </w:rPr>
        <w:pPrChange w:id="933" w:author="Alan Hawse" w:date="2018-06-12T10:07:00Z">
          <w:pPr>
            <w:pStyle w:val="Exercise"/>
          </w:pPr>
        </w:pPrChange>
      </w:pPr>
      <w:ins w:id="934" w:author="Alan Hawse" w:date="2018-06-12T10:06:00Z">
        <w:r>
          <w:t xml:space="preserve">Handle reading multiple link keys. When you get the event </w:t>
        </w:r>
        <w:r w:rsidRPr="000144E0">
          <w:t>BTM_PAIRED_DEVICE_LINK_KEYS_REQUEST_EVT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w:t>
        </w:r>
      </w:ins>
      <w:ins w:id="935" w:author="Alan Hawse" w:date="2018-06-12T10:07:00Z">
        <w:r>
          <w:t xml:space="preserve">  Otherwise return a WICED_ERROR</w:t>
        </w:r>
      </w:ins>
    </w:p>
    <w:p w14:paraId="2FE54EBF" w14:textId="77777777" w:rsidR="00590616" w:rsidRDefault="00590616" w:rsidP="00197D19">
      <w:pPr>
        <w:pStyle w:val="Exercise"/>
        <w:numPr>
          <w:ilvl w:val="0"/>
          <w:numId w:val="0"/>
        </w:numPr>
        <w:rPr>
          <w:ins w:id="936" w:author="Greg Landry" w:date="2018-06-11T14:43:00Z"/>
        </w:rPr>
        <w:pPrChange w:id="937" w:author="Alan Hawse" w:date="2018-06-12T12:46:00Z">
          <w:pPr>
            <w:pStyle w:val="Exercise"/>
          </w:pPr>
        </w:pPrChange>
      </w:pPr>
      <w:bookmarkStart w:id="938" w:name="_Toc516570574"/>
      <w:bookmarkStart w:id="939" w:name="_GoBack"/>
      <w:bookmarkEnd w:id="938"/>
      <w:bookmarkEnd w:id="939"/>
    </w:p>
    <w:p w14:paraId="20AE8057" w14:textId="23AF23A1" w:rsidR="00324B06" w:rsidRDefault="00324B06">
      <w:pPr>
        <w:pStyle w:val="Exercise"/>
        <w:numPr>
          <w:ilvl w:val="0"/>
          <w:numId w:val="0"/>
        </w:numPr>
        <w:pPrChange w:id="940" w:author="Greg Landry" w:date="2018-06-11T14:43:00Z">
          <w:pPr>
            <w:pStyle w:val="Exercise"/>
          </w:pPr>
        </w:pPrChange>
      </w:pPr>
    </w:p>
    <w:sectPr w:rsidR="00324B06">
      <w:headerReference w:type="default" r:id="rId71"/>
      <w:footerReference w:type="default" r:id="rId7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3" w:author="Greg Landry" w:date="2018-06-11T10:08:00Z" w:initials="GL">
    <w:p w14:paraId="74BEC7D7" w14:textId="77777777" w:rsidR="003647A3" w:rsidRDefault="003647A3">
      <w:pPr>
        <w:pStyle w:val="CommentText"/>
      </w:pPr>
      <w:r>
        <w:rPr>
          <w:rStyle w:val="CommentReference"/>
        </w:rPr>
        <w:annotationRef/>
      </w:r>
      <w:r>
        <w:t>I added this because the flow seems a little scattered – you talk about pairing/bonding then SDP, the, SPP, then go back to pairing/bonding in more detail and then SPP in more detail.</w:t>
      </w:r>
    </w:p>
    <w:p w14:paraId="2CB93D61" w14:textId="77777777" w:rsidR="003647A3" w:rsidRDefault="003647A3">
      <w:pPr>
        <w:pStyle w:val="CommentText"/>
      </w:pPr>
    </w:p>
    <w:p w14:paraId="7B0783F8" w14:textId="5531CA6A" w:rsidR="003647A3" w:rsidRDefault="003647A3">
      <w:pPr>
        <w:pStyle w:val="CommentText"/>
      </w:pPr>
      <w:r>
        <w:t>I realize you are trying to cover the big picture first and then the details, but I found it confusing to follow at first.</w:t>
      </w:r>
    </w:p>
    <w:p w14:paraId="722F2AB5" w14:textId="168658AB" w:rsidR="003647A3" w:rsidRDefault="003647A3">
      <w:pPr>
        <w:pStyle w:val="CommentText"/>
      </w:pPr>
    </w:p>
    <w:p w14:paraId="3B0455CA" w14:textId="24D9672E" w:rsidR="003647A3" w:rsidRDefault="003647A3">
      <w:pPr>
        <w:pStyle w:val="CommentText"/>
      </w:pPr>
      <w:r>
        <w:t>Part of the problem is that you don't go back to Inquiry/Page/Connect but you do go back Pair/Bond/SDP/SPP.</w:t>
      </w:r>
    </w:p>
    <w:p w14:paraId="4D44B3B9" w14:textId="77777777" w:rsidR="003647A3" w:rsidRDefault="003647A3">
      <w:pPr>
        <w:pStyle w:val="CommentText"/>
      </w:pPr>
    </w:p>
    <w:p w14:paraId="1F064380" w14:textId="354B7204" w:rsidR="003647A3" w:rsidRDefault="003647A3">
      <w:pPr>
        <w:pStyle w:val="CommentText"/>
      </w:pPr>
      <w:r>
        <w:t xml:space="preserve">There might be a better way to organize or describe the flow up front so that it is clear what is being </w:t>
      </w:r>
      <w:proofErr w:type="spellStart"/>
      <w:r>
        <w:t>discuesed</w:t>
      </w:r>
      <w:proofErr w:type="spellEnd"/>
      <w:r>
        <w:t>.</w:t>
      </w:r>
    </w:p>
  </w:comment>
  <w:comment w:id="368" w:author="Greg Landry" w:date="2018-06-11T10:10:00Z" w:initials="GL">
    <w:p w14:paraId="4AA867FA" w14:textId="21815E12" w:rsidR="003647A3" w:rsidRDefault="003647A3">
      <w:pPr>
        <w:pStyle w:val="CommentText"/>
      </w:pPr>
      <w:r>
        <w:rPr>
          <w:rStyle w:val="CommentReference"/>
        </w:rPr>
        <w:annotationRef/>
      </w:r>
      <w:r>
        <w:t>Same as the comment on the previous section.</w:t>
      </w:r>
    </w:p>
  </w:comment>
  <w:comment w:id="440" w:author="Greg Landry" w:date="2018-06-11T11:11:00Z" w:initials="GL">
    <w:p w14:paraId="1781385B" w14:textId="1727CCBC" w:rsidR="003647A3" w:rsidRDefault="003647A3">
      <w:pPr>
        <w:pStyle w:val="CommentText"/>
      </w:pPr>
      <w:r>
        <w:rPr>
          <w:rStyle w:val="CommentReference"/>
        </w:rPr>
        <w:annotationRef/>
      </w:r>
      <w:r>
        <w:t>A picture here would be good</w:t>
      </w:r>
    </w:p>
  </w:comment>
  <w:comment w:id="487" w:author="Greg Landry" w:date="2018-06-11T11:19:00Z" w:initials="GL">
    <w:p w14:paraId="458CC2C9" w14:textId="2E2E0011" w:rsidR="003647A3" w:rsidRDefault="003647A3">
      <w:pPr>
        <w:pStyle w:val="CommentText"/>
      </w:pPr>
      <w:r>
        <w:rPr>
          <w:rStyle w:val="CommentReference"/>
        </w:rPr>
        <w:annotationRef/>
      </w:r>
      <w:r>
        <w:t>You didn't talk about Browse List before now (at least not with that name).</w:t>
      </w:r>
    </w:p>
  </w:comment>
  <w:comment w:id="603" w:author="Greg Landry" w:date="2018-06-11T14:51:00Z" w:initials="GL">
    <w:p w14:paraId="657DF05E" w14:textId="1E7DBE0B" w:rsidR="003647A3" w:rsidRDefault="003647A3">
      <w:pPr>
        <w:pStyle w:val="CommentText"/>
      </w:pPr>
      <w:r>
        <w:rPr>
          <w:rStyle w:val="CommentReference"/>
        </w:rPr>
        <w:annotationRef/>
      </w:r>
      <w:r>
        <w:t>These should all be text instead of pictures so that copy/paste is possible.</w:t>
      </w:r>
    </w:p>
  </w:comment>
  <w:comment w:id="613" w:author="Greg Landry" w:date="2018-06-11T16:53:00Z" w:initials="GL">
    <w:p w14:paraId="2FE38133" w14:textId="3E3397C4" w:rsidR="003647A3" w:rsidRDefault="003647A3">
      <w:pPr>
        <w:pStyle w:val="CommentText"/>
      </w:pPr>
      <w:r>
        <w:rPr>
          <w:rStyle w:val="CommentReference"/>
        </w:rPr>
        <w:annotationRef/>
      </w:r>
      <w:r>
        <w:t>Change to copy/paste text</w:t>
      </w:r>
    </w:p>
  </w:comment>
  <w:comment w:id="730" w:author="Greg Landry" w:date="2018-06-11T14:53:00Z" w:initials="GL">
    <w:p w14:paraId="5EB87B7D" w14:textId="56EFF419" w:rsidR="003647A3" w:rsidRDefault="003647A3">
      <w:pPr>
        <w:pStyle w:val="CommentText"/>
      </w:pPr>
      <w:r>
        <w:rPr>
          <w:rStyle w:val="CommentReference"/>
        </w:rPr>
        <w:annotationRef/>
      </w:r>
      <w:r>
        <w:t>Do you want to discuss iOS not supporting SPP either here or earlier on? I'm sure the question will come up if we don't explain it.</w:t>
      </w:r>
    </w:p>
  </w:comment>
  <w:comment w:id="772" w:author="Greg Landry" w:date="2018-06-11T14:33:00Z" w:initials="GL">
    <w:p w14:paraId="6D302741" w14:textId="04E9B99F" w:rsidR="003647A3" w:rsidRDefault="003647A3">
      <w:pPr>
        <w:pStyle w:val="CommentText"/>
      </w:pPr>
      <w:r>
        <w:rPr>
          <w:rStyle w:val="CommentReference"/>
        </w:rPr>
        <w:annotationRef/>
      </w:r>
      <w:r>
        <w:t>Is this right? You said connected in both places. Is one a BLE connection and one an SPP server connection? If so let's make that clear.</w:t>
      </w:r>
    </w:p>
  </w:comment>
  <w:comment w:id="804" w:author="Greg Landry" w:date="2018-06-11T14:41:00Z" w:initials="GL">
    <w:p w14:paraId="3F347306" w14:textId="4EA7CA8E" w:rsidR="003647A3" w:rsidRDefault="003647A3">
      <w:pPr>
        <w:pStyle w:val="CommentText"/>
      </w:pPr>
      <w:r>
        <w:rPr>
          <w:rStyle w:val="CommentReference"/>
        </w:rPr>
        <w:annotationRef/>
      </w:r>
      <w:r>
        <w:t>What is the different between the Connect button next to the device and the Select button at the bottom?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064380" w15:done="0"/>
  <w15:commentEx w15:paraId="4AA867FA" w15:done="0"/>
  <w15:commentEx w15:paraId="1781385B" w15:done="0"/>
  <w15:commentEx w15:paraId="458CC2C9" w15:done="0"/>
  <w15:commentEx w15:paraId="657DF05E" w15:done="0"/>
  <w15:commentEx w15:paraId="2FE38133" w15:done="0"/>
  <w15:commentEx w15:paraId="5EB87B7D" w15:done="0"/>
  <w15:commentEx w15:paraId="6D302741" w15:done="0"/>
  <w15:commentEx w15:paraId="3F34730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064380" w16cid:durableId="1EC8C8A8"/>
  <w16cid:commentId w16cid:paraId="4AA867FA" w16cid:durableId="1EC8C915"/>
  <w16cid:commentId w16cid:paraId="1781385B" w16cid:durableId="1EC8D766"/>
  <w16cid:commentId w16cid:paraId="458CC2C9" w16cid:durableId="1EC8D958"/>
  <w16cid:commentId w16cid:paraId="657DF05E" w16cid:durableId="1EC90AFC"/>
  <w16cid:commentId w16cid:paraId="2FE38133" w16cid:durableId="1EC9279B"/>
  <w16cid:commentId w16cid:paraId="5EB87B7D" w16cid:durableId="1EC90B58"/>
  <w16cid:commentId w16cid:paraId="6D302741" w16cid:durableId="1EC906C0"/>
  <w16cid:commentId w16cid:paraId="3F347306" w16cid:durableId="1EC908A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FE6D53" w14:textId="77777777" w:rsidR="00967490" w:rsidRDefault="00967490" w:rsidP="00DF6D18">
      <w:r>
        <w:separator/>
      </w:r>
    </w:p>
  </w:endnote>
  <w:endnote w:type="continuationSeparator" w:id="0">
    <w:p w14:paraId="67280D7A" w14:textId="77777777" w:rsidR="00967490" w:rsidRDefault="00967490"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Calibri"/>
    <w:panose1 w:val="020B0609030804020204"/>
    <w:charset w:val="00"/>
    <w:family w:val="auto"/>
    <w:pitch w:val="variable"/>
    <w:sig w:usb0="E60022FF" w:usb1="D200F9FB" w:usb2="02000028" w:usb3="00000000" w:csb0="000001DF" w:csb1="00000000"/>
  </w:font>
  <w:font w:name="Monaco">
    <w:altName w:val="Calibri"/>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3647A3" w:rsidRDefault="003647A3" w:rsidP="00547CF1">
            <w:pPr>
              <w:pStyle w:val="Footer"/>
              <w:spacing w:after="0"/>
            </w:pPr>
          </w:p>
          <w:p w14:paraId="4C29FDE6" w14:textId="0D2F0A2A" w:rsidR="003647A3" w:rsidRDefault="003647A3" w:rsidP="00E60124">
            <w:pPr>
              <w:pStyle w:val="Footer"/>
              <w:spacing w:after="0"/>
            </w:pPr>
            <w:r>
              <w:t>Chapter 5A Classic Bluetooth – The Wireless Serial Port</w:t>
            </w:r>
            <w:r>
              <w:tab/>
            </w:r>
            <w:del w:id="941" w:author="Greg Landry" w:date="2018-06-11T11:29:00Z">
              <w:r w:rsidDel="00775A54">
                <w:tab/>
              </w:r>
            </w:del>
            <w:r>
              <w:t xml:space="preserve">Page </w:t>
            </w:r>
            <w:r>
              <w:fldChar w:fldCharType="begin"/>
            </w:r>
            <w:r>
              <w:instrText xml:space="preserve"> PAGE </w:instrText>
            </w:r>
            <w:r>
              <w:fldChar w:fldCharType="separate"/>
            </w:r>
            <w:r w:rsidR="00197D19">
              <w:rPr>
                <w:noProof/>
              </w:rPr>
              <w:t>36</w:t>
            </w:r>
            <w:r>
              <w:fldChar w:fldCharType="end"/>
            </w:r>
            <w:r>
              <w:t xml:space="preserve"> of </w:t>
            </w:r>
            <w:r w:rsidR="00967490">
              <w:fldChar w:fldCharType="begin"/>
            </w:r>
            <w:r w:rsidR="00967490">
              <w:instrText xml:space="preserve"> NUMPAGES  </w:instrText>
            </w:r>
            <w:r w:rsidR="00967490">
              <w:fldChar w:fldCharType="separate"/>
            </w:r>
            <w:r w:rsidR="00197D19">
              <w:rPr>
                <w:noProof/>
              </w:rPr>
              <w:t>37</w:t>
            </w:r>
            <w:r w:rsidR="00967490">
              <w:rPr>
                <w:noProof/>
              </w:rPr>
              <w:fldChar w:fldCharType="end"/>
            </w:r>
          </w:p>
        </w:sdtContent>
      </w:sdt>
    </w:sdtContent>
  </w:sdt>
  <w:p w14:paraId="75581528" w14:textId="77777777" w:rsidR="003647A3" w:rsidRDefault="003647A3"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92434A" w14:textId="77777777" w:rsidR="00967490" w:rsidRDefault="00967490" w:rsidP="00DF6D18">
      <w:r>
        <w:separator/>
      </w:r>
    </w:p>
  </w:footnote>
  <w:footnote w:type="continuationSeparator" w:id="0">
    <w:p w14:paraId="5FB91D0C" w14:textId="77777777" w:rsidR="00967490" w:rsidRDefault="00967490"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3647A3" w:rsidRDefault="003647A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9700CD"/>
    <w:multiLevelType w:val="multilevel"/>
    <w:tmpl w:val="E528EA4A"/>
    <w:lvl w:ilvl="0">
      <w:start w:val="1"/>
      <w:numFmt w:val="decimal"/>
      <w:lvlText w:val="7C.%1"/>
      <w:lvlJc w:val="left"/>
      <w:pPr>
        <w:ind w:left="720" w:hanging="720"/>
      </w:pPr>
      <w:rPr>
        <w:rFonts w:hint="default"/>
      </w:rPr>
    </w:lvl>
    <w:lvl w:ilvl="1">
      <w:start w:val="1"/>
      <w:numFmt w:val="decimal"/>
      <w:pStyle w:val="Exercise"/>
      <w:suff w:val="space"/>
      <w:lvlText w:val="Exercise - 5A.%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nsid w:val="11E4191B"/>
    <w:multiLevelType w:val="hybridMultilevel"/>
    <w:tmpl w:val="28046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62103F"/>
    <w:multiLevelType w:val="multilevel"/>
    <w:tmpl w:val="DC04404E"/>
    <w:lvl w:ilvl="0">
      <w:start w:val="1"/>
      <w:numFmt w:val="decimal"/>
      <w:pStyle w:val="Heading1"/>
      <w:lvlText w:val="5A.%1 "/>
      <w:lvlJc w:val="left"/>
      <w:pPr>
        <w:ind w:left="-360" w:firstLine="360"/>
      </w:pPr>
      <w:rPr>
        <w:rFonts w:hint="default"/>
      </w:rPr>
    </w:lvl>
    <w:lvl w:ilvl="1">
      <w:start w:val="1"/>
      <w:numFmt w:val="decimal"/>
      <w:pStyle w:val="Heading2"/>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CE6D9D"/>
    <w:multiLevelType w:val="hybridMultilevel"/>
    <w:tmpl w:val="BFA4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9"/>
  </w:num>
  <w:num w:numId="3">
    <w:abstractNumId w:val="8"/>
  </w:num>
  <w:num w:numId="4">
    <w:abstractNumId w:val="36"/>
  </w:num>
  <w:num w:numId="5">
    <w:abstractNumId w:val="4"/>
  </w:num>
  <w:num w:numId="6">
    <w:abstractNumId w:val="30"/>
  </w:num>
  <w:num w:numId="7">
    <w:abstractNumId w:val="5"/>
  </w:num>
  <w:num w:numId="8">
    <w:abstractNumId w:val="0"/>
  </w:num>
  <w:num w:numId="9">
    <w:abstractNumId w:val="17"/>
  </w:num>
  <w:num w:numId="10">
    <w:abstractNumId w:val="3"/>
  </w:num>
  <w:num w:numId="11">
    <w:abstractNumId w:val="27"/>
  </w:num>
  <w:num w:numId="12">
    <w:abstractNumId w:val="23"/>
  </w:num>
  <w:num w:numId="13">
    <w:abstractNumId w:val="28"/>
  </w:num>
  <w:num w:numId="14">
    <w:abstractNumId w:val="22"/>
  </w:num>
  <w:num w:numId="15">
    <w:abstractNumId w:val="25"/>
  </w:num>
  <w:num w:numId="16">
    <w:abstractNumId w:val="13"/>
  </w:num>
  <w:num w:numId="17">
    <w:abstractNumId w:val="24"/>
  </w:num>
  <w:num w:numId="18">
    <w:abstractNumId w:val="35"/>
  </w:num>
  <w:num w:numId="19">
    <w:abstractNumId w:val="1"/>
  </w:num>
  <w:num w:numId="20">
    <w:abstractNumId w:val="26"/>
  </w:num>
  <w:num w:numId="21">
    <w:abstractNumId w:val="10"/>
  </w:num>
  <w:num w:numId="22">
    <w:abstractNumId w:val="32"/>
  </w:num>
  <w:num w:numId="23">
    <w:abstractNumId w:val="37"/>
  </w:num>
  <w:num w:numId="24">
    <w:abstractNumId w:val="31"/>
  </w:num>
  <w:num w:numId="25">
    <w:abstractNumId w:val="12"/>
  </w:num>
  <w:num w:numId="26">
    <w:abstractNumId w:val="33"/>
  </w:num>
  <w:num w:numId="27">
    <w:abstractNumId w:val="18"/>
  </w:num>
  <w:num w:numId="28">
    <w:abstractNumId w:val="9"/>
  </w:num>
  <w:num w:numId="29">
    <w:abstractNumId w:val="14"/>
  </w:num>
  <w:num w:numId="30">
    <w:abstractNumId w:val="21"/>
  </w:num>
  <w:num w:numId="31">
    <w:abstractNumId w:val="2"/>
  </w:num>
  <w:num w:numId="32">
    <w:abstractNumId w:val="20"/>
  </w:num>
  <w:num w:numId="33">
    <w:abstractNumId w:val="34"/>
  </w:num>
  <w:num w:numId="34">
    <w:abstractNumId w:val="6"/>
  </w:num>
  <w:num w:numId="35">
    <w:abstractNumId w:val="7"/>
  </w:num>
  <w:num w:numId="36">
    <w:abstractNumId w:val="11"/>
  </w:num>
  <w:num w:numId="37">
    <w:abstractNumId w:val="16"/>
  </w:num>
  <w:num w:numId="38">
    <w:abstractNumId w:val="15"/>
  </w:num>
  <w:numIdMacAtCleanup w:val="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an Hawse">
    <w15:presenceInfo w15:providerId="None" w15:userId="Alan Hawse"/>
  </w15:person>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attachedTemplate r:id="rId1"/>
  <w:linkStyles/>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11685"/>
    <w:rsid w:val="000139E7"/>
    <w:rsid w:val="00013DA7"/>
    <w:rsid w:val="000144E0"/>
    <w:rsid w:val="000157C9"/>
    <w:rsid w:val="0001761C"/>
    <w:rsid w:val="000211D8"/>
    <w:rsid w:val="0002304A"/>
    <w:rsid w:val="00027B1E"/>
    <w:rsid w:val="00027E46"/>
    <w:rsid w:val="00031825"/>
    <w:rsid w:val="000322CB"/>
    <w:rsid w:val="000376BF"/>
    <w:rsid w:val="0004051D"/>
    <w:rsid w:val="00042342"/>
    <w:rsid w:val="00044C80"/>
    <w:rsid w:val="00045AC8"/>
    <w:rsid w:val="00047DA1"/>
    <w:rsid w:val="00051E3C"/>
    <w:rsid w:val="0005324C"/>
    <w:rsid w:val="00056B7C"/>
    <w:rsid w:val="00061455"/>
    <w:rsid w:val="00066118"/>
    <w:rsid w:val="000662EB"/>
    <w:rsid w:val="00066708"/>
    <w:rsid w:val="00074015"/>
    <w:rsid w:val="000744CA"/>
    <w:rsid w:val="000805CB"/>
    <w:rsid w:val="00081139"/>
    <w:rsid w:val="0008193F"/>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50"/>
    <w:rsid w:val="000F2E84"/>
    <w:rsid w:val="000F4EBA"/>
    <w:rsid w:val="001029D3"/>
    <w:rsid w:val="00102AD4"/>
    <w:rsid w:val="001049B7"/>
    <w:rsid w:val="00110CE4"/>
    <w:rsid w:val="00112EEC"/>
    <w:rsid w:val="00114104"/>
    <w:rsid w:val="001143D9"/>
    <w:rsid w:val="0011517F"/>
    <w:rsid w:val="001171D9"/>
    <w:rsid w:val="0012300A"/>
    <w:rsid w:val="00123A56"/>
    <w:rsid w:val="00124E78"/>
    <w:rsid w:val="00126DF9"/>
    <w:rsid w:val="00130E71"/>
    <w:rsid w:val="001318AB"/>
    <w:rsid w:val="00132EF0"/>
    <w:rsid w:val="001369F6"/>
    <w:rsid w:val="00136D1A"/>
    <w:rsid w:val="00137029"/>
    <w:rsid w:val="00137E77"/>
    <w:rsid w:val="00141C26"/>
    <w:rsid w:val="00143776"/>
    <w:rsid w:val="001437EE"/>
    <w:rsid w:val="001448EB"/>
    <w:rsid w:val="001504B7"/>
    <w:rsid w:val="00150A73"/>
    <w:rsid w:val="001519BC"/>
    <w:rsid w:val="00152878"/>
    <w:rsid w:val="001542E2"/>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97D19"/>
    <w:rsid w:val="001A05BD"/>
    <w:rsid w:val="001A091C"/>
    <w:rsid w:val="001A2540"/>
    <w:rsid w:val="001A3876"/>
    <w:rsid w:val="001A44AD"/>
    <w:rsid w:val="001A6689"/>
    <w:rsid w:val="001B1B56"/>
    <w:rsid w:val="001B22CC"/>
    <w:rsid w:val="001B463A"/>
    <w:rsid w:val="001B5DCC"/>
    <w:rsid w:val="001B7ED9"/>
    <w:rsid w:val="001C2D81"/>
    <w:rsid w:val="001C2E68"/>
    <w:rsid w:val="001C3071"/>
    <w:rsid w:val="001C41CE"/>
    <w:rsid w:val="001C42A2"/>
    <w:rsid w:val="001D092F"/>
    <w:rsid w:val="001D0941"/>
    <w:rsid w:val="001D7E7B"/>
    <w:rsid w:val="001E01B2"/>
    <w:rsid w:val="001E0CD6"/>
    <w:rsid w:val="001E2D81"/>
    <w:rsid w:val="001E3135"/>
    <w:rsid w:val="001E500C"/>
    <w:rsid w:val="001E5730"/>
    <w:rsid w:val="001E5E8A"/>
    <w:rsid w:val="001F2B7E"/>
    <w:rsid w:val="001F4841"/>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3F9B"/>
    <w:rsid w:val="00237A0F"/>
    <w:rsid w:val="00242C1E"/>
    <w:rsid w:val="00251B27"/>
    <w:rsid w:val="00254990"/>
    <w:rsid w:val="002563F7"/>
    <w:rsid w:val="00263211"/>
    <w:rsid w:val="00264210"/>
    <w:rsid w:val="00264A13"/>
    <w:rsid w:val="00264AA3"/>
    <w:rsid w:val="00266D14"/>
    <w:rsid w:val="0027359C"/>
    <w:rsid w:val="00274324"/>
    <w:rsid w:val="00276994"/>
    <w:rsid w:val="00277868"/>
    <w:rsid w:val="00280BC8"/>
    <w:rsid w:val="002812B6"/>
    <w:rsid w:val="00282233"/>
    <w:rsid w:val="00283B23"/>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FC"/>
    <w:rsid w:val="002C1BB1"/>
    <w:rsid w:val="002C2164"/>
    <w:rsid w:val="002C32EA"/>
    <w:rsid w:val="002C3B9E"/>
    <w:rsid w:val="002C468D"/>
    <w:rsid w:val="002C494E"/>
    <w:rsid w:val="002C4D6E"/>
    <w:rsid w:val="002C5818"/>
    <w:rsid w:val="002C5B06"/>
    <w:rsid w:val="002C7876"/>
    <w:rsid w:val="002D5D91"/>
    <w:rsid w:val="002D63D5"/>
    <w:rsid w:val="002D6B5C"/>
    <w:rsid w:val="002D75BC"/>
    <w:rsid w:val="002E3A5E"/>
    <w:rsid w:val="002F2390"/>
    <w:rsid w:val="002F274D"/>
    <w:rsid w:val="002F6DCF"/>
    <w:rsid w:val="00301AE7"/>
    <w:rsid w:val="00304FBE"/>
    <w:rsid w:val="00312DFD"/>
    <w:rsid w:val="00313926"/>
    <w:rsid w:val="00313FF1"/>
    <w:rsid w:val="0031405B"/>
    <w:rsid w:val="00315A49"/>
    <w:rsid w:val="00321C35"/>
    <w:rsid w:val="003233E7"/>
    <w:rsid w:val="00324B06"/>
    <w:rsid w:val="003275D6"/>
    <w:rsid w:val="00331E67"/>
    <w:rsid w:val="00333E33"/>
    <w:rsid w:val="00342A77"/>
    <w:rsid w:val="003445E6"/>
    <w:rsid w:val="00346151"/>
    <w:rsid w:val="00346EF4"/>
    <w:rsid w:val="003477DB"/>
    <w:rsid w:val="00347F0A"/>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2507"/>
    <w:rsid w:val="003853D7"/>
    <w:rsid w:val="0038642E"/>
    <w:rsid w:val="00392567"/>
    <w:rsid w:val="0039793C"/>
    <w:rsid w:val="00397ACA"/>
    <w:rsid w:val="00397C00"/>
    <w:rsid w:val="003A355F"/>
    <w:rsid w:val="003B0470"/>
    <w:rsid w:val="003B235A"/>
    <w:rsid w:val="003B2C9C"/>
    <w:rsid w:val="003B37BE"/>
    <w:rsid w:val="003B39BB"/>
    <w:rsid w:val="003B3DDD"/>
    <w:rsid w:val="003B66DF"/>
    <w:rsid w:val="003B7B2A"/>
    <w:rsid w:val="003C21B6"/>
    <w:rsid w:val="003C323F"/>
    <w:rsid w:val="003C3BF9"/>
    <w:rsid w:val="003C634F"/>
    <w:rsid w:val="003D14E0"/>
    <w:rsid w:val="003D1DCA"/>
    <w:rsid w:val="003D224C"/>
    <w:rsid w:val="003D39DA"/>
    <w:rsid w:val="003E1722"/>
    <w:rsid w:val="003E201B"/>
    <w:rsid w:val="003E2251"/>
    <w:rsid w:val="003E3652"/>
    <w:rsid w:val="003E39EE"/>
    <w:rsid w:val="003E3F76"/>
    <w:rsid w:val="003E6C7C"/>
    <w:rsid w:val="003F05AE"/>
    <w:rsid w:val="003F19A0"/>
    <w:rsid w:val="003F7CA4"/>
    <w:rsid w:val="0040035E"/>
    <w:rsid w:val="004007F8"/>
    <w:rsid w:val="004056D2"/>
    <w:rsid w:val="00406245"/>
    <w:rsid w:val="00410B59"/>
    <w:rsid w:val="004119D6"/>
    <w:rsid w:val="00413DFB"/>
    <w:rsid w:val="00416612"/>
    <w:rsid w:val="0041710C"/>
    <w:rsid w:val="00417EB2"/>
    <w:rsid w:val="00423020"/>
    <w:rsid w:val="00431050"/>
    <w:rsid w:val="004320E0"/>
    <w:rsid w:val="004322E2"/>
    <w:rsid w:val="00435BD7"/>
    <w:rsid w:val="004377C2"/>
    <w:rsid w:val="0044255C"/>
    <w:rsid w:val="0044445E"/>
    <w:rsid w:val="004446D7"/>
    <w:rsid w:val="00445477"/>
    <w:rsid w:val="00445DBC"/>
    <w:rsid w:val="004475C1"/>
    <w:rsid w:val="00450660"/>
    <w:rsid w:val="00450E89"/>
    <w:rsid w:val="00451963"/>
    <w:rsid w:val="0045329F"/>
    <w:rsid w:val="00454EBF"/>
    <w:rsid w:val="004566FB"/>
    <w:rsid w:val="00460CD1"/>
    <w:rsid w:val="00461EE0"/>
    <w:rsid w:val="00464E99"/>
    <w:rsid w:val="004676EA"/>
    <w:rsid w:val="0047091C"/>
    <w:rsid w:val="00476B13"/>
    <w:rsid w:val="00480C6E"/>
    <w:rsid w:val="0048212A"/>
    <w:rsid w:val="00482F58"/>
    <w:rsid w:val="004865E3"/>
    <w:rsid w:val="00486DA4"/>
    <w:rsid w:val="00490C45"/>
    <w:rsid w:val="004932A2"/>
    <w:rsid w:val="00493E2C"/>
    <w:rsid w:val="004941CE"/>
    <w:rsid w:val="00495FC5"/>
    <w:rsid w:val="004A2CBD"/>
    <w:rsid w:val="004A4D30"/>
    <w:rsid w:val="004A59A0"/>
    <w:rsid w:val="004A6F00"/>
    <w:rsid w:val="004B40D3"/>
    <w:rsid w:val="004B4198"/>
    <w:rsid w:val="004B7E09"/>
    <w:rsid w:val="004C1AEE"/>
    <w:rsid w:val="004C42B6"/>
    <w:rsid w:val="004C42B9"/>
    <w:rsid w:val="004C76D0"/>
    <w:rsid w:val="004D3236"/>
    <w:rsid w:val="004D3A35"/>
    <w:rsid w:val="004D51FE"/>
    <w:rsid w:val="004D532F"/>
    <w:rsid w:val="004D60D6"/>
    <w:rsid w:val="004F02B0"/>
    <w:rsid w:val="005005B2"/>
    <w:rsid w:val="00501049"/>
    <w:rsid w:val="00502B57"/>
    <w:rsid w:val="005059F6"/>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61426"/>
    <w:rsid w:val="00561998"/>
    <w:rsid w:val="00566882"/>
    <w:rsid w:val="0056799C"/>
    <w:rsid w:val="005706DA"/>
    <w:rsid w:val="005720DC"/>
    <w:rsid w:val="005753E0"/>
    <w:rsid w:val="00583ABA"/>
    <w:rsid w:val="0058531C"/>
    <w:rsid w:val="00590616"/>
    <w:rsid w:val="00591008"/>
    <w:rsid w:val="00591056"/>
    <w:rsid w:val="00593945"/>
    <w:rsid w:val="005A6848"/>
    <w:rsid w:val="005B467B"/>
    <w:rsid w:val="005C019A"/>
    <w:rsid w:val="005C1DD9"/>
    <w:rsid w:val="005C3B08"/>
    <w:rsid w:val="005C585F"/>
    <w:rsid w:val="005D08CE"/>
    <w:rsid w:val="005D168C"/>
    <w:rsid w:val="005D21D5"/>
    <w:rsid w:val="005D365D"/>
    <w:rsid w:val="005D48B6"/>
    <w:rsid w:val="005E08F8"/>
    <w:rsid w:val="005E248C"/>
    <w:rsid w:val="005E284A"/>
    <w:rsid w:val="005E5743"/>
    <w:rsid w:val="005E5EED"/>
    <w:rsid w:val="005E6163"/>
    <w:rsid w:val="005F0D90"/>
    <w:rsid w:val="005F1AC7"/>
    <w:rsid w:val="005F3959"/>
    <w:rsid w:val="005F643B"/>
    <w:rsid w:val="005F67C7"/>
    <w:rsid w:val="005F73D7"/>
    <w:rsid w:val="00602121"/>
    <w:rsid w:val="006060A5"/>
    <w:rsid w:val="00606C95"/>
    <w:rsid w:val="00612559"/>
    <w:rsid w:val="00616909"/>
    <w:rsid w:val="00625C0B"/>
    <w:rsid w:val="00627290"/>
    <w:rsid w:val="00630ABF"/>
    <w:rsid w:val="00631730"/>
    <w:rsid w:val="00633C0D"/>
    <w:rsid w:val="00634157"/>
    <w:rsid w:val="00635122"/>
    <w:rsid w:val="00636E24"/>
    <w:rsid w:val="00640EA5"/>
    <w:rsid w:val="00651346"/>
    <w:rsid w:val="00653120"/>
    <w:rsid w:val="0065757C"/>
    <w:rsid w:val="006632D0"/>
    <w:rsid w:val="00663360"/>
    <w:rsid w:val="0066455D"/>
    <w:rsid w:val="00666361"/>
    <w:rsid w:val="006666EC"/>
    <w:rsid w:val="00671694"/>
    <w:rsid w:val="00672DB9"/>
    <w:rsid w:val="00673F97"/>
    <w:rsid w:val="00674FA2"/>
    <w:rsid w:val="006752D5"/>
    <w:rsid w:val="00680794"/>
    <w:rsid w:val="00680B9F"/>
    <w:rsid w:val="006818E6"/>
    <w:rsid w:val="00685301"/>
    <w:rsid w:val="006920C3"/>
    <w:rsid w:val="00693A41"/>
    <w:rsid w:val="00693CB5"/>
    <w:rsid w:val="006944A1"/>
    <w:rsid w:val="00695272"/>
    <w:rsid w:val="00696519"/>
    <w:rsid w:val="0069787F"/>
    <w:rsid w:val="006A1C88"/>
    <w:rsid w:val="006A5615"/>
    <w:rsid w:val="006B26ED"/>
    <w:rsid w:val="006B442B"/>
    <w:rsid w:val="006B5FCE"/>
    <w:rsid w:val="006B64FF"/>
    <w:rsid w:val="006B679E"/>
    <w:rsid w:val="006B7735"/>
    <w:rsid w:val="006B7E6B"/>
    <w:rsid w:val="006C1488"/>
    <w:rsid w:val="006C3B4F"/>
    <w:rsid w:val="006C3D26"/>
    <w:rsid w:val="006C4A51"/>
    <w:rsid w:val="006C6002"/>
    <w:rsid w:val="006D02D0"/>
    <w:rsid w:val="006D1524"/>
    <w:rsid w:val="006D2AA7"/>
    <w:rsid w:val="006E044C"/>
    <w:rsid w:val="006E18DC"/>
    <w:rsid w:val="006E23C3"/>
    <w:rsid w:val="006E30B4"/>
    <w:rsid w:val="006E6D6E"/>
    <w:rsid w:val="006E6E02"/>
    <w:rsid w:val="006F5B29"/>
    <w:rsid w:val="007010D1"/>
    <w:rsid w:val="007014FA"/>
    <w:rsid w:val="007019EB"/>
    <w:rsid w:val="007046C7"/>
    <w:rsid w:val="0070483D"/>
    <w:rsid w:val="007077A4"/>
    <w:rsid w:val="007111FC"/>
    <w:rsid w:val="0071136F"/>
    <w:rsid w:val="00714220"/>
    <w:rsid w:val="0071603D"/>
    <w:rsid w:val="00717FED"/>
    <w:rsid w:val="00726034"/>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521FF"/>
    <w:rsid w:val="00753723"/>
    <w:rsid w:val="0075487E"/>
    <w:rsid w:val="00757332"/>
    <w:rsid w:val="007579F8"/>
    <w:rsid w:val="007662C3"/>
    <w:rsid w:val="00767B54"/>
    <w:rsid w:val="0077231B"/>
    <w:rsid w:val="00772C22"/>
    <w:rsid w:val="00774C33"/>
    <w:rsid w:val="00775762"/>
    <w:rsid w:val="00775A54"/>
    <w:rsid w:val="007766DA"/>
    <w:rsid w:val="00776A22"/>
    <w:rsid w:val="00781F8C"/>
    <w:rsid w:val="0078728D"/>
    <w:rsid w:val="00790115"/>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10A4"/>
    <w:rsid w:val="007C256B"/>
    <w:rsid w:val="007C312A"/>
    <w:rsid w:val="007C44CA"/>
    <w:rsid w:val="007C57D6"/>
    <w:rsid w:val="007D0AE0"/>
    <w:rsid w:val="007D1AF7"/>
    <w:rsid w:val="007D1CB0"/>
    <w:rsid w:val="007D376D"/>
    <w:rsid w:val="007D3E4A"/>
    <w:rsid w:val="007D4CE5"/>
    <w:rsid w:val="007D5BA4"/>
    <w:rsid w:val="007D7E33"/>
    <w:rsid w:val="007E0232"/>
    <w:rsid w:val="007E0686"/>
    <w:rsid w:val="007E3348"/>
    <w:rsid w:val="007E3C47"/>
    <w:rsid w:val="007E472E"/>
    <w:rsid w:val="007E7EF9"/>
    <w:rsid w:val="007F4A73"/>
    <w:rsid w:val="007F6AE7"/>
    <w:rsid w:val="00800A4D"/>
    <w:rsid w:val="00800E27"/>
    <w:rsid w:val="00814053"/>
    <w:rsid w:val="00821879"/>
    <w:rsid w:val="0082303C"/>
    <w:rsid w:val="0083585C"/>
    <w:rsid w:val="0083745C"/>
    <w:rsid w:val="00840ADF"/>
    <w:rsid w:val="00846077"/>
    <w:rsid w:val="008470CF"/>
    <w:rsid w:val="00852A27"/>
    <w:rsid w:val="008530F8"/>
    <w:rsid w:val="0085410D"/>
    <w:rsid w:val="00855385"/>
    <w:rsid w:val="008563F7"/>
    <w:rsid w:val="00857DC2"/>
    <w:rsid w:val="00862D39"/>
    <w:rsid w:val="0086417C"/>
    <w:rsid w:val="00864681"/>
    <w:rsid w:val="00865EE2"/>
    <w:rsid w:val="00866A4D"/>
    <w:rsid w:val="0086702C"/>
    <w:rsid w:val="008712AA"/>
    <w:rsid w:val="00871379"/>
    <w:rsid w:val="00874CB8"/>
    <w:rsid w:val="00874F79"/>
    <w:rsid w:val="0087567B"/>
    <w:rsid w:val="008758E2"/>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B74"/>
    <w:rsid w:val="008C4BAB"/>
    <w:rsid w:val="008C6866"/>
    <w:rsid w:val="008C79A1"/>
    <w:rsid w:val="008D312E"/>
    <w:rsid w:val="008D5948"/>
    <w:rsid w:val="008D5C1B"/>
    <w:rsid w:val="008E6F74"/>
    <w:rsid w:val="008F2076"/>
    <w:rsid w:val="008F2911"/>
    <w:rsid w:val="008F2ACF"/>
    <w:rsid w:val="008F55DD"/>
    <w:rsid w:val="008F5AEE"/>
    <w:rsid w:val="008F5B4D"/>
    <w:rsid w:val="008F5BC3"/>
    <w:rsid w:val="008F7CA8"/>
    <w:rsid w:val="00901874"/>
    <w:rsid w:val="0090327D"/>
    <w:rsid w:val="00904100"/>
    <w:rsid w:val="00904296"/>
    <w:rsid w:val="00904777"/>
    <w:rsid w:val="009101D2"/>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5DE3"/>
    <w:rsid w:val="009566F5"/>
    <w:rsid w:val="009600E6"/>
    <w:rsid w:val="00966E0D"/>
    <w:rsid w:val="00967490"/>
    <w:rsid w:val="00967981"/>
    <w:rsid w:val="00970ECF"/>
    <w:rsid w:val="0097160E"/>
    <w:rsid w:val="0097481C"/>
    <w:rsid w:val="009757B8"/>
    <w:rsid w:val="009766E0"/>
    <w:rsid w:val="00981F4D"/>
    <w:rsid w:val="009827E2"/>
    <w:rsid w:val="009839C1"/>
    <w:rsid w:val="00984098"/>
    <w:rsid w:val="0098674F"/>
    <w:rsid w:val="009911C7"/>
    <w:rsid w:val="009915BE"/>
    <w:rsid w:val="009920A7"/>
    <w:rsid w:val="00992354"/>
    <w:rsid w:val="00993763"/>
    <w:rsid w:val="009A021F"/>
    <w:rsid w:val="009A31CF"/>
    <w:rsid w:val="009B4083"/>
    <w:rsid w:val="009C1E8B"/>
    <w:rsid w:val="009C6633"/>
    <w:rsid w:val="009D0495"/>
    <w:rsid w:val="009D20B9"/>
    <w:rsid w:val="009D3084"/>
    <w:rsid w:val="009D3C67"/>
    <w:rsid w:val="009D4DE9"/>
    <w:rsid w:val="009D5C49"/>
    <w:rsid w:val="009D5E32"/>
    <w:rsid w:val="009E216F"/>
    <w:rsid w:val="009E2BA5"/>
    <w:rsid w:val="009E63E9"/>
    <w:rsid w:val="009E66ED"/>
    <w:rsid w:val="009F16EB"/>
    <w:rsid w:val="009F78A3"/>
    <w:rsid w:val="00A10458"/>
    <w:rsid w:val="00A11A32"/>
    <w:rsid w:val="00A12BAC"/>
    <w:rsid w:val="00A13F49"/>
    <w:rsid w:val="00A26FCE"/>
    <w:rsid w:val="00A3194F"/>
    <w:rsid w:val="00A407C7"/>
    <w:rsid w:val="00A40B5D"/>
    <w:rsid w:val="00A436B8"/>
    <w:rsid w:val="00A44C5A"/>
    <w:rsid w:val="00A45584"/>
    <w:rsid w:val="00A516A8"/>
    <w:rsid w:val="00A522E5"/>
    <w:rsid w:val="00A53628"/>
    <w:rsid w:val="00A5442C"/>
    <w:rsid w:val="00A600C7"/>
    <w:rsid w:val="00A6223A"/>
    <w:rsid w:val="00A64512"/>
    <w:rsid w:val="00A72F63"/>
    <w:rsid w:val="00A74A92"/>
    <w:rsid w:val="00A821E1"/>
    <w:rsid w:val="00A83D51"/>
    <w:rsid w:val="00A86314"/>
    <w:rsid w:val="00A866D7"/>
    <w:rsid w:val="00A8704B"/>
    <w:rsid w:val="00A90DB2"/>
    <w:rsid w:val="00A9102D"/>
    <w:rsid w:val="00A91A09"/>
    <w:rsid w:val="00A922E4"/>
    <w:rsid w:val="00A9263E"/>
    <w:rsid w:val="00A93947"/>
    <w:rsid w:val="00A96548"/>
    <w:rsid w:val="00AA042F"/>
    <w:rsid w:val="00AA0C06"/>
    <w:rsid w:val="00AA285A"/>
    <w:rsid w:val="00AA45E8"/>
    <w:rsid w:val="00AA519C"/>
    <w:rsid w:val="00AA5E5F"/>
    <w:rsid w:val="00AA6CE6"/>
    <w:rsid w:val="00AB2297"/>
    <w:rsid w:val="00AB46C7"/>
    <w:rsid w:val="00AB46DC"/>
    <w:rsid w:val="00AB5B28"/>
    <w:rsid w:val="00AB5EC7"/>
    <w:rsid w:val="00AB7E62"/>
    <w:rsid w:val="00AD0BC5"/>
    <w:rsid w:val="00AD162F"/>
    <w:rsid w:val="00AD2619"/>
    <w:rsid w:val="00AD4245"/>
    <w:rsid w:val="00AE0CB0"/>
    <w:rsid w:val="00AE2591"/>
    <w:rsid w:val="00AE27CC"/>
    <w:rsid w:val="00AE66A3"/>
    <w:rsid w:val="00AF0CA5"/>
    <w:rsid w:val="00AF263D"/>
    <w:rsid w:val="00AF3DDD"/>
    <w:rsid w:val="00AF61C9"/>
    <w:rsid w:val="00B005F5"/>
    <w:rsid w:val="00B007E5"/>
    <w:rsid w:val="00B02BDF"/>
    <w:rsid w:val="00B055B4"/>
    <w:rsid w:val="00B05BEF"/>
    <w:rsid w:val="00B06237"/>
    <w:rsid w:val="00B14B57"/>
    <w:rsid w:val="00B15977"/>
    <w:rsid w:val="00B21E0F"/>
    <w:rsid w:val="00B2240E"/>
    <w:rsid w:val="00B22DC6"/>
    <w:rsid w:val="00B263DF"/>
    <w:rsid w:val="00B26C64"/>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708C2"/>
    <w:rsid w:val="00B73DF5"/>
    <w:rsid w:val="00B745DC"/>
    <w:rsid w:val="00B7795F"/>
    <w:rsid w:val="00B8159B"/>
    <w:rsid w:val="00B82558"/>
    <w:rsid w:val="00B830FC"/>
    <w:rsid w:val="00B8344E"/>
    <w:rsid w:val="00B85D2F"/>
    <w:rsid w:val="00B86973"/>
    <w:rsid w:val="00B86DD9"/>
    <w:rsid w:val="00B86F7E"/>
    <w:rsid w:val="00B91B2D"/>
    <w:rsid w:val="00B920F0"/>
    <w:rsid w:val="00BA1161"/>
    <w:rsid w:val="00BA2472"/>
    <w:rsid w:val="00BA39B7"/>
    <w:rsid w:val="00BB1C79"/>
    <w:rsid w:val="00BB2361"/>
    <w:rsid w:val="00BB374E"/>
    <w:rsid w:val="00BB5DED"/>
    <w:rsid w:val="00BC0609"/>
    <w:rsid w:val="00BC0B4C"/>
    <w:rsid w:val="00BC23D3"/>
    <w:rsid w:val="00BC3F3A"/>
    <w:rsid w:val="00BD1CB5"/>
    <w:rsid w:val="00BD3EF6"/>
    <w:rsid w:val="00BD4AFF"/>
    <w:rsid w:val="00BD7D35"/>
    <w:rsid w:val="00BE426A"/>
    <w:rsid w:val="00BE523A"/>
    <w:rsid w:val="00BE6D08"/>
    <w:rsid w:val="00BE7123"/>
    <w:rsid w:val="00BE7E5B"/>
    <w:rsid w:val="00BF4692"/>
    <w:rsid w:val="00BF6BBA"/>
    <w:rsid w:val="00BF71DE"/>
    <w:rsid w:val="00C02341"/>
    <w:rsid w:val="00C028DA"/>
    <w:rsid w:val="00C05D66"/>
    <w:rsid w:val="00C073D6"/>
    <w:rsid w:val="00C1454B"/>
    <w:rsid w:val="00C14929"/>
    <w:rsid w:val="00C16A12"/>
    <w:rsid w:val="00C2234C"/>
    <w:rsid w:val="00C31525"/>
    <w:rsid w:val="00C32436"/>
    <w:rsid w:val="00C34469"/>
    <w:rsid w:val="00C368EB"/>
    <w:rsid w:val="00C37040"/>
    <w:rsid w:val="00C407CB"/>
    <w:rsid w:val="00C40C41"/>
    <w:rsid w:val="00C431EC"/>
    <w:rsid w:val="00C463AE"/>
    <w:rsid w:val="00C46AF0"/>
    <w:rsid w:val="00C47018"/>
    <w:rsid w:val="00C475F8"/>
    <w:rsid w:val="00C523F7"/>
    <w:rsid w:val="00C53A42"/>
    <w:rsid w:val="00C53D77"/>
    <w:rsid w:val="00C54E3F"/>
    <w:rsid w:val="00C61F72"/>
    <w:rsid w:val="00C6331A"/>
    <w:rsid w:val="00C63E70"/>
    <w:rsid w:val="00C644F6"/>
    <w:rsid w:val="00C64A5F"/>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4B9"/>
    <w:rsid w:val="00CB208C"/>
    <w:rsid w:val="00CB3ED0"/>
    <w:rsid w:val="00CB5250"/>
    <w:rsid w:val="00CB58D8"/>
    <w:rsid w:val="00CB618C"/>
    <w:rsid w:val="00CC0918"/>
    <w:rsid w:val="00CC0C6F"/>
    <w:rsid w:val="00CC1442"/>
    <w:rsid w:val="00CC7A86"/>
    <w:rsid w:val="00CC7FAD"/>
    <w:rsid w:val="00CD0AE9"/>
    <w:rsid w:val="00CD2198"/>
    <w:rsid w:val="00CD231E"/>
    <w:rsid w:val="00CD258F"/>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04B75"/>
    <w:rsid w:val="00D10A63"/>
    <w:rsid w:val="00D15072"/>
    <w:rsid w:val="00D15F8A"/>
    <w:rsid w:val="00D20091"/>
    <w:rsid w:val="00D22FC4"/>
    <w:rsid w:val="00D2363F"/>
    <w:rsid w:val="00D23661"/>
    <w:rsid w:val="00D23BFF"/>
    <w:rsid w:val="00D24F2C"/>
    <w:rsid w:val="00D256B8"/>
    <w:rsid w:val="00D26768"/>
    <w:rsid w:val="00D363F6"/>
    <w:rsid w:val="00D41A4E"/>
    <w:rsid w:val="00D4208B"/>
    <w:rsid w:val="00D432C5"/>
    <w:rsid w:val="00D46148"/>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5D5"/>
    <w:rsid w:val="00D7774C"/>
    <w:rsid w:val="00D77D76"/>
    <w:rsid w:val="00D81EF4"/>
    <w:rsid w:val="00D82992"/>
    <w:rsid w:val="00D84944"/>
    <w:rsid w:val="00D924AD"/>
    <w:rsid w:val="00D95C4D"/>
    <w:rsid w:val="00D964E4"/>
    <w:rsid w:val="00DA3B3F"/>
    <w:rsid w:val="00DA58E9"/>
    <w:rsid w:val="00DB0D93"/>
    <w:rsid w:val="00DB139D"/>
    <w:rsid w:val="00DB76D0"/>
    <w:rsid w:val="00DC09F3"/>
    <w:rsid w:val="00DC2697"/>
    <w:rsid w:val="00DC4E75"/>
    <w:rsid w:val="00DC5C35"/>
    <w:rsid w:val="00DC5D3C"/>
    <w:rsid w:val="00DC6680"/>
    <w:rsid w:val="00DC6D65"/>
    <w:rsid w:val="00DC7DEF"/>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BC4"/>
    <w:rsid w:val="00E106AA"/>
    <w:rsid w:val="00E1216F"/>
    <w:rsid w:val="00E14ABA"/>
    <w:rsid w:val="00E22B23"/>
    <w:rsid w:val="00E24C99"/>
    <w:rsid w:val="00E2667F"/>
    <w:rsid w:val="00E26C02"/>
    <w:rsid w:val="00E316DF"/>
    <w:rsid w:val="00E358FB"/>
    <w:rsid w:val="00E413F9"/>
    <w:rsid w:val="00E4441B"/>
    <w:rsid w:val="00E46913"/>
    <w:rsid w:val="00E46CD5"/>
    <w:rsid w:val="00E51099"/>
    <w:rsid w:val="00E535B0"/>
    <w:rsid w:val="00E53A81"/>
    <w:rsid w:val="00E5458C"/>
    <w:rsid w:val="00E55300"/>
    <w:rsid w:val="00E560BF"/>
    <w:rsid w:val="00E60124"/>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518"/>
    <w:rsid w:val="00EE2E9D"/>
    <w:rsid w:val="00EF1688"/>
    <w:rsid w:val="00EF4371"/>
    <w:rsid w:val="00EF4590"/>
    <w:rsid w:val="00EF4F08"/>
    <w:rsid w:val="00EF52C7"/>
    <w:rsid w:val="00F00192"/>
    <w:rsid w:val="00F02629"/>
    <w:rsid w:val="00F02F1D"/>
    <w:rsid w:val="00F0602D"/>
    <w:rsid w:val="00F06EC1"/>
    <w:rsid w:val="00F07983"/>
    <w:rsid w:val="00F07F32"/>
    <w:rsid w:val="00F11252"/>
    <w:rsid w:val="00F119C2"/>
    <w:rsid w:val="00F13174"/>
    <w:rsid w:val="00F135C9"/>
    <w:rsid w:val="00F149FB"/>
    <w:rsid w:val="00F20734"/>
    <w:rsid w:val="00F22996"/>
    <w:rsid w:val="00F25363"/>
    <w:rsid w:val="00F25415"/>
    <w:rsid w:val="00F277BD"/>
    <w:rsid w:val="00F27CBB"/>
    <w:rsid w:val="00F30FF7"/>
    <w:rsid w:val="00F322B8"/>
    <w:rsid w:val="00F335EA"/>
    <w:rsid w:val="00F34740"/>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E1"/>
    <w:rsid w:val="00FA736B"/>
    <w:rsid w:val="00FB0911"/>
    <w:rsid w:val="00FB551A"/>
    <w:rsid w:val="00FB7D17"/>
    <w:rsid w:val="00FC64E5"/>
    <w:rsid w:val="00FC76AB"/>
    <w:rsid w:val="00FC77F1"/>
    <w:rsid w:val="00FC7C91"/>
    <w:rsid w:val="00FD2FF0"/>
    <w:rsid w:val="00FD3248"/>
    <w:rsid w:val="00FD4600"/>
    <w:rsid w:val="00FD59B1"/>
    <w:rsid w:val="00FD7E6E"/>
    <w:rsid w:val="00FE0452"/>
    <w:rsid w:val="00FE0EAB"/>
    <w:rsid w:val="00FE176D"/>
    <w:rsid w:val="00FE1D9D"/>
    <w:rsid w:val="00FE36E1"/>
    <w:rsid w:val="00FE4AEA"/>
    <w:rsid w:val="00FE4E05"/>
    <w:rsid w:val="00FE620F"/>
    <w:rsid w:val="00FE7305"/>
    <w:rsid w:val="00FE75D8"/>
    <w:rsid w:val="00FF232A"/>
    <w:rsid w:val="00FF606F"/>
    <w:rsid w:val="00FF692E"/>
    <w:rsid w:val="00FF6D1D"/>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83061"/>
    <w:pPr>
      <w:spacing w:line="240" w:lineRule="auto"/>
    </w:pPr>
    <w:rPr>
      <w:rFonts w:ascii="Times New Roman" w:hAnsi="Times New Roman"/>
      <w:sz w:val="24"/>
      <w:szCs w:val="24"/>
    </w:rPr>
  </w:style>
  <w:style w:type="paragraph" w:styleId="Heading1">
    <w:name w:val="heading 1"/>
    <w:basedOn w:val="Normal"/>
    <w:next w:val="Normal"/>
    <w:link w:val="Heading1Char"/>
    <w:autoRedefine/>
    <w:uiPriority w:val="9"/>
    <w:qFormat/>
    <w:rsid w:val="00E83061"/>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83061"/>
    <w:pPr>
      <w:numPr>
        <w:ilvl w:val="1"/>
      </w:numPr>
      <w:spacing w:before="200"/>
      <w:ind w:left="360"/>
      <w:outlineLvl w:val="1"/>
      <w:pPrChange w:id="0" w:author="Alan Hawse" w:date="2018-06-12T12:40:00Z">
        <w:pPr>
          <w:keepNext/>
          <w:keepLines/>
          <w:numPr>
            <w:ilvl w:val="1"/>
            <w:numId w:val="1"/>
          </w:numPr>
          <w:spacing w:before="200" w:after="160"/>
          <w:ind w:hanging="360"/>
          <w:outlineLvl w:val="1"/>
        </w:pPr>
      </w:pPrChange>
    </w:pPr>
    <w:rPr>
      <w:bCs w:val="0"/>
      <w:sz w:val="24"/>
      <w:szCs w:val="26"/>
      <w:rPrChange w:id="0" w:author="Alan Hawse" w:date="2018-06-12T12:40:00Z">
        <w:rPr>
          <w:rFonts w:cstheme="minorBidi"/>
          <w:b/>
          <w:color w:val="1F4E79" w:themeColor="accent1" w:themeShade="80"/>
          <w:sz w:val="24"/>
          <w:szCs w:val="26"/>
          <w:lang w:val="en-US" w:eastAsia="en-US" w:bidi="ar-SA"/>
        </w:rPr>
      </w:rPrChange>
    </w:rPr>
  </w:style>
  <w:style w:type="paragraph" w:styleId="Heading3">
    <w:name w:val="heading 3"/>
    <w:basedOn w:val="Normal"/>
    <w:next w:val="Normal"/>
    <w:link w:val="Heading3Char"/>
    <w:uiPriority w:val="9"/>
    <w:unhideWhenUsed/>
    <w:qFormat/>
    <w:rsid w:val="00E83061"/>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E83061"/>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E83061"/>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8306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83061"/>
  </w:style>
  <w:style w:type="character" w:customStyle="1" w:styleId="Heading1Char">
    <w:name w:val="Heading 1 Char"/>
    <w:link w:val="Heading1"/>
    <w:uiPriority w:val="9"/>
    <w:rsid w:val="00E83061"/>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E83061"/>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E83061"/>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E8306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E83061"/>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E83061"/>
    <w:pPr>
      <w:ind w:left="720"/>
      <w:contextualSpacing/>
    </w:pPr>
  </w:style>
  <w:style w:type="character" w:styleId="Hyperlink">
    <w:name w:val="Hyperlink"/>
    <w:uiPriority w:val="99"/>
    <w:unhideWhenUsed/>
    <w:rsid w:val="00E83061"/>
    <w:rPr>
      <w:color w:val="0000FF"/>
      <w:u w:val="single"/>
    </w:rPr>
  </w:style>
  <w:style w:type="paragraph" w:customStyle="1" w:styleId="NumList">
    <w:name w:val="NumList"/>
    <w:qFormat/>
    <w:rsid w:val="00E83061"/>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E83061"/>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E83061"/>
    <w:pPr>
      <w:outlineLvl w:val="9"/>
    </w:pPr>
  </w:style>
  <w:style w:type="paragraph" w:styleId="TOC2">
    <w:name w:val="toc 2"/>
    <w:next w:val="Normal"/>
    <w:autoRedefine/>
    <w:uiPriority w:val="39"/>
    <w:unhideWhenUsed/>
    <w:qFormat/>
    <w:rsid w:val="00E83061"/>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E83061"/>
    <w:pPr>
      <w:tabs>
        <w:tab w:val="left" w:pos="720"/>
        <w:tab w:val="right" w:leader="dot" w:pos="9350"/>
      </w:tabs>
      <w:spacing w:after="0" w:line="240" w:lineRule="auto"/>
      <w:pPrChange w:id="1" w:author="Alan Hawse" w:date="2018-06-12T12:40:00Z">
        <w:pPr>
          <w:tabs>
            <w:tab w:val="left" w:pos="720"/>
            <w:tab w:val="right" w:leader="dot" w:pos="9350"/>
          </w:tabs>
        </w:pPr>
      </w:pPrChange>
    </w:pPr>
    <w:rPr>
      <w:rFonts w:ascii="Times New Roman" w:hAnsi="Times New Roman"/>
      <w:b/>
      <w:bCs/>
      <w:caps/>
      <w:rPrChange w:id="1" w:author="Alan Hawse" w:date="2018-06-12T12:40:00Z">
        <w:rPr>
          <w:rFonts w:eastAsiaTheme="minorHAnsi" w:cstheme="minorBidi"/>
          <w:b/>
          <w:bCs/>
          <w:caps/>
          <w:sz w:val="22"/>
          <w:szCs w:val="22"/>
          <w:lang w:val="en-US" w:eastAsia="en-US" w:bidi="ar-SA"/>
        </w:rPr>
      </w:rPrChange>
    </w:rPr>
  </w:style>
  <w:style w:type="paragraph" w:styleId="TOC3">
    <w:name w:val="toc 3"/>
    <w:basedOn w:val="Normal"/>
    <w:next w:val="Normal"/>
    <w:autoRedefine/>
    <w:uiPriority w:val="39"/>
    <w:unhideWhenUsed/>
    <w:qFormat/>
    <w:rsid w:val="00E83061"/>
    <w:pPr>
      <w:ind w:left="480"/>
    </w:pPr>
    <w:rPr>
      <w:i/>
      <w:iCs/>
      <w:sz w:val="22"/>
      <w:szCs w:val="22"/>
    </w:rPr>
  </w:style>
  <w:style w:type="paragraph" w:styleId="Header">
    <w:name w:val="header"/>
    <w:basedOn w:val="Normal"/>
    <w:link w:val="HeaderChar"/>
    <w:uiPriority w:val="99"/>
    <w:unhideWhenUsed/>
    <w:rsid w:val="00E83061"/>
    <w:pPr>
      <w:tabs>
        <w:tab w:val="center" w:pos="4680"/>
        <w:tab w:val="right" w:pos="9360"/>
      </w:tabs>
    </w:pPr>
  </w:style>
  <w:style w:type="character" w:customStyle="1" w:styleId="HeaderChar">
    <w:name w:val="Header Char"/>
    <w:basedOn w:val="DefaultParagraphFont"/>
    <w:link w:val="Header"/>
    <w:uiPriority w:val="99"/>
    <w:rsid w:val="00E83061"/>
    <w:rPr>
      <w:rFonts w:ascii="Times New Roman" w:hAnsi="Times New Roman"/>
      <w:sz w:val="24"/>
      <w:szCs w:val="24"/>
    </w:rPr>
  </w:style>
  <w:style w:type="paragraph" w:styleId="Footer">
    <w:name w:val="footer"/>
    <w:basedOn w:val="Normal"/>
    <w:link w:val="FooterChar"/>
    <w:uiPriority w:val="99"/>
    <w:unhideWhenUsed/>
    <w:rsid w:val="00E83061"/>
    <w:pPr>
      <w:tabs>
        <w:tab w:val="center" w:pos="4680"/>
        <w:tab w:val="right" w:pos="9360"/>
      </w:tabs>
    </w:pPr>
  </w:style>
  <w:style w:type="character" w:customStyle="1" w:styleId="FooterChar">
    <w:name w:val="Footer Char"/>
    <w:basedOn w:val="DefaultParagraphFont"/>
    <w:link w:val="Footer"/>
    <w:uiPriority w:val="99"/>
    <w:rsid w:val="00E83061"/>
    <w:rPr>
      <w:rFonts w:ascii="Times New Roman" w:hAnsi="Times New Roman"/>
      <w:sz w:val="24"/>
      <w:szCs w:val="24"/>
    </w:rPr>
  </w:style>
  <w:style w:type="paragraph" w:customStyle="1" w:styleId="CCode">
    <w:name w:val="C_Code"/>
    <w:link w:val="CCodeChar"/>
    <w:qFormat/>
    <w:rsid w:val="00E83061"/>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E83061"/>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E83061"/>
    <w:pPr>
      <w:ind w:left="720"/>
    </w:pPr>
    <w:rPr>
      <w:sz w:val="18"/>
      <w:szCs w:val="18"/>
    </w:rPr>
  </w:style>
  <w:style w:type="paragraph" w:styleId="TOC5">
    <w:name w:val="toc 5"/>
    <w:basedOn w:val="Normal"/>
    <w:next w:val="Normal"/>
    <w:autoRedefine/>
    <w:uiPriority w:val="39"/>
    <w:unhideWhenUsed/>
    <w:rsid w:val="00E83061"/>
    <w:pPr>
      <w:ind w:left="960"/>
    </w:pPr>
    <w:rPr>
      <w:sz w:val="18"/>
      <w:szCs w:val="18"/>
    </w:rPr>
  </w:style>
  <w:style w:type="paragraph" w:styleId="TOC6">
    <w:name w:val="toc 6"/>
    <w:basedOn w:val="Normal"/>
    <w:next w:val="Normal"/>
    <w:autoRedefine/>
    <w:uiPriority w:val="39"/>
    <w:unhideWhenUsed/>
    <w:rsid w:val="00E83061"/>
    <w:pPr>
      <w:ind w:left="1200"/>
    </w:pPr>
    <w:rPr>
      <w:sz w:val="18"/>
      <w:szCs w:val="18"/>
    </w:rPr>
  </w:style>
  <w:style w:type="paragraph" w:styleId="TOC7">
    <w:name w:val="toc 7"/>
    <w:basedOn w:val="Normal"/>
    <w:next w:val="Normal"/>
    <w:autoRedefine/>
    <w:uiPriority w:val="39"/>
    <w:unhideWhenUsed/>
    <w:rsid w:val="00E83061"/>
    <w:pPr>
      <w:ind w:left="1440"/>
    </w:pPr>
    <w:rPr>
      <w:sz w:val="18"/>
      <w:szCs w:val="18"/>
    </w:rPr>
  </w:style>
  <w:style w:type="paragraph" w:styleId="TOC8">
    <w:name w:val="toc 8"/>
    <w:basedOn w:val="Normal"/>
    <w:next w:val="Normal"/>
    <w:autoRedefine/>
    <w:uiPriority w:val="39"/>
    <w:unhideWhenUsed/>
    <w:rsid w:val="00E83061"/>
    <w:pPr>
      <w:ind w:left="1680"/>
    </w:pPr>
    <w:rPr>
      <w:sz w:val="18"/>
      <w:szCs w:val="18"/>
    </w:rPr>
  </w:style>
  <w:style w:type="paragraph" w:styleId="TOC9">
    <w:name w:val="toc 9"/>
    <w:basedOn w:val="Normal"/>
    <w:next w:val="Normal"/>
    <w:autoRedefine/>
    <w:uiPriority w:val="39"/>
    <w:unhideWhenUsed/>
    <w:rsid w:val="00E83061"/>
    <w:pPr>
      <w:ind w:left="1920"/>
    </w:pPr>
    <w:rPr>
      <w:sz w:val="18"/>
      <w:szCs w:val="18"/>
    </w:rPr>
  </w:style>
  <w:style w:type="table" w:styleId="TableGrid">
    <w:name w:val="Table Grid"/>
    <w:basedOn w:val="TableNormal"/>
    <w:uiPriority w:val="59"/>
    <w:rsid w:val="00E83061"/>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E83061"/>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E83061"/>
    <w:rPr>
      <w:rFonts w:ascii="Tahoma" w:hAnsi="Tahoma" w:cs="Tahoma"/>
      <w:sz w:val="16"/>
      <w:szCs w:val="16"/>
    </w:rPr>
  </w:style>
  <w:style w:type="character" w:customStyle="1" w:styleId="BalloonTextChar">
    <w:name w:val="Balloon Text Char"/>
    <w:link w:val="BalloonText"/>
    <w:uiPriority w:val="99"/>
    <w:semiHidden/>
    <w:rsid w:val="00E83061"/>
    <w:rPr>
      <w:rFonts w:ascii="Tahoma" w:hAnsi="Tahoma" w:cs="Tahoma"/>
      <w:sz w:val="16"/>
      <w:szCs w:val="16"/>
    </w:rPr>
  </w:style>
  <w:style w:type="paragraph" w:styleId="Caption">
    <w:name w:val="caption"/>
    <w:basedOn w:val="Normal"/>
    <w:next w:val="Normal"/>
    <w:uiPriority w:val="35"/>
    <w:unhideWhenUsed/>
    <w:qFormat/>
    <w:rsid w:val="00E83061"/>
    <w:rPr>
      <w:b/>
      <w:bCs/>
      <w:color w:val="4F81BD"/>
      <w:sz w:val="18"/>
      <w:szCs w:val="18"/>
    </w:rPr>
  </w:style>
  <w:style w:type="paragraph" w:styleId="DocumentMap">
    <w:name w:val="Document Map"/>
    <w:basedOn w:val="Normal"/>
    <w:link w:val="DocumentMapChar"/>
    <w:uiPriority w:val="99"/>
    <w:semiHidden/>
    <w:unhideWhenUsed/>
    <w:rsid w:val="00E83061"/>
    <w:rPr>
      <w:rFonts w:ascii="Tahoma" w:hAnsi="Tahoma" w:cs="Tahoma"/>
      <w:sz w:val="16"/>
      <w:szCs w:val="16"/>
    </w:rPr>
  </w:style>
  <w:style w:type="character" w:customStyle="1" w:styleId="DocumentMapChar">
    <w:name w:val="Document Map Char"/>
    <w:link w:val="DocumentMap"/>
    <w:uiPriority w:val="99"/>
    <w:semiHidden/>
    <w:rsid w:val="00E83061"/>
    <w:rPr>
      <w:rFonts w:ascii="Tahoma" w:hAnsi="Tahoma" w:cs="Tahoma"/>
      <w:sz w:val="16"/>
      <w:szCs w:val="16"/>
    </w:rPr>
  </w:style>
  <w:style w:type="character" w:styleId="PlaceholderText">
    <w:name w:val="Placeholder Text"/>
    <w:uiPriority w:val="99"/>
    <w:semiHidden/>
    <w:rsid w:val="00E83061"/>
    <w:rPr>
      <w:color w:val="808080"/>
    </w:rPr>
  </w:style>
  <w:style w:type="character" w:styleId="CommentReference">
    <w:name w:val="annotation reference"/>
    <w:uiPriority w:val="99"/>
    <w:semiHidden/>
    <w:unhideWhenUsed/>
    <w:rsid w:val="00E83061"/>
    <w:rPr>
      <w:sz w:val="16"/>
      <w:szCs w:val="16"/>
    </w:rPr>
  </w:style>
  <w:style w:type="paragraph" w:styleId="CommentText">
    <w:name w:val="annotation text"/>
    <w:basedOn w:val="Normal"/>
    <w:link w:val="CommentTextChar"/>
    <w:uiPriority w:val="99"/>
    <w:semiHidden/>
    <w:unhideWhenUsed/>
    <w:rsid w:val="00E83061"/>
    <w:rPr>
      <w:sz w:val="20"/>
      <w:szCs w:val="20"/>
    </w:rPr>
  </w:style>
  <w:style w:type="character" w:customStyle="1" w:styleId="CommentTextChar">
    <w:name w:val="Comment Text Char"/>
    <w:basedOn w:val="DefaultParagraphFont"/>
    <w:link w:val="CommentText"/>
    <w:uiPriority w:val="99"/>
    <w:semiHidden/>
    <w:rsid w:val="00E8306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83061"/>
    <w:rPr>
      <w:b/>
      <w:bCs/>
    </w:rPr>
  </w:style>
  <w:style w:type="character" w:customStyle="1" w:styleId="CommentSubjectChar">
    <w:name w:val="Comment Subject Char"/>
    <w:link w:val="CommentSubject"/>
    <w:uiPriority w:val="99"/>
    <w:semiHidden/>
    <w:rsid w:val="00E83061"/>
    <w:rPr>
      <w:rFonts w:ascii="Times New Roman" w:hAnsi="Times New Roman"/>
      <w:b/>
      <w:bCs/>
      <w:sz w:val="20"/>
      <w:szCs w:val="20"/>
    </w:rPr>
  </w:style>
  <w:style w:type="character" w:styleId="FollowedHyperlink">
    <w:name w:val="FollowedHyperlink"/>
    <w:basedOn w:val="DefaultParagraphFont"/>
    <w:uiPriority w:val="99"/>
    <w:semiHidden/>
    <w:unhideWhenUsed/>
    <w:rsid w:val="00E83061"/>
    <w:rPr>
      <w:color w:val="954F72" w:themeColor="followedHyperlink"/>
      <w:u w:val="single"/>
    </w:rPr>
  </w:style>
  <w:style w:type="paragraph" w:customStyle="1" w:styleId="p1">
    <w:name w:val="p1"/>
    <w:basedOn w:val="Normal"/>
    <w:rsid w:val="00E83061"/>
    <w:pPr>
      <w:shd w:val="clear" w:color="auto" w:fill="FFFFFF"/>
    </w:pPr>
    <w:rPr>
      <w:rFonts w:ascii="Menlo" w:hAnsi="Menlo" w:cs="Menlo"/>
      <w:color w:val="000000"/>
      <w:sz w:val="17"/>
      <w:szCs w:val="17"/>
    </w:rPr>
  </w:style>
  <w:style w:type="character" w:customStyle="1" w:styleId="s1">
    <w:name w:val="s1"/>
    <w:basedOn w:val="DefaultParagraphFont"/>
    <w:rsid w:val="00E83061"/>
  </w:style>
  <w:style w:type="paragraph" w:customStyle="1" w:styleId="Exercise">
    <w:name w:val="Exercise"/>
    <w:basedOn w:val="Heading2"/>
    <w:qFormat/>
    <w:rsid w:val="00E83061"/>
    <w:pPr>
      <w:numPr>
        <w:numId w:val="3"/>
      </w:numPr>
    </w:pPr>
  </w:style>
  <w:style w:type="character" w:customStyle="1" w:styleId="apple-converted-space">
    <w:name w:val="apple-converted-space"/>
    <w:basedOn w:val="DefaultParagraphFont"/>
    <w:rsid w:val="00E83061"/>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www.youtube.com/watch?v=l7Og1DuMu3k&amp;list=RDl7Og1DuMu3k&amp;t=18"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header" Target="header1.xml"/><Relationship Id="rId72" Type="http://schemas.openxmlformats.org/officeDocument/2006/relationships/footer" Target="foot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fontTable" Target="fontTable.xml"/><Relationship Id="rId74" Type="http://schemas.microsoft.com/office/2011/relationships/people" Target="people.xml"/><Relationship Id="rId75" Type="http://schemas.openxmlformats.org/officeDocument/2006/relationships/theme" Target="theme/theme1.xml"/><Relationship Id="rId76" Type="http://schemas.microsoft.com/office/2016/09/relationships/commentsIds" Target="commentsIds.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h/Documents/iotexpert-projects/WBT101/labmanual/English/WBT101-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02BEB5-F83E-6B48-941A-A540AF681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WBT101-Template.dotx</Template>
  <TotalTime>2231</TotalTime>
  <Pages>37</Pages>
  <Words>4749</Words>
  <Characters>27071</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81</cp:revision>
  <cp:lastPrinted>2018-06-11T21:37:00Z</cp:lastPrinted>
  <dcterms:created xsi:type="dcterms:W3CDTF">2018-06-02T12:47:00Z</dcterms:created>
  <dcterms:modified xsi:type="dcterms:W3CDTF">2018-06-12T16:46:00Z</dcterms:modified>
</cp:coreProperties>
</file>