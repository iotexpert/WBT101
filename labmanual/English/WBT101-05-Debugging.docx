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5FCA44AC" w14:textId="22804D20" w:rsidR="008F1122"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8F1122">
        <w:rPr>
          <w:noProof/>
        </w:rPr>
        <w:t>5.1</w:t>
      </w:r>
      <w:r w:rsidR="008F1122">
        <w:rPr>
          <w:rFonts w:asciiTheme="minorHAnsi" w:eastAsiaTheme="minorEastAsia" w:hAnsiTheme="minorHAnsi"/>
          <w:b w:val="0"/>
          <w:bCs w:val="0"/>
          <w:caps w:val="0"/>
          <w:noProof/>
        </w:rPr>
        <w:tab/>
      </w:r>
      <w:r w:rsidR="008F1122">
        <w:rPr>
          <w:noProof/>
        </w:rPr>
        <w:t>WICED Chips &amp; the Architecture of HCI</w:t>
      </w:r>
      <w:r w:rsidR="008F1122">
        <w:rPr>
          <w:noProof/>
        </w:rPr>
        <w:tab/>
      </w:r>
      <w:r w:rsidR="008F1122">
        <w:rPr>
          <w:noProof/>
        </w:rPr>
        <w:fldChar w:fldCharType="begin"/>
      </w:r>
      <w:r w:rsidR="008F1122">
        <w:rPr>
          <w:noProof/>
        </w:rPr>
        <w:instrText xml:space="preserve"> PAGEREF _Toc10553464 \h </w:instrText>
      </w:r>
      <w:r w:rsidR="008F1122">
        <w:rPr>
          <w:noProof/>
        </w:rPr>
      </w:r>
      <w:r w:rsidR="008F1122">
        <w:rPr>
          <w:noProof/>
        </w:rPr>
        <w:fldChar w:fldCharType="separate"/>
      </w:r>
      <w:r w:rsidR="00A60985">
        <w:rPr>
          <w:noProof/>
        </w:rPr>
        <w:t>2</w:t>
      </w:r>
      <w:r w:rsidR="008F1122">
        <w:rPr>
          <w:noProof/>
        </w:rPr>
        <w:fldChar w:fldCharType="end"/>
      </w:r>
    </w:p>
    <w:p w14:paraId="6DB962EF" w14:textId="4FA6E368" w:rsidR="008F1122" w:rsidRDefault="008F1122">
      <w:pPr>
        <w:pStyle w:val="TOC2"/>
        <w:rPr>
          <w:rFonts w:asciiTheme="minorHAnsi" w:eastAsiaTheme="minorEastAsia" w:hAnsiTheme="minorHAnsi"/>
          <w:smallCaps w:val="0"/>
          <w:noProof/>
          <w:sz w:val="22"/>
        </w:rPr>
      </w:pPr>
      <w:r>
        <w:rPr>
          <w:noProof/>
        </w:rPr>
        <w:t>5.1.1 HCI</w:t>
      </w:r>
      <w:r>
        <w:rPr>
          <w:noProof/>
        </w:rPr>
        <w:tab/>
      </w:r>
      <w:r>
        <w:rPr>
          <w:noProof/>
        </w:rPr>
        <w:fldChar w:fldCharType="begin"/>
      </w:r>
      <w:r>
        <w:rPr>
          <w:noProof/>
        </w:rPr>
        <w:instrText xml:space="preserve"> PAGEREF _Toc10553465 \h </w:instrText>
      </w:r>
      <w:r>
        <w:rPr>
          <w:noProof/>
        </w:rPr>
      </w:r>
      <w:r>
        <w:rPr>
          <w:noProof/>
        </w:rPr>
        <w:fldChar w:fldCharType="separate"/>
      </w:r>
      <w:r w:rsidR="00A60985">
        <w:rPr>
          <w:noProof/>
        </w:rPr>
        <w:t>2</w:t>
      </w:r>
      <w:r>
        <w:rPr>
          <w:noProof/>
        </w:rPr>
        <w:fldChar w:fldCharType="end"/>
      </w:r>
    </w:p>
    <w:p w14:paraId="7C154C9A" w14:textId="47BAC8A5"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UART Debugging</w:t>
      </w:r>
      <w:r>
        <w:rPr>
          <w:noProof/>
        </w:rPr>
        <w:tab/>
      </w:r>
      <w:r>
        <w:rPr>
          <w:noProof/>
        </w:rPr>
        <w:fldChar w:fldCharType="begin"/>
      </w:r>
      <w:r>
        <w:rPr>
          <w:noProof/>
        </w:rPr>
        <w:instrText xml:space="preserve"> PAGEREF _Toc10553466 \h </w:instrText>
      </w:r>
      <w:r>
        <w:rPr>
          <w:noProof/>
        </w:rPr>
      </w:r>
      <w:r>
        <w:rPr>
          <w:noProof/>
        </w:rPr>
        <w:fldChar w:fldCharType="separate"/>
      </w:r>
      <w:r w:rsidR="00A60985">
        <w:rPr>
          <w:noProof/>
        </w:rPr>
        <w:t>4</w:t>
      </w:r>
      <w:r>
        <w:rPr>
          <w:noProof/>
        </w:rPr>
        <w:fldChar w:fldCharType="end"/>
      </w:r>
    </w:p>
    <w:p w14:paraId="5828B1CB" w14:textId="78AD9373" w:rsidR="008F1122" w:rsidRDefault="008F1122">
      <w:pPr>
        <w:pStyle w:val="TOC2"/>
        <w:rPr>
          <w:rFonts w:asciiTheme="minorHAnsi" w:eastAsiaTheme="minorEastAsia" w:hAnsiTheme="minorHAnsi"/>
          <w:smallCaps w:val="0"/>
          <w:noProof/>
          <w:sz w:val="22"/>
        </w:rPr>
      </w:pPr>
      <w:r>
        <w:rPr>
          <w:noProof/>
        </w:rPr>
        <w:t>5.2.1 Architecture</w:t>
      </w:r>
      <w:r>
        <w:rPr>
          <w:noProof/>
        </w:rPr>
        <w:tab/>
      </w:r>
      <w:r>
        <w:rPr>
          <w:noProof/>
        </w:rPr>
        <w:fldChar w:fldCharType="begin"/>
      </w:r>
      <w:r>
        <w:rPr>
          <w:noProof/>
        </w:rPr>
        <w:instrText xml:space="preserve"> PAGEREF _Toc10553467 \h </w:instrText>
      </w:r>
      <w:r>
        <w:rPr>
          <w:noProof/>
        </w:rPr>
      </w:r>
      <w:r>
        <w:rPr>
          <w:noProof/>
        </w:rPr>
        <w:fldChar w:fldCharType="separate"/>
      </w:r>
      <w:r w:rsidR="00A60985">
        <w:rPr>
          <w:noProof/>
        </w:rPr>
        <w:t>4</w:t>
      </w:r>
      <w:r>
        <w:rPr>
          <w:noProof/>
        </w:rPr>
        <w:fldChar w:fldCharType="end"/>
      </w:r>
    </w:p>
    <w:p w14:paraId="2C39B0B5" w14:textId="02F35DA0" w:rsidR="008F1122" w:rsidRDefault="008F1122">
      <w:pPr>
        <w:pStyle w:val="TOC2"/>
        <w:rPr>
          <w:rFonts w:asciiTheme="minorHAnsi" w:eastAsiaTheme="minorEastAsia" w:hAnsiTheme="minorHAnsi"/>
          <w:smallCaps w:val="0"/>
          <w:noProof/>
          <w:sz w:val="22"/>
        </w:rPr>
      </w:pPr>
      <w:r>
        <w:rPr>
          <w:noProof/>
        </w:rPr>
        <w:t>5.2.2 Debugging Traces</w:t>
      </w:r>
      <w:r>
        <w:rPr>
          <w:noProof/>
        </w:rPr>
        <w:tab/>
      </w:r>
      <w:r>
        <w:rPr>
          <w:noProof/>
        </w:rPr>
        <w:fldChar w:fldCharType="begin"/>
      </w:r>
      <w:r>
        <w:rPr>
          <w:noProof/>
        </w:rPr>
        <w:instrText xml:space="preserve"> PAGEREF _Toc10553468 \h </w:instrText>
      </w:r>
      <w:r>
        <w:rPr>
          <w:noProof/>
        </w:rPr>
      </w:r>
      <w:r>
        <w:rPr>
          <w:noProof/>
        </w:rPr>
        <w:fldChar w:fldCharType="separate"/>
      </w:r>
      <w:r w:rsidR="00A60985">
        <w:rPr>
          <w:noProof/>
        </w:rPr>
        <w:t>5</w:t>
      </w:r>
      <w:r>
        <w:rPr>
          <w:noProof/>
        </w:rPr>
        <w:fldChar w:fldCharType="end"/>
      </w:r>
    </w:p>
    <w:p w14:paraId="3C3CE22D" w14:textId="4AEFCBF4" w:rsidR="008F1122" w:rsidRDefault="008F1122">
      <w:pPr>
        <w:pStyle w:val="TOC2"/>
        <w:rPr>
          <w:rFonts w:asciiTheme="minorHAnsi" w:eastAsiaTheme="minorEastAsia" w:hAnsiTheme="minorHAnsi"/>
          <w:smallCaps w:val="0"/>
          <w:noProof/>
          <w:sz w:val="22"/>
        </w:rPr>
      </w:pPr>
      <w:r>
        <w:rPr>
          <w:noProof/>
        </w:rPr>
        <w:t>5.2.3 WICED HCI &amp; the Client Control Utility</w:t>
      </w:r>
      <w:r>
        <w:rPr>
          <w:noProof/>
        </w:rPr>
        <w:tab/>
      </w:r>
      <w:r>
        <w:rPr>
          <w:noProof/>
        </w:rPr>
        <w:fldChar w:fldCharType="begin"/>
      </w:r>
      <w:r>
        <w:rPr>
          <w:noProof/>
        </w:rPr>
        <w:instrText xml:space="preserve"> PAGEREF _Toc10553469 \h </w:instrText>
      </w:r>
      <w:r>
        <w:rPr>
          <w:noProof/>
        </w:rPr>
      </w:r>
      <w:r>
        <w:rPr>
          <w:noProof/>
        </w:rPr>
        <w:fldChar w:fldCharType="separate"/>
      </w:r>
      <w:r w:rsidR="00A60985">
        <w:rPr>
          <w:noProof/>
        </w:rPr>
        <w:t>6</w:t>
      </w:r>
      <w:r>
        <w:rPr>
          <w:noProof/>
        </w:rPr>
        <w:fldChar w:fldCharType="end"/>
      </w:r>
    </w:p>
    <w:p w14:paraId="06BDAAB3" w14:textId="258CAA03" w:rsidR="008F1122" w:rsidRDefault="008F1122">
      <w:pPr>
        <w:pStyle w:val="TOC2"/>
        <w:rPr>
          <w:rFonts w:asciiTheme="minorHAnsi" w:eastAsiaTheme="minorEastAsia" w:hAnsiTheme="minorHAnsi"/>
          <w:smallCaps w:val="0"/>
          <w:noProof/>
          <w:sz w:val="22"/>
        </w:rPr>
      </w:pPr>
      <w:r>
        <w:rPr>
          <w:noProof/>
        </w:rPr>
        <w:t>5.2.4 Using BTSpy &amp; the Client Control to view HCI commands</w:t>
      </w:r>
      <w:r>
        <w:rPr>
          <w:noProof/>
        </w:rPr>
        <w:tab/>
      </w:r>
      <w:r>
        <w:rPr>
          <w:noProof/>
        </w:rPr>
        <w:fldChar w:fldCharType="begin"/>
      </w:r>
      <w:r>
        <w:rPr>
          <w:noProof/>
        </w:rPr>
        <w:instrText xml:space="preserve"> PAGEREF _Toc10553470 \h </w:instrText>
      </w:r>
      <w:r>
        <w:rPr>
          <w:noProof/>
        </w:rPr>
      </w:r>
      <w:r>
        <w:rPr>
          <w:noProof/>
        </w:rPr>
        <w:fldChar w:fldCharType="separate"/>
      </w:r>
      <w:r w:rsidR="00A60985">
        <w:rPr>
          <w:noProof/>
        </w:rPr>
        <w:t>12</w:t>
      </w:r>
      <w:r>
        <w:rPr>
          <w:noProof/>
        </w:rPr>
        <w:fldChar w:fldCharType="end"/>
      </w:r>
    </w:p>
    <w:p w14:paraId="354A3A0B" w14:textId="12719B73"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_Toc10553471 \h </w:instrText>
      </w:r>
      <w:r>
        <w:rPr>
          <w:noProof/>
        </w:rPr>
      </w:r>
      <w:r>
        <w:rPr>
          <w:noProof/>
        </w:rPr>
        <w:fldChar w:fldCharType="separate"/>
      </w:r>
      <w:r w:rsidR="00A60985">
        <w:rPr>
          <w:noProof/>
        </w:rPr>
        <w:t>14</w:t>
      </w:r>
      <w:r>
        <w:rPr>
          <w:noProof/>
        </w:rPr>
        <w:fldChar w:fldCharType="end"/>
      </w:r>
    </w:p>
    <w:p w14:paraId="7BA1877E" w14:textId="6479E7A6" w:rsidR="008F1122" w:rsidRDefault="008F1122">
      <w:pPr>
        <w:pStyle w:val="TOC2"/>
        <w:rPr>
          <w:rFonts w:asciiTheme="minorHAnsi" w:eastAsiaTheme="minorEastAsia" w:hAnsiTheme="minorHAnsi"/>
          <w:smallCaps w:val="0"/>
          <w:noProof/>
          <w:sz w:val="22"/>
        </w:rPr>
      </w:pPr>
      <w:r>
        <w:rPr>
          <w:noProof/>
        </w:rPr>
        <w:t>5.3.1 Open OCD and Olimex Setup</w:t>
      </w:r>
      <w:r>
        <w:rPr>
          <w:noProof/>
        </w:rPr>
        <w:tab/>
      </w:r>
      <w:r>
        <w:rPr>
          <w:noProof/>
        </w:rPr>
        <w:fldChar w:fldCharType="begin"/>
      </w:r>
      <w:r>
        <w:rPr>
          <w:noProof/>
        </w:rPr>
        <w:instrText xml:space="preserve"> PAGEREF _Toc10553472 \h </w:instrText>
      </w:r>
      <w:r>
        <w:rPr>
          <w:noProof/>
        </w:rPr>
      </w:r>
      <w:r>
        <w:rPr>
          <w:noProof/>
        </w:rPr>
        <w:fldChar w:fldCharType="separate"/>
      </w:r>
      <w:r w:rsidR="00A60985">
        <w:rPr>
          <w:noProof/>
        </w:rPr>
        <w:t>16</w:t>
      </w:r>
      <w:r>
        <w:rPr>
          <w:noProof/>
        </w:rPr>
        <w:fldChar w:fldCharType="end"/>
      </w:r>
    </w:p>
    <w:p w14:paraId="7ED7E242" w14:textId="4F08BE14" w:rsidR="008F1122" w:rsidRDefault="008F1122">
      <w:pPr>
        <w:pStyle w:val="TOC2"/>
        <w:rPr>
          <w:rFonts w:asciiTheme="minorHAnsi" w:eastAsiaTheme="minorEastAsia" w:hAnsiTheme="minorHAnsi"/>
          <w:smallCaps w:val="0"/>
          <w:noProof/>
          <w:sz w:val="22"/>
        </w:rPr>
      </w:pPr>
      <w:r>
        <w:rPr>
          <w:noProof/>
        </w:rPr>
        <w:t>5.3.2 Using the Debugger</w:t>
      </w:r>
      <w:r>
        <w:rPr>
          <w:noProof/>
        </w:rPr>
        <w:tab/>
      </w:r>
      <w:r>
        <w:rPr>
          <w:noProof/>
        </w:rPr>
        <w:fldChar w:fldCharType="begin"/>
      </w:r>
      <w:r>
        <w:rPr>
          <w:noProof/>
        </w:rPr>
        <w:instrText xml:space="preserve"> PAGEREF _Toc10553473 \h </w:instrText>
      </w:r>
      <w:r>
        <w:rPr>
          <w:noProof/>
        </w:rPr>
      </w:r>
      <w:r>
        <w:rPr>
          <w:noProof/>
        </w:rPr>
        <w:fldChar w:fldCharType="separate"/>
      </w:r>
      <w:r w:rsidR="00A60985">
        <w:rPr>
          <w:noProof/>
        </w:rPr>
        <w:t>17</w:t>
      </w:r>
      <w:r>
        <w:rPr>
          <w:noProof/>
        </w:rPr>
        <w:fldChar w:fldCharType="end"/>
      </w:r>
    </w:p>
    <w:p w14:paraId="3B0FF6FD" w14:textId="0C433678" w:rsidR="008F1122" w:rsidRDefault="008F1122">
      <w:pPr>
        <w:pStyle w:val="TOC1"/>
        <w:tabs>
          <w:tab w:val="left" w:pos="720"/>
          <w:tab w:val="right" w:leader="dot" w:pos="9350"/>
        </w:tabs>
        <w:rPr>
          <w:rFonts w:asciiTheme="minorHAnsi" w:eastAsiaTheme="minorEastAsia" w:hAnsiTheme="minorHAnsi"/>
          <w:b w:val="0"/>
          <w:bCs w:val="0"/>
          <w:caps w:val="0"/>
          <w:noProof/>
        </w:rPr>
      </w:pPr>
      <w:r>
        <w:rPr>
          <w:noProof/>
        </w:rPr>
        <w:t>5.4</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_Toc10553474 \h </w:instrText>
      </w:r>
      <w:r>
        <w:rPr>
          <w:noProof/>
        </w:rPr>
      </w:r>
      <w:r>
        <w:rPr>
          <w:noProof/>
        </w:rPr>
        <w:fldChar w:fldCharType="separate"/>
      </w:r>
      <w:r w:rsidR="00A60985">
        <w:rPr>
          <w:noProof/>
        </w:rPr>
        <w:t>20</w:t>
      </w:r>
      <w:r>
        <w:rPr>
          <w:noProof/>
        </w:rPr>
        <w:fldChar w:fldCharType="end"/>
      </w:r>
    </w:p>
    <w:p w14:paraId="6E8308DF" w14:textId="0E426CA9" w:rsidR="008F1122" w:rsidRDefault="008F1122">
      <w:pPr>
        <w:pStyle w:val="TOC2"/>
        <w:rPr>
          <w:rFonts w:asciiTheme="minorHAnsi" w:eastAsiaTheme="minorEastAsia" w:hAnsiTheme="minorHAnsi"/>
          <w:smallCaps w:val="0"/>
          <w:noProof/>
          <w:sz w:val="22"/>
        </w:rPr>
      </w:pPr>
      <w:r>
        <w:rPr>
          <w:noProof/>
        </w:rPr>
        <w:t>Exercise - 5.1 Run BTSpy</w:t>
      </w:r>
      <w:r>
        <w:rPr>
          <w:noProof/>
        </w:rPr>
        <w:tab/>
      </w:r>
      <w:r>
        <w:rPr>
          <w:noProof/>
        </w:rPr>
        <w:fldChar w:fldCharType="begin"/>
      </w:r>
      <w:r>
        <w:rPr>
          <w:noProof/>
        </w:rPr>
        <w:instrText xml:space="preserve"> PAGEREF _Toc10553475 \h </w:instrText>
      </w:r>
      <w:r>
        <w:rPr>
          <w:noProof/>
        </w:rPr>
      </w:r>
      <w:r>
        <w:rPr>
          <w:noProof/>
        </w:rPr>
        <w:fldChar w:fldCharType="separate"/>
      </w:r>
      <w:r w:rsidR="00A60985">
        <w:rPr>
          <w:noProof/>
        </w:rPr>
        <w:t>20</w:t>
      </w:r>
      <w:r>
        <w:rPr>
          <w:noProof/>
        </w:rPr>
        <w:fldChar w:fldCharType="end"/>
      </w:r>
    </w:p>
    <w:p w14:paraId="33F83F5C" w14:textId="6E23E6E7" w:rsidR="008F1122" w:rsidRDefault="008F1122">
      <w:pPr>
        <w:pStyle w:val="TOC2"/>
        <w:rPr>
          <w:rFonts w:asciiTheme="minorHAnsi" w:eastAsiaTheme="minorEastAsia" w:hAnsiTheme="minorHAnsi"/>
          <w:smallCaps w:val="0"/>
          <w:noProof/>
          <w:sz w:val="22"/>
        </w:rPr>
      </w:pPr>
      <w:r>
        <w:rPr>
          <w:noProof/>
        </w:rPr>
        <w:t>Exercise - 5.2 Use the Client Control Utility</w:t>
      </w:r>
      <w:r>
        <w:rPr>
          <w:noProof/>
        </w:rPr>
        <w:tab/>
      </w:r>
      <w:r>
        <w:rPr>
          <w:noProof/>
        </w:rPr>
        <w:fldChar w:fldCharType="begin"/>
      </w:r>
      <w:r>
        <w:rPr>
          <w:noProof/>
        </w:rPr>
        <w:instrText xml:space="preserve"> PAGEREF _Toc10553476 \h </w:instrText>
      </w:r>
      <w:r>
        <w:rPr>
          <w:noProof/>
        </w:rPr>
      </w:r>
      <w:r>
        <w:rPr>
          <w:noProof/>
        </w:rPr>
        <w:fldChar w:fldCharType="separate"/>
      </w:r>
      <w:r w:rsidR="00A60985">
        <w:rPr>
          <w:noProof/>
        </w:rPr>
        <w:t>22</w:t>
      </w:r>
      <w:r>
        <w:rPr>
          <w:noProof/>
        </w:rPr>
        <w:fldChar w:fldCharType="end"/>
      </w:r>
    </w:p>
    <w:p w14:paraId="55A37913" w14:textId="2122FAC5" w:rsidR="008F1122" w:rsidRDefault="008F1122">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_Toc10553477 \h </w:instrText>
      </w:r>
      <w:r>
        <w:rPr>
          <w:noProof/>
        </w:rPr>
      </w:r>
      <w:r>
        <w:rPr>
          <w:noProof/>
        </w:rPr>
        <w:fldChar w:fldCharType="separate"/>
      </w:r>
      <w:r w:rsidR="00A60985">
        <w:rPr>
          <w:noProof/>
        </w:rPr>
        <w:t>23</w:t>
      </w:r>
      <w:r>
        <w:rPr>
          <w:noProof/>
        </w:rPr>
        <w:fldChar w:fldCharType="end"/>
      </w:r>
    </w:p>
    <w:p w14:paraId="1D9FF7E1" w14:textId="04843AA3"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07711552" w14:textId="77777777" w:rsidR="0096495C" w:rsidRDefault="0096495C" w:rsidP="0096495C">
      <w:pPr>
        <w:pStyle w:val="Heading1"/>
        <w:tabs>
          <w:tab w:val="left" w:pos="900"/>
        </w:tabs>
        <w:ind w:left="0" w:firstLine="0"/>
      </w:pPr>
      <w:bookmarkStart w:id="1" w:name="_Toc525653684"/>
      <w:bookmarkStart w:id="2" w:name="_Toc10553464"/>
      <w:r>
        <w:lastRenderedPageBreak/>
        <w:t>WICED Chips &amp; the Architecture of HCI</w:t>
      </w:r>
      <w:bookmarkEnd w:id="1"/>
      <w:bookmarkEnd w:id="2"/>
    </w:p>
    <w:p w14:paraId="184B90EE" w14:textId="77777777" w:rsidR="0096495C" w:rsidRPr="00830DDE" w:rsidRDefault="0096495C" w:rsidP="0096495C">
      <w:r>
        <w:t>In many complicated systems, hierarchy is used to manage the complexity.  WICED Bluetooth is no different. The WICED Bluetooth Stack is called a Stack because it is a set of blocks that have well defined interfaces.  Here is a simple picture of the software system that we have been using.  You have been writing code in the block called "Application".  You have made API calls and gotten events from the "Attribute Protocol" and you implemented the "Generic Attribute Profile" by building the GATT Database.  Moreover, you advertised using GAP and you Paired and Bonded by using the Security Manager.</w:t>
      </w:r>
    </w:p>
    <w:p w14:paraId="2603BF66" w14:textId="77777777" w:rsidR="0096495C" w:rsidRDefault="0096495C" w:rsidP="0096495C">
      <w:r>
        <w:object w:dxaOrig="9695" w:dyaOrig="7570" w14:anchorId="40B78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65pt;height:311.1pt" o:ole="">
            <v:imagedata r:id="rId8" o:title=""/>
          </v:shape>
          <o:OLEObject Type="Embed" ProgID="Visio.Drawing.11" ShapeID="_x0000_i1025" DrawAspect="Content" ObjectID="_1624685684" r:id="rId9"/>
        </w:object>
      </w:r>
    </w:p>
    <w:p w14:paraId="78D263B9" w14:textId="77777777" w:rsidR="0096495C" w:rsidRDefault="0096495C" w:rsidP="0096495C">
      <w:pPr>
        <w:pStyle w:val="Heading2"/>
        <w:tabs>
          <w:tab w:val="left" w:pos="900"/>
        </w:tabs>
        <w:ind w:left="-360" w:firstLine="360"/>
      </w:pPr>
      <w:bookmarkStart w:id="3" w:name="_Toc525653685"/>
      <w:bookmarkStart w:id="4" w:name="_Toc10553465"/>
      <w:r>
        <w:t>HCI</w:t>
      </w:r>
      <w:bookmarkEnd w:id="3"/>
      <w:bookmarkEnd w:id="4"/>
    </w:p>
    <w:p w14:paraId="3A48AED6" w14:textId="77777777" w:rsidR="0096495C" w:rsidRDefault="0096495C" w:rsidP="0096495C">
      <w:r>
        <w:t>The next block to talk about is the "Host Controller Interface".</w:t>
      </w:r>
    </w:p>
    <w:p w14:paraId="116820AF" w14:textId="77777777" w:rsidR="0096495C" w:rsidRDefault="0096495C" w:rsidP="0096495C">
      <w:r>
        <w:t xml:space="preserve">For technical and cost reasons, when Bluetooth was originally created the Radio was a separate chip from the one that was running the Application.  The Radio chip took the name of </w:t>
      </w:r>
      <w:r w:rsidRPr="004B09EE">
        <w:rPr>
          <w:u w:val="single"/>
        </w:rPr>
        <w:t>Controller</w:t>
      </w:r>
      <w:r>
        <w:t xml:space="preserve"> because it was the Radio and Radio Controller, and the chip running the Application was called the </w:t>
      </w:r>
      <w:r w:rsidRPr="004B09EE">
        <w:rPr>
          <w:u w:val="single"/>
        </w:rPr>
        <w:t>Host</w:t>
      </w:r>
      <w:r>
        <w:t xml:space="preserve"> because it was hosting the Application.</w:t>
      </w:r>
    </w:p>
    <w:p w14:paraId="62BAA45A" w14:textId="77777777" w:rsidR="0096495C" w:rsidRDefault="0096495C" w:rsidP="0096495C">
      <w:r>
        <w:t xml:space="preserve">The interface between the Host and the Controller was typically UART or SPI.  The data flying over that serial connection was formatted in Bluetooth SIG specific packets called "HCI Packets". </w:t>
      </w:r>
    </w:p>
    <w:p w14:paraId="2D3FF52D" w14:textId="192FB6BC" w:rsidR="0096495C" w:rsidRDefault="0096495C" w:rsidP="0096495C">
      <w:r>
        <w:lastRenderedPageBreak/>
        <w:t>By standardizing the HCI interface, it allowed big application processors (like those exiting in PCs and cellphones) to interface with Bluetooth. As time went by the Host and Controller have frequently merged into one chip (e.g. CYW20</w:t>
      </w:r>
      <w:r w:rsidR="005654CD">
        <w:t>8</w:t>
      </w:r>
      <w:r>
        <w:t>19), however the HCI interface persists even though both sides may be physically on the same chip. In this case, the HCI layer is essentially just a pass-through.</w:t>
      </w:r>
    </w:p>
    <w:p w14:paraId="1ACF3D75" w14:textId="3C1450DA" w:rsidR="004A21DC" w:rsidRDefault="004A21DC" w:rsidP="0096495C">
      <w:r>
        <w:t xml:space="preserve">Note that even on single chip Host/Controller solutions, it </w:t>
      </w:r>
      <w:r w:rsidR="00806BE6">
        <w:t>is</w:t>
      </w:r>
      <w:r>
        <w:t xml:space="preserve"> still be possible to use the chip in Controller mode</w:t>
      </w:r>
      <w:r w:rsidR="00806BE6">
        <w:t xml:space="preserve"> with an HCI interface</w:t>
      </w:r>
      <w:r>
        <w:t>. For example, when the CYW20</w:t>
      </w:r>
      <w:r w:rsidR="005654CD">
        <w:t>8</w:t>
      </w:r>
      <w:r>
        <w:t>19 is used in Linux applications, it is booted in Controller mode and the Stack runs in Linux. Likewise, when the chip is put into recovery mode to do programming, it boots as a Controller.</w:t>
      </w:r>
    </w:p>
    <w:p w14:paraId="09AD8915" w14:textId="25DBD209" w:rsidR="0096495C" w:rsidRDefault="005654CD" w:rsidP="0096495C">
      <w:r>
        <w:object w:dxaOrig="2954" w:dyaOrig="2234" w14:anchorId="5CC9BC62">
          <v:shape id="_x0000_i1026" type="#_x0000_t75" style="width:118.2pt;height:90.25pt" o:ole="">
            <v:imagedata r:id="rId10" o:title=""/>
          </v:shape>
          <o:OLEObject Type="Embed" ProgID="Visio.Drawing.11" ShapeID="_x0000_i1026" DrawAspect="Content" ObjectID="_1624685685" r:id="rId11"/>
        </w:object>
      </w:r>
    </w:p>
    <w:p w14:paraId="617093EA" w14:textId="3EE9F771" w:rsidR="0096495C" w:rsidRDefault="0096495C" w:rsidP="0096495C">
      <w:r>
        <w:t>In some devices, the WICED Bluetooth Stack can be split into a "Host" and a "Controller" part. For example, the PSoC 6 and 4343W Combo Radio is a 2-chip solution that looks like this:</w:t>
      </w:r>
    </w:p>
    <w:p w14:paraId="36E75512" w14:textId="77777777" w:rsidR="0096495C" w:rsidRDefault="0096495C" w:rsidP="0096495C">
      <w:r w:rsidRPr="00626237">
        <w:t xml:space="preserve"> </w:t>
      </w:r>
      <w:r>
        <w:object w:dxaOrig="2954" w:dyaOrig="4034" w14:anchorId="424CF3C9">
          <v:shape id="_x0000_i1027" type="#_x0000_t75" style="width:118.2pt;height:163.35pt" o:ole="">
            <v:imagedata r:id="rId12" o:title=""/>
          </v:shape>
          <o:OLEObject Type="Embed" ProgID="Visio.Drawing.11" ShapeID="_x0000_i1027" DrawAspect="Content" ObjectID="_1624685686" r:id="rId13"/>
        </w:object>
      </w:r>
    </w:p>
    <w:p w14:paraId="63B75DF1" w14:textId="77777777" w:rsidR="0096495C" w:rsidRDefault="0096495C" w:rsidP="0096495C">
      <w:r>
        <w:t>The HCI concept was extended by the WICED Software team to provide a means of communication between the application layer of two chips. They call this interface "WICED HCI".</w:t>
      </w:r>
    </w:p>
    <w:p w14:paraId="0C9BCE8E" w14:textId="07FC8449" w:rsidR="0096495C" w:rsidRDefault="00786095" w:rsidP="0096495C">
      <w:r>
        <w:object w:dxaOrig="9255" w:dyaOrig="2234" w14:anchorId="5E0A8081">
          <v:shape id="_x0000_i1028" type="#_x0000_t75" style="width:365.35pt;height:88.65pt" o:ole="">
            <v:imagedata r:id="rId14" o:title=""/>
          </v:shape>
          <o:OLEObject Type="Embed" ProgID="Visio.Drawing.11" ShapeID="_x0000_i1028" DrawAspect="Content" ObjectID="_1624685687" r:id="rId15"/>
        </w:object>
      </w:r>
      <w:r w:rsidR="0096495C">
        <w:br w:type="page"/>
      </w:r>
    </w:p>
    <w:p w14:paraId="3C264527" w14:textId="3A027E01" w:rsidR="000471C1" w:rsidRDefault="00CA17C8" w:rsidP="003B1587">
      <w:pPr>
        <w:pStyle w:val="Heading1"/>
      </w:pPr>
      <w:bookmarkStart w:id="5" w:name="_Toc10553466"/>
      <w:r>
        <w:lastRenderedPageBreak/>
        <w:t>UART</w:t>
      </w:r>
      <w:r w:rsidR="000471C1">
        <w:t xml:space="preserve"> Debugging</w:t>
      </w:r>
      <w:bookmarkEnd w:id="5"/>
    </w:p>
    <w:p w14:paraId="10566435" w14:textId="4603327C" w:rsidR="00CA17C8" w:rsidRDefault="00AF4A5E" w:rsidP="000471C1">
      <w:pPr>
        <w:pStyle w:val="Heading2"/>
      </w:pPr>
      <w:bookmarkStart w:id="6" w:name="_Toc10553467"/>
      <w:r>
        <w:t>Architecture</w:t>
      </w:r>
      <w:bookmarkEnd w:id="6"/>
    </w:p>
    <w:p w14:paraId="30F77183" w14:textId="1A7BF237" w:rsidR="00533918" w:rsidRDefault="003B054D" w:rsidP="004E3F6D">
      <w:r>
        <w:t>There are typically two UARTs i</w:t>
      </w:r>
      <w:r w:rsidR="00533918">
        <w:t xml:space="preserve">n the WICED Bluetooth chips: </w:t>
      </w:r>
      <w:r w:rsidR="00A75E28">
        <w:t>The</w:t>
      </w:r>
      <w:r w:rsidR="00533918">
        <w:t xml:space="preserve"> Peripheral UART and the HCI UART.</w:t>
      </w:r>
    </w:p>
    <w:p w14:paraId="570E6CD0" w14:textId="3F446ACF" w:rsidR="006C7EE3" w:rsidRDefault="006C7EE3" w:rsidP="006C7EE3">
      <w:pPr>
        <w:pStyle w:val="Heading3"/>
      </w:pPr>
      <w:r>
        <w:t>Peripheral UART</w:t>
      </w:r>
    </w:p>
    <w:p w14:paraId="089773C1" w14:textId="6F411606"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w:t>
      </w:r>
      <w:r w:rsidR="005654CD">
        <w:t>81</w:t>
      </w:r>
      <w:r w:rsidR="00CB6E0D">
        <w:t>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2EEC5F22" w:rsidR="003B2E2C" w:rsidRPr="004E3F6D" w:rsidRDefault="00536B74" w:rsidP="00BE1122">
      <w:pPr>
        <w:jc w:val="center"/>
      </w:pPr>
      <w:r>
        <w:object w:dxaOrig="7994" w:dyaOrig="6194" w14:anchorId="5324ADE6">
          <v:shape id="_x0000_i1029" type="#_x0000_t75" style="width:350.35pt;height:271.35pt" o:ole="">
            <v:imagedata r:id="rId16" o:title=""/>
          </v:shape>
          <o:OLEObject Type="Embed" ProgID="Visio.Drawing.11" ShapeID="_x0000_i1029" DrawAspect="Content" ObjectID="_1624685688" r:id="rId17"/>
        </w:object>
      </w:r>
    </w:p>
    <w:p w14:paraId="5B0D47B5" w14:textId="237D4097" w:rsidR="003B054D" w:rsidRDefault="003B054D" w:rsidP="000471C1">
      <w:pPr>
        <w:pStyle w:val="Heading2"/>
      </w:pPr>
      <w:bookmarkStart w:id="7" w:name="_Toc10553468"/>
      <w:r>
        <w:t>Debugging Traces</w:t>
      </w:r>
      <w:bookmarkEnd w:id="7"/>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t>
      </w:r>
      <w:proofErr w:type="spellStart"/>
      <w:r w:rsidR="00C70CBA">
        <w:t>wiced_set_debug_uart</w:t>
      </w:r>
      <w:proofErr w:type="spellEnd"/>
      <w:r w:rsidR="00C70CBA">
        <w:t xml:space="preserve"> </w:t>
      </w:r>
      <w:r w:rsidR="00C96486">
        <w:t xml:space="preserve">with a parameter of </w:t>
      </w:r>
      <w:proofErr w:type="spellStart"/>
      <w:r w:rsidR="00C96486">
        <w:t>wiced_debug_uart_types_t</w:t>
      </w:r>
      <w:proofErr w:type="spellEnd"/>
      <w:r w:rsidR="00C96486">
        <w:t xml:space="preserve">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Debug trace message destinations. Used when calling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proofErr w:type="spellStart"/>
      <w:r w:rsidRPr="00590E4C">
        <w:rPr>
          <w:rFonts w:ascii="Courier New" w:hAnsi="Courier New" w:cs="Courier New"/>
          <w:b/>
          <w:bCs/>
          <w:color w:val="7F0055"/>
          <w:sz w:val="16"/>
          <w:szCs w:val="20"/>
        </w:rPr>
        <w:t>enum</w:t>
      </w:r>
      <w:proofErr w:type="spellEnd"/>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w:t>
      </w:r>
      <w:proofErr w:type="gramStart"/>
      <w:r w:rsidRPr="00590E4C">
        <w:rPr>
          <w:rFonts w:ascii="Courier New" w:hAnsi="Courier New" w:cs="Courier New"/>
          <w:i/>
          <w:iCs/>
          <w:color w:val="0000C0"/>
          <w:sz w:val="16"/>
          <w:szCs w:val="20"/>
        </w:rPr>
        <w:t>NONE</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000000"/>
          <w:sz w:val="16"/>
          <w:szCs w:val="20"/>
        </w:rPr>
        <w:t xml:space="preserve">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 xml:space="preserve">HCI UART to </w:t>
      </w:r>
      <w:proofErr w:type="spellStart"/>
      <w:r w:rsidRPr="00590E4C">
        <w:rPr>
          <w:rFonts w:ascii="Courier New" w:hAnsi="Courier New" w:cs="Courier New"/>
          <w:color w:val="3F7F5F"/>
          <w:sz w:val="16"/>
          <w:szCs w:val="20"/>
        </w:rPr>
        <w:t>ClientControl</w:t>
      </w:r>
      <w:proofErr w:type="spellEnd"/>
      <w:r w:rsidRPr="00590E4C">
        <w:rPr>
          <w:rFonts w:ascii="Courier New" w:hAnsi="Courier New" w:cs="Courier New"/>
          <w:color w:val="3F7F5F"/>
          <w:sz w:val="16"/>
          <w:szCs w:val="20"/>
        </w:rPr>
        <w:t xml:space="preserve">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 xml:space="preserve">default if </w:t>
      </w:r>
      <w:proofErr w:type="spellStart"/>
      <w:r w:rsidRPr="00590E4C">
        <w:rPr>
          <w:rFonts w:ascii="Courier New" w:hAnsi="Courier New" w:cs="Courier New"/>
          <w:color w:val="3F7F5F"/>
          <w:sz w:val="16"/>
          <w:szCs w:val="20"/>
        </w:rPr>
        <w:t>wiced_set_debug_</w:t>
      </w:r>
      <w:proofErr w:type="gramStart"/>
      <w:r w:rsidRPr="00590E4C">
        <w:rPr>
          <w:rFonts w:ascii="Courier New" w:hAnsi="Courier New" w:cs="Courier New"/>
          <w:color w:val="3F7F5F"/>
          <w:sz w:val="16"/>
          <w:szCs w:val="20"/>
        </w:rPr>
        <w:t>uart</w:t>
      </w:r>
      <w:proofErr w:type="spellEnd"/>
      <w:r w:rsidRPr="00590E4C">
        <w:rPr>
          <w:rFonts w:ascii="Courier New" w:hAnsi="Courier New" w:cs="Courier New"/>
          <w:color w:val="3F7F5F"/>
          <w:sz w:val="16"/>
          <w:szCs w:val="20"/>
        </w:rPr>
        <w:t>(</w:t>
      </w:r>
      <w:proofErr w:type="gramEnd"/>
      <w:r w:rsidRPr="00590E4C">
        <w:rPr>
          <w:rFonts w:ascii="Courier New" w:hAnsi="Courier New" w:cs="Courier New"/>
          <w:color w:val="3F7F5F"/>
          <w:sz w:val="16"/>
          <w:szCs w:val="20"/>
        </w:rPr>
        <w: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w:t>
      </w:r>
      <w:proofErr w:type="gramStart"/>
      <w:r w:rsidRPr="00590E4C">
        <w:rPr>
          <w:rFonts w:ascii="Courier New" w:hAnsi="Courier New" w:cs="Courier New"/>
          <w:i/>
          <w:iCs/>
          <w:color w:val="0000C0"/>
          <w:sz w:val="16"/>
          <w:szCs w:val="20"/>
        </w:rPr>
        <w:t>UART</w:t>
      </w:r>
      <w:r w:rsidRPr="00590E4C">
        <w:rPr>
          <w:rFonts w:ascii="Courier New" w:hAnsi="Courier New" w:cs="Courier New"/>
          <w:color w:val="000000"/>
          <w:sz w:val="16"/>
          <w:szCs w:val="20"/>
        </w:rPr>
        <w:t xml:space="preserve">,   </w:t>
      </w:r>
      <w:proofErr w:type="gramEnd"/>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proofErr w:type="spellStart"/>
      <w:r w:rsidRPr="00590E4C">
        <w:rPr>
          <w:rFonts w:ascii="Courier New" w:hAnsi="Courier New" w:cs="Courier New"/>
          <w:color w:val="3F7F5F"/>
          <w:sz w:val="16"/>
          <w:szCs w:val="20"/>
          <w:u w:val="single"/>
        </w:rPr>
        <w:t>uart</w:t>
      </w:r>
      <w:proofErr w:type="spellEnd"/>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proofErr w:type="gramStart"/>
      <w:r w:rsidRPr="00590E4C">
        <w:rPr>
          <w:rFonts w:ascii="Courier New" w:hAnsi="Courier New" w:cs="Courier New"/>
          <w:color w:val="000000"/>
          <w:sz w:val="16"/>
          <w:szCs w:val="20"/>
        </w:rPr>
        <w:t>}</w:t>
      </w:r>
      <w:proofErr w:type="spellStart"/>
      <w:r w:rsidRPr="00590E4C">
        <w:rPr>
          <w:rFonts w:ascii="Courier New" w:hAnsi="Courier New" w:cs="Courier New"/>
          <w:color w:val="005032"/>
          <w:sz w:val="16"/>
          <w:szCs w:val="20"/>
        </w:rPr>
        <w:t>wiced</w:t>
      </w:r>
      <w:proofErr w:type="gramEnd"/>
      <w:r w:rsidRPr="00590E4C">
        <w:rPr>
          <w:rFonts w:ascii="Courier New" w:hAnsi="Courier New" w:cs="Courier New"/>
          <w:color w:val="005032"/>
          <w:sz w:val="16"/>
          <w:szCs w:val="20"/>
        </w:rPr>
        <w:t>_debug_uart_types_t</w:t>
      </w:r>
      <w:proofErr w:type="spellEnd"/>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8" w:name="_Toc10553469"/>
      <w:bookmarkStart w:id="9" w:name="_Ref14072470"/>
      <w:r>
        <w:lastRenderedPageBreak/>
        <w:t>WICED HCI</w:t>
      </w:r>
      <w:r w:rsidR="00276620">
        <w:t xml:space="preserve"> &amp; the Client Control Utility</w:t>
      </w:r>
      <w:bookmarkEnd w:id="8"/>
      <w:bookmarkEnd w:id="9"/>
    </w:p>
    <w:p w14:paraId="32A11EAD" w14:textId="16C29D17" w:rsidR="00164877" w:rsidRDefault="00164877" w:rsidP="000471C1">
      <w:pPr>
        <w:pStyle w:val="Heading3"/>
      </w:pPr>
      <w:r>
        <w:t>WICED HCI</w:t>
      </w:r>
    </w:p>
    <w:p w14:paraId="0E164194" w14:textId="14DEE58B" w:rsidR="001C3F78" w:rsidRDefault="001C3F78" w:rsidP="001C3F78">
      <w:pPr>
        <w:rPr>
          <w:ins w:id="10" w:author="Greg Landry" w:date="2019-07-15T08:41:00Z"/>
        </w:rPr>
      </w:pPr>
      <w:ins w:id="11" w:author="Greg Landry" w:date="2019-07-15T08:41:00Z">
        <w:r>
          <w:t>You will try this out in</w:t>
        </w:r>
        <w:r>
          <w:rPr>
            <w:color w:val="2E74B5" w:themeColor="accent1" w:themeShade="BF"/>
          </w:rPr>
          <w:t xml:space="preserve"> </w:t>
        </w:r>
      </w:ins>
      <w:ins w:id="12" w:author="Greg Landry" w:date="2019-07-15T08:42:00Z">
        <w:r>
          <w:rPr>
            <w:color w:val="2E74B5" w:themeColor="accent1" w:themeShade="BF"/>
          </w:rPr>
          <w:fldChar w:fldCharType="begin"/>
        </w:r>
        <w:r>
          <w:rPr>
            <w:color w:val="2E74B5" w:themeColor="accent1" w:themeShade="BF"/>
          </w:rPr>
          <w:instrText xml:space="preserve"> REF _Ref8572915 \n \h </w:instrText>
        </w:r>
        <w:r>
          <w:rPr>
            <w:color w:val="2E74B5" w:themeColor="accent1" w:themeShade="BF"/>
          </w:rPr>
        </w:r>
      </w:ins>
      <w:r>
        <w:rPr>
          <w:color w:val="2E74B5" w:themeColor="accent1" w:themeShade="BF"/>
        </w:rPr>
        <w:fldChar w:fldCharType="separate"/>
      </w:r>
      <w:ins w:id="13" w:author="Greg Landry" w:date="2019-07-15T08:42:00Z">
        <w:r>
          <w:rPr>
            <w:color w:val="2E74B5" w:themeColor="accent1" w:themeShade="BF"/>
          </w:rPr>
          <w:t>Exercise - 5.2</w:t>
        </w:r>
        <w:r>
          <w:rPr>
            <w:color w:val="2E74B5" w:themeColor="accent1" w:themeShade="BF"/>
          </w:rPr>
          <w:fldChar w:fldCharType="end"/>
        </w:r>
      </w:ins>
      <w:ins w:id="14" w:author="Greg Landry" w:date="2019-07-15T08:41:00Z">
        <w:r>
          <w:t>.</w:t>
        </w:r>
      </w:ins>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0B1AA5D7" w14:textId="7173E7B9" w:rsidR="000E507F" w:rsidRDefault="007971AC" w:rsidP="007971AC">
      <w:pPr>
        <w:pStyle w:val="ListParagraph"/>
        <w:numPr>
          <w:ilvl w:val="0"/>
          <w:numId w:val="21"/>
        </w:numPr>
      </w:pPr>
      <w:r>
        <w:t>2-byte little endian Opcode consisting of a</w:t>
      </w:r>
      <w:r w:rsidR="000E507F">
        <w:t xml:space="preserve"> 1-byte </w:t>
      </w:r>
      <w:r w:rsidR="00272B9A">
        <w:t xml:space="preserve">Control Group </w:t>
      </w:r>
      <w:r w:rsidR="00FB1F06">
        <w:t xml:space="preserve">(a.k.a. </w:t>
      </w:r>
      <w:r w:rsidR="00272B9A">
        <w:t>Group Code</w:t>
      </w:r>
      <w:r w:rsidR="00FB1F06">
        <w:t>)</w:t>
      </w:r>
      <w:r>
        <w:t xml:space="preserve"> and 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w:t>
      </w:r>
      <w:proofErr w:type="gramStart"/>
      <w:r w:rsidR="000F280C">
        <w:t>list</w:t>
      </w:r>
      <w:proofErr w:type="gramEnd"/>
      <w:r w:rsidR="000F280C">
        <w:t xml:space="preserve"> of categories of transactions including Device=0x00, BLE=0x01, GATT=0x02, etc.  These groups are defined in </w:t>
      </w:r>
      <w:proofErr w:type="spellStart"/>
      <w:r w:rsidR="000F280C">
        <w:t>hci_control_api.h</w:t>
      </w:r>
      <w:proofErr w:type="spellEnd"/>
      <w:r w:rsidR="000F280C">
        <w:t xml:space="preserve">.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257B890B"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w:t>
      </w:r>
      <w:r w:rsidR="00536B74">
        <w:t xml:space="preserve">19 </w:t>
      </w:r>
      <w:r w:rsidR="00C30749">
        <w:t>01 00 00 00</w:t>
      </w:r>
      <w:r w:rsidR="00E41B96">
        <w:t>.</w:t>
      </w:r>
    </w:p>
    <w:p w14:paraId="0C4A3AE8" w14:textId="1A0B3AD4" w:rsidR="00164877" w:rsidRDefault="00164877" w:rsidP="000471C1">
      <w:pPr>
        <w:pStyle w:val="Heading3"/>
      </w:pPr>
      <w:bookmarkStart w:id="15" w:name="_Ref8572873"/>
      <w:r>
        <w:t>Transport</w:t>
      </w:r>
      <w:r w:rsidR="000624A5">
        <w:t xml:space="preserve"> Configuration</w:t>
      </w:r>
      <w:bookmarkEnd w:id="15"/>
    </w:p>
    <w:p w14:paraId="50BB37A8" w14:textId="4FCFADD3" w:rsidR="006B527C" w:rsidRPr="006B527C" w:rsidRDefault="006B527C" w:rsidP="00A57AA1">
      <w:pPr>
        <w:rPr>
          <w:color w:val="2E74B5" w:themeColor="accent1" w:themeShade="BF"/>
        </w:rPr>
      </w:pPr>
      <w:r>
        <w:t>You will use this information in</w:t>
      </w:r>
      <w:r w:rsidR="00556704">
        <w:t xml:space="preserve"> </w:t>
      </w:r>
      <w:r w:rsidR="00556704" w:rsidRPr="00556704">
        <w:rPr>
          <w:color w:val="2E74B5" w:themeColor="accent1" w:themeShade="BF"/>
        </w:rPr>
        <w:fldChar w:fldCharType="begin"/>
      </w:r>
      <w:r w:rsidR="00556704" w:rsidRPr="00556704">
        <w:rPr>
          <w:color w:val="2E74B5" w:themeColor="accent1" w:themeShade="BF"/>
        </w:rPr>
        <w:instrText xml:space="preserve"> REF _Ref8576129 \n \h </w:instrText>
      </w:r>
      <w:r w:rsidR="00556704" w:rsidRPr="00556704">
        <w:rPr>
          <w:color w:val="2E74B5" w:themeColor="accent1" w:themeShade="BF"/>
        </w:rPr>
      </w:r>
      <w:r w:rsidR="00556704" w:rsidRPr="00556704">
        <w:rPr>
          <w:color w:val="2E74B5" w:themeColor="accent1" w:themeShade="BF"/>
        </w:rPr>
        <w:fldChar w:fldCharType="separate"/>
      </w:r>
      <w:r w:rsidR="00A60985">
        <w:rPr>
          <w:color w:val="2E74B5" w:themeColor="accent1" w:themeShade="BF"/>
        </w:rPr>
        <w:t>Exercise - 5.1</w:t>
      </w:r>
      <w:r w:rsidR="00556704" w:rsidRPr="00556704">
        <w:rPr>
          <w:color w:val="2E74B5" w:themeColor="accent1" w:themeShade="BF"/>
        </w:rPr>
        <w:fldChar w:fldCharType="end"/>
      </w:r>
      <w:r w:rsidR="00556704">
        <w:t xml:space="preserve"> and</w:t>
      </w:r>
      <w:r>
        <w:t xml:space="preserve"> </w:t>
      </w:r>
      <w:r w:rsidRPr="006B527C">
        <w:rPr>
          <w:color w:val="2E74B5" w:themeColor="accent1" w:themeShade="BF"/>
        </w:rPr>
        <w:fldChar w:fldCharType="begin"/>
      </w:r>
      <w:r w:rsidRPr="006B527C">
        <w:rPr>
          <w:color w:val="2E74B5" w:themeColor="accent1" w:themeShade="BF"/>
        </w:rPr>
        <w:instrText xml:space="preserve"> REF _Ref8572915 \n \h </w:instrText>
      </w:r>
      <w:r w:rsidRPr="006B527C">
        <w:rPr>
          <w:color w:val="2E74B5" w:themeColor="accent1" w:themeShade="BF"/>
        </w:rPr>
      </w:r>
      <w:r w:rsidRPr="006B527C">
        <w:rPr>
          <w:color w:val="2E74B5" w:themeColor="accent1" w:themeShade="BF"/>
        </w:rPr>
        <w:fldChar w:fldCharType="separate"/>
      </w:r>
      <w:r w:rsidR="00A60985">
        <w:rPr>
          <w:color w:val="2E74B5" w:themeColor="accent1" w:themeShade="BF"/>
        </w:rPr>
        <w:t>Exercise - 5.2</w:t>
      </w:r>
      <w:r w:rsidRPr="006B527C">
        <w:rPr>
          <w:color w:val="2E74B5" w:themeColor="accent1" w:themeShade="BF"/>
        </w:rPr>
        <w:fldChar w:fldCharType="end"/>
      </w:r>
    </w:p>
    <w:p w14:paraId="5D3A2782" w14:textId="42B5BA5C" w:rsidR="00A57AA1" w:rsidRDefault="00A57AA1" w:rsidP="00A57AA1">
      <w:r>
        <w:t xml:space="preserve">To send and receive WICED HCI messages you need to configure the transport system for the HCI UART.  To do this you need to do </w:t>
      </w:r>
      <w:r w:rsidR="00A15013">
        <w:t>the following</w:t>
      </w:r>
      <w:r>
        <w:t xml:space="preserve"> </w:t>
      </w:r>
      <w:r w:rsidR="00907B37">
        <w:t>things</w:t>
      </w:r>
      <w:r w:rsidR="00AF4A5E">
        <w:t>:</w:t>
      </w:r>
    </w:p>
    <w:p w14:paraId="783A5B65" w14:textId="20DFF541" w:rsidR="00271DA3" w:rsidRDefault="00271DA3" w:rsidP="00907B37">
      <w:pPr>
        <w:pStyle w:val="ListParagraph"/>
        <w:numPr>
          <w:ilvl w:val="0"/>
          <w:numId w:val="23"/>
        </w:numPr>
      </w:pPr>
      <w:r>
        <w:t xml:space="preserve">Include </w:t>
      </w:r>
      <w:proofErr w:type="spellStart"/>
      <w:r>
        <w:t>wiced_transport.h</w:t>
      </w:r>
      <w:proofErr w:type="spellEnd"/>
      <w:r>
        <w:t xml:space="preserve"> and </w:t>
      </w:r>
      <w:proofErr w:type="spellStart"/>
      <w:r>
        <w:t>hci_control_api.h</w:t>
      </w:r>
      <w:proofErr w:type="spellEnd"/>
      <w:r>
        <w:t>.</w:t>
      </w:r>
    </w:p>
    <w:p w14:paraId="1EED28DF" w14:textId="28661BF8" w:rsidR="00C325D5" w:rsidRDefault="00C325D5" w:rsidP="00907B37">
      <w:pPr>
        <w:pStyle w:val="ListParagraph"/>
        <w:numPr>
          <w:ilvl w:val="0"/>
          <w:numId w:val="23"/>
        </w:numPr>
      </w:pPr>
      <w:r>
        <w:t xml:space="preserve">Declare a </w:t>
      </w:r>
      <w:r w:rsidR="008F7C65">
        <w:t xml:space="preserve">pointer to a </w:t>
      </w:r>
      <w:proofErr w:type="spellStart"/>
      <w:r w:rsidR="008F7C65">
        <w:t>wiced_transport_bu</w:t>
      </w:r>
      <w:r w:rsidR="00D000FF">
        <w:t>ff</w:t>
      </w:r>
      <w:r w:rsidR="008F7C65">
        <w:t>er_pool_t</w:t>
      </w:r>
      <w:proofErr w:type="spellEnd"/>
      <w:r w:rsidR="008F7C65">
        <w:t>.</w:t>
      </w:r>
    </w:p>
    <w:p w14:paraId="50E47F1E" w14:textId="6EE46493" w:rsidR="00A57AA1" w:rsidRDefault="00A57AA1" w:rsidP="00907B37">
      <w:pPr>
        <w:pStyle w:val="ListParagraph"/>
        <w:numPr>
          <w:ilvl w:val="0"/>
          <w:numId w:val="23"/>
        </w:numPr>
      </w:pPr>
      <w:r>
        <w:t xml:space="preserve">Create a </w:t>
      </w:r>
      <w:r w:rsidR="002B4FAC">
        <w:t xml:space="preserve">global </w:t>
      </w:r>
      <w:r>
        <w:t xml:space="preserve">structure of type </w:t>
      </w:r>
      <w:proofErr w:type="spellStart"/>
      <w:r>
        <w:t>wiced_transport_cfg_t</w:t>
      </w:r>
      <w:proofErr w:type="spellEnd"/>
      <w:r>
        <w:t xml:space="preserve"> which contains the HCI UART configuration</w:t>
      </w:r>
      <w:r w:rsidR="00846F89">
        <w:t xml:space="preserve"> including</w:t>
      </w:r>
      <w:r>
        <w:t xml:space="preserve">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t>
      </w:r>
      <w:proofErr w:type="spellStart"/>
      <w:r>
        <w:t>wiced_transport_init</w:t>
      </w:r>
      <w:proofErr w:type="spellEnd"/>
      <w:r>
        <w:t xml:space="preserve"> (with a pointer to your </w:t>
      </w:r>
      <w:r w:rsidR="00020CDD">
        <w:t xml:space="preserve">configuration </w:t>
      </w:r>
      <w:r>
        <w:t>structure)</w:t>
      </w:r>
      <w:r w:rsidR="007C45A9">
        <w:t>.</w:t>
      </w:r>
    </w:p>
    <w:p w14:paraId="58E62C83" w14:textId="0E5AA724" w:rsidR="00B54056" w:rsidRDefault="00A57AA1" w:rsidP="00B54056">
      <w:pPr>
        <w:pStyle w:val="ListParagraph"/>
        <w:numPr>
          <w:ilvl w:val="0"/>
          <w:numId w:val="23"/>
        </w:numPr>
      </w:pPr>
      <w:r>
        <w:t xml:space="preserve">Call </w:t>
      </w:r>
      <w:proofErr w:type="spellStart"/>
      <w:r>
        <w:t>wiced_transport_create_buffer_pool</w:t>
      </w:r>
      <w:proofErr w:type="spellEnd"/>
      <w:r>
        <w:t xml:space="preserve"> to create </w:t>
      </w:r>
      <w:r w:rsidR="00020CDD">
        <w:t>buffers for the transport system to use.</w:t>
      </w:r>
    </w:p>
    <w:p w14:paraId="6870D070" w14:textId="02C76E5B" w:rsidR="00AD73EE" w:rsidRDefault="00AD73EE" w:rsidP="00907B37">
      <w:pPr>
        <w:pStyle w:val="ListParagraph"/>
        <w:numPr>
          <w:ilvl w:val="0"/>
          <w:numId w:val="23"/>
        </w:numPr>
      </w:pPr>
      <w:r>
        <w:t xml:space="preserve">Create the HCI RX </w:t>
      </w:r>
      <w:r w:rsidR="002D7FD6">
        <w:t xml:space="preserve">handler function </w:t>
      </w:r>
      <w:r>
        <w:t>and TX handler function (if needed).</w:t>
      </w:r>
    </w:p>
    <w:p w14:paraId="0DE90BE0" w14:textId="41BA0DBA" w:rsidR="00020CDD" w:rsidRDefault="00A15013" w:rsidP="00A57AA1">
      <w:r>
        <w:t>Each of these are shown below with examples.</w:t>
      </w:r>
    </w:p>
    <w:p w14:paraId="7337D53B" w14:textId="77777777" w:rsidR="008F7C65" w:rsidRDefault="008F7C65">
      <w:pPr>
        <w:rPr>
          <w:rFonts w:asciiTheme="majorHAnsi" w:eastAsiaTheme="majorEastAsia" w:hAnsiTheme="majorHAnsi" w:cstheme="majorBidi"/>
          <w:i/>
          <w:iCs/>
          <w:color w:val="2E74B5" w:themeColor="accent1" w:themeShade="BF"/>
        </w:rPr>
      </w:pPr>
      <w:r>
        <w:br w:type="page"/>
      </w:r>
    </w:p>
    <w:p w14:paraId="0BE39B40" w14:textId="27C95E6A" w:rsidR="000624A5" w:rsidRDefault="00271DA3" w:rsidP="00271DA3">
      <w:pPr>
        <w:pStyle w:val="Heading4"/>
      </w:pPr>
      <w:r>
        <w:lastRenderedPageBreak/>
        <w:t>Includes</w:t>
      </w:r>
    </w:p>
    <w:p w14:paraId="4B2DD895" w14:textId="77777777" w:rsidR="00271DA3" w:rsidRPr="00271DA3" w:rsidRDefault="00271DA3" w:rsidP="00271DA3">
      <w:pPr>
        <w:autoSpaceDE w:val="0"/>
        <w:autoSpaceDN w:val="0"/>
        <w:adjustRightInd w:val="0"/>
        <w:spacing w:after="0" w:line="240" w:lineRule="auto"/>
        <w:ind w:left="720"/>
        <w:rPr>
          <w:rFonts w:ascii="Courier New" w:hAnsi="Courier New" w:cs="Courier New"/>
          <w:sz w:val="18"/>
          <w:szCs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wiced_transport.h</w:t>
      </w:r>
      <w:proofErr w:type="spellEnd"/>
      <w:r w:rsidRPr="00271DA3">
        <w:rPr>
          <w:rFonts w:ascii="Courier New" w:hAnsi="Courier New" w:cs="Courier New"/>
          <w:color w:val="2A00FF"/>
          <w:sz w:val="18"/>
          <w:szCs w:val="20"/>
        </w:rPr>
        <w:t>"</w:t>
      </w:r>
    </w:p>
    <w:p w14:paraId="476EDD32" w14:textId="38DAB39C" w:rsidR="00271DA3" w:rsidRPr="00271DA3" w:rsidRDefault="00271DA3" w:rsidP="00271DA3">
      <w:pPr>
        <w:ind w:left="720"/>
        <w:rPr>
          <w:rFonts w:ascii="Courier New" w:hAnsi="Courier New" w:cs="Courier New"/>
          <w:sz w:val="20"/>
        </w:rPr>
      </w:pPr>
      <w:r w:rsidRPr="00271DA3">
        <w:rPr>
          <w:rFonts w:ascii="Courier New" w:hAnsi="Courier New" w:cs="Courier New"/>
          <w:b/>
          <w:bCs/>
          <w:color w:val="7F0055"/>
          <w:sz w:val="18"/>
          <w:szCs w:val="20"/>
        </w:rPr>
        <w:t>#include</w:t>
      </w:r>
      <w:r w:rsidRPr="00271DA3">
        <w:rPr>
          <w:rFonts w:ascii="Courier New" w:hAnsi="Courier New" w:cs="Courier New"/>
          <w:color w:val="000000"/>
          <w:sz w:val="18"/>
          <w:szCs w:val="20"/>
        </w:rPr>
        <w:t xml:space="preserve"> </w:t>
      </w:r>
      <w:r w:rsidRPr="00271DA3">
        <w:rPr>
          <w:rFonts w:ascii="Courier New" w:hAnsi="Courier New" w:cs="Courier New"/>
          <w:color w:val="2A00FF"/>
          <w:sz w:val="18"/>
          <w:szCs w:val="20"/>
        </w:rPr>
        <w:t>"</w:t>
      </w:r>
      <w:proofErr w:type="spellStart"/>
      <w:r w:rsidRPr="00271DA3">
        <w:rPr>
          <w:rFonts w:ascii="Courier New" w:hAnsi="Courier New" w:cs="Courier New"/>
          <w:color w:val="2A00FF"/>
          <w:sz w:val="18"/>
          <w:szCs w:val="20"/>
        </w:rPr>
        <w:t>hci_control_api.h</w:t>
      </w:r>
      <w:proofErr w:type="spellEnd"/>
      <w:r w:rsidRPr="00271DA3">
        <w:rPr>
          <w:rFonts w:ascii="Courier New" w:hAnsi="Courier New" w:cs="Courier New"/>
          <w:color w:val="2A00FF"/>
          <w:sz w:val="18"/>
          <w:szCs w:val="20"/>
        </w:rPr>
        <w:t>"</w:t>
      </w:r>
    </w:p>
    <w:p w14:paraId="15530D27" w14:textId="70F5440D" w:rsidR="008F7C65" w:rsidRDefault="008F7C65" w:rsidP="00994C9E">
      <w:pPr>
        <w:pStyle w:val="Heading4"/>
      </w:pPr>
      <w:r>
        <w:t>Transport Buffer Pool Pointer</w:t>
      </w:r>
    </w:p>
    <w:p w14:paraId="58A9BB2C" w14:textId="4E6E1325" w:rsidR="008F7C65" w:rsidRDefault="008F7C65" w:rsidP="008F7C65">
      <w:r>
        <w:t xml:space="preserve">Add a global pointer to a </w:t>
      </w:r>
      <w:proofErr w:type="spellStart"/>
      <w:r>
        <w:t>wiced_transport_bu</w:t>
      </w:r>
      <w:r w:rsidR="00D000FF">
        <w:t>ff</w:t>
      </w:r>
      <w:r>
        <w:t>er_pool_t</w:t>
      </w:r>
      <w:proofErr w:type="spellEnd"/>
      <w:r>
        <w:t xml:space="preserve"> like this:</w:t>
      </w:r>
    </w:p>
    <w:p w14:paraId="0658151E" w14:textId="48333E99" w:rsidR="008F7C65" w:rsidRPr="008F7C65" w:rsidRDefault="008F7C65" w:rsidP="008F7C65">
      <w:pPr>
        <w:autoSpaceDE w:val="0"/>
        <w:autoSpaceDN w:val="0"/>
        <w:adjustRightInd w:val="0"/>
        <w:spacing w:after="0" w:line="240" w:lineRule="auto"/>
        <w:ind w:left="720"/>
        <w:rPr>
          <w:rFonts w:ascii="Courier New" w:hAnsi="Courier New" w:cs="Courier New"/>
          <w:sz w:val="16"/>
          <w:szCs w:val="20"/>
        </w:rPr>
      </w:pPr>
      <w:r w:rsidRPr="008F7C65">
        <w:rPr>
          <w:rFonts w:ascii="Courier New" w:hAnsi="Courier New" w:cs="Courier New"/>
          <w:b/>
          <w:bCs/>
          <w:color w:val="7F0055"/>
          <w:sz w:val="16"/>
          <w:szCs w:val="20"/>
        </w:rPr>
        <w:t>static</w:t>
      </w:r>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5032"/>
          <w:sz w:val="16"/>
          <w:szCs w:val="20"/>
        </w:rPr>
        <w:t>wiced_transport_buffer_pool_t</w:t>
      </w:r>
      <w:proofErr w:type="spellEnd"/>
      <w:r w:rsidRPr="008F7C65">
        <w:rPr>
          <w:rFonts w:ascii="Courier New" w:hAnsi="Courier New" w:cs="Courier New"/>
          <w:color w:val="000000"/>
          <w:sz w:val="16"/>
          <w:szCs w:val="20"/>
        </w:rPr>
        <w:t xml:space="preserve">* </w:t>
      </w:r>
      <w:proofErr w:type="spellStart"/>
      <w:r w:rsidRPr="008F7C65">
        <w:rPr>
          <w:rFonts w:ascii="Courier New" w:hAnsi="Courier New" w:cs="Courier New"/>
          <w:color w:val="000000"/>
          <w:sz w:val="16"/>
          <w:szCs w:val="20"/>
        </w:rPr>
        <w:t>transport_pool</w:t>
      </w:r>
      <w:proofErr w:type="spellEnd"/>
      <w:r w:rsidRPr="008F7C65">
        <w:rPr>
          <w:rFonts w:ascii="Courier New" w:hAnsi="Courier New" w:cs="Courier New"/>
          <w:color w:val="000000"/>
          <w:sz w:val="16"/>
          <w:szCs w:val="20"/>
        </w:rPr>
        <w:t xml:space="preserve"> = NULL;</w:t>
      </w:r>
    </w:p>
    <w:p w14:paraId="3A379B2F" w14:textId="7F08F2AF" w:rsidR="006C196C" w:rsidRDefault="00906307" w:rsidP="00994C9E">
      <w:pPr>
        <w:pStyle w:val="Heading4"/>
      </w:pPr>
      <w:r>
        <w:t>Transport Configuration Structure</w:t>
      </w:r>
    </w:p>
    <w:p w14:paraId="07E41409" w14:textId="30EFFAC9" w:rsidR="00813B54" w:rsidRPr="00813B54" w:rsidRDefault="00A15013" w:rsidP="00994C9E">
      <w:pPr>
        <w:keepNext/>
      </w:pPr>
      <w:r>
        <w:t>A</w:t>
      </w:r>
      <w:r w:rsidR="00A168C4">
        <w:t>n</w:t>
      </w:r>
      <w:r>
        <w:t xml:space="preserve"> example </w:t>
      </w:r>
      <w:r w:rsidR="00813B54">
        <w:t xml:space="preserve">transport configuration structure </w:t>
      </w:r>
      <w:r>
        <w:t xml:space="preserve">for HCI </w:t>
      </w:r>
      <w:r w:rsidR="00813B54">
        <w:t>is shown below. The default baud is 3,000,000.</w:t>
      </w:r>
      <w:r>
        <w:t xml:space="preserve"> In this example, there is no HCI TX handler implemented</w:t>
      </w:r>
      <w:r w:rsidR="00A168C4">
        <w:t xml:space="preserve"> so it is specified as NULL</w:t>
      </w:r>
      <w:r>
        <w:t>.</w:t>
      </w:r>
    </w:p>
    <w:p w14:paraId="75C1E2A7"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w:t>
      </w:r>
    </w:p>
    <w:p w14:paraId="2A2105BF"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 Transport Configuration</w:t>
      </w:r>
    </w:p>
    <w:p w14:paraId="4FE64B93" w14:textId="77777777" w:rsidR="00906307" w:rsidRPr="00543DE1" w:rsidRDefault="00906307" w:rsidP="00906307">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3F7F5F"/>
          <w:sz w:val="14"/>
          <w:szCs w:val="20"/>
        </w:rPr>
        <w:t xml:space="preserve"> ******************************************************************/</w:t>
      </w:r>
    </w:p>
    <w:p w14:paraId="4876E22E" w14:textId="08B77E21" w:rsidR="007657C0" w:rsidRPr="00543DE1" w:rsidRDefault="007657C0" w:rsidP="00906307">
      <w:pPr>
        <w:autoSpaceDE w:val="0"/>
        <w:autoSpaceDN w:val="0"/>
        <w:adjustRightInd w:val="0"/>
        <w:spacing w:after="0" w:line="240" w:lineRule="auto"/>
        <w:rPr>
          <w:rFonts w:ascii="Courier New" w:hAnsi="Courier New" w:cs="Courier New"/>
          <w:color w:val="000000"/>
          <w:sz w:val="14"/>
          <w:szCs w:val="20"/>
        </w:rPr>
      </w:pPr>
      <w:r w:rsidRPr="00543DE1">
        <w:rPr>
          <w:rFonts w:ascii="Courier New" w:hAnsi="Courier New" w:cs="Courier New"/>
          <w:b/>
          <w:bCs/>
          <w:color w:val="7F0055"/>
          <w:sz w:val="14"/>
          <w:szCs w:val="20"/>
        </w:rPr>
        <w:t>#define</w:t>
      </w:r>
      <w:r w:rsidRPr="00543DE1">
        <w:rPr>
          <w:rFonts w:ascii="Courier New" w:hAnsi="Courier New" w:cs="Courier New"/>
          <w:color w:val="000000"/>
          <w:sz w:val="14"/>
          <w:szCs w:val="20"/>
        </w:rPr>
        <w:t xml:space="preserve"> TRANS_UART_BUFFER_SIZE  1024</w:t>
      </w:r>
    </w:p>
    <w:p w14:paraId="1610ED1D" w14:textId="62203A43" w:rsidR="007657C0" w:rsidRPr="00543DE1" w:rsidRDefault="007657C0" w:rsidP="00906307">
      <w:pPr>
        <w:autoSpaceDE w:val="0"/>
        <w:autoSpaceDN w:val="0"/>
        <w:adjustRightInd w:val="0"/>
        <w:spacing w:after="0" w:line="240" w:lineRule="auto"/>
        <w:rPr>
          <w:rFonts w:ascii="Courier New" w:hAnsi="Courier New" w:cs="Courier New"/>
          <w:color w:val="005032"/>
          <w:sz w:val="10"/>
          <w:szCs w:val="20"/>
        </w:rPr>
      </w:pPr>
      <w:r w:rsidRPr="00543DE1">
        <w:rPr>
          <w:rFonts w:ascii="Courier New" w:hAnsi="Courier New" w:cs="Courier New"/>
          <w:b/>
          <w:bCs/>
          <w:color w:val="7F0055"/>
          <w:sz w:val="14"/>
          <w:szCs w:val="20"/>
        </w:rPr>
        <w:t xml:space="preserve">#define </w:t>
      </w:r>
      <w:r w:rsidRPr="00543DE1">
        <w:rPr>
          <w:rFonts w:ascii="Courier New" w:hAnsi="Courier New" w:cs="Courier New"/>
          <w:color w:val="000000"/>
          <w:sz w:val="14"/>
          <w:szCs w:val="20"/>
        </w:rPr>
        <w:t>TRANS_UART_BUFFER_COUNT 2</w:t>
      </w:r>
    </w:p>
    <w:p w14:paraId="28A4E008" w14:textId="77777777" w:rsidR="007657C0" w:rsidRPr="007657C0" w:rsidRDefault="007657C0" w:rsidP="00906307">
      <w:pPr>
        <w:autoSpaceDE w:val="0"/>
        <w:autoSpaceDN w:val="0"/>
        <w:adjustRightInd w:val="0"/>
        <w:spacing w:after="0" w:line="240" w:lineRule="auto"/>
        <w:rPr>
          <w:rFonts w:ascii="Courier New" w:hAnsi="Courier New" w:cs="Courier New"/>
          <w:color w:val="005032"/>
          <w:sz w:val="16"/>
          <w:szCs w:val="20"/>
        </w:rPr>
      </w:pPr>
    </w:p>
    <w:p w14:paraId="5F44EA3F"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b/>
          <w:bCs/>
          <w:color w:val="7F0055"/>
          <w:sz w:val="14"/>
          <w:szCs w:val="20"/>
        </w:rPr>
        <w:t>const</w:t>
      </w:r>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5032"/>
          <w:sz w:val="14"/>
          <w:szCs w:val="20"/>
        </w:rPr>
        <w:t>wiced_transport_cfg_</w:t>
      </w:r>
      <w:proofErr w:type="gramStart"/>
      <w:r w:rsidRPr="00543DE1">
        <w:rPr>
          <w:rFonts w:ascii="Courier New" w:hAnsi="Courier New" w:cs="Courier New"/>
          <w:color w:val="005032"/>
          <w:sz w:val="14"/>
          <w:szCs w:val="20"/>
        </w:rPr>
        <w:t>t</w:t>
      </w:r>
      <w:proofErr w:type="spellEnd"/>
      <w:r w:rsidRPr="00543DE1">
        <w:rPr>
          <w:rFonts w:ascii="Courier New" w:hAnsi="Courier New" w:cs="Courier New"/>
          <w:color w:val="000000"/>
          <w:sz w:val="14"/>
          <w:szCs w:val="20"/>
        </w:rPr>
        <w:t xml:space="preserve">  </w:t>
      </w:r>
      <w:proofErr w:type="spellStart"/>
      <w:r w:rsidRPr="00543DE1">
        <w:rPr>
          <w:rFonts w:ascii="Courier New" w:hAnsi="Courier New" w:cs="Courier New"/>
          <w:color w:val="000000"/>
          <w:sz w:val="14"/>
          <w:szCs w:val="20"/>
        </w:rPr>
        <w:t>transport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71DB57D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w:t>
      </w:r>
    </w:p>
    <w:p w14:paraId="06C4BA1B"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.type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type. */</w:t>
      </w:r>
    </w:p>
    <w:p w14:paraId="442454E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spellStart"/>
      <w:proofErr w:type="gramStart"/>
      <w:r w:rsidRPr="00543DE1">
        <w:rPr>
          <w:rFonts w:ascii="Courier New" w:hAnsi="Courier New" w:cs="Courier New"/>
          <w:color w:val="000000"/>
          <w:sz w:val="14"/>
          <w:szCs w:val="20"/>
        </w:rPr>
        <w:t>cfg.uart</w:t>
      </w:r>
      <w:proofErr w:type="gramEnd"/>
      <w:r w:rsidRPr="00543DE1">
        <w:rPr>
          <w:rFonts w:ascii="Courier New" w:hAnsi="Courier New" w:cs="Courier New"/>
          <w:color w:val="000000"/>
          <w:sz w:val="14"/>
          <w:szCs w:val="20"/>
        </w:rPr>
        <w:t>_cfg</w:t>
      </w:r>
      <w:proofErr w:type="spellEnd"/>
      <w:r w:rsidRPr="00543DE1">
        <w:rPr>
          <w:rFonts w:ascii="Courier New" w:hAnsi="Courier New" w:cs="Courier New"/>
          <w:color w:val="000000"/>
          <w:sz w:val="14"/>
          <w:szCs w:val="20"/>
        </w:rPr>
        <w:t xml:space="preserve">        =</w:t>
      </w:r>
    </w:p>
    <w:p w14:paraId="40D928FC"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66061EF1" w14:textId="111BD03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.mode</w:t>
      </w:r>
      <w:proofErr w:type="gramEnd"/>
      <w:r w:rsidRPr="00543DE1">
        <w:rPr>
          <w:rFonts w:ascii="Courier New" w:hAnsi="Courier New" w:cs="Courier New"/>
          <w:color w:val="000000"/>
          <w:sz w:val="14"/>
          <w:szCs w:val="20"/>
        </w:rPr>
        <w:t xml:space="preserve"> = </w:t>
      </w:r>
      <w:r w:rsidRPr="00543DE1">
        <w:rPr>
          <w:rFonts w:ascii="Courier New" w:hAnsi="Courier New" w:cs="Courier New"/>
          <w:i/>
          <w:iCs/>
          <w:color w:val="0000C0"/>
          <w:sz w:val="14"/>
          <w:szCs w:val="20"/>
        </w:rPr>
        <w:t>WICED_TRANSPORT_UART_HCI_MODE</w:t>
      </w:r>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mode, HCI or Raw */</w:t>
      </w:r>
    </w:p>
    <w:p w14:paraId="13DDE3C3" w14:textId="023A4954"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baud</w:t>
      </w:r>
      <w:proofErr w:type="gramEnd"/>
      <w:r w:rsidRPr="00543DE1">
        <w:rPr>
          <w:rFonts w:ascii="Courier New" w:hAnsi="Courier New" w:cs="Courier New"/>
          <w:color w:val="000000"/>
          <w:sz w:val="14"/>
          <w:szCs w:val="20"/>
        </w:rPr>
        <w:t>_rate</w:t>
      </w:r>
      <w:proofErr w:type="spellEnd"/>
      <w:r w:rsidRPr="00543DE1">
        <w:rPr>
          <w:rFonts w:ascii="Courier New" w:hAnsi="Courier New" w:cs="Courier New"/>
          <w:color w:val="000000"/>
          <w:sz w:val="14"/>
          <w:szCs w:val="20"/>
        </w:rPr>
        <w:t xml:space="preserve"> = HCI_UART_DEFAULT_BAUD</w:t>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/**&lt;  UART baud rate */</w:t>
      </w:r>
    </w:p>
    <w:p w14:paraId="42776C02"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7A775D18"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rx</w:t>
      </w:r>
      <w:proofErr w:type="gramEnd"/>
      <w:r w:rsidRPr="00543DE1">
        <w:rPr>
          <w:rFonts w:ascii="Courier New" w:hAnsi="Courier New" w:cs="Courier New"/>
          <w:color w:val="000000"/>
          <w:sz w:val="14"/>
          <w:szCs w:val="20"/>
        </w:rPr>
        <w:t>_buff_pool_cfg</w:t>
      </w:r>
      <w:proofErr w:type="spellEnd"/>
      <w:r w:rsidRPr="00543DE1">
        <w:rPr>
          <w:rFonts w:ascii="Courier New" w:hAnsi="Courier New" w:cs="Courier New"/>
          <w:color w:val="000000"/>
          <w:sz w:val="14"/>
          <w:szCs w:val="20"/>
        </w:rPr>
        <w:t xml:space="preserve">    =</w:t>
      </w:r>
    </w:p>
    <w:p w14:paraId="503B4FCA"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0E70CBC8" w14:textId="3CEA1092"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_size</w:t>
      </w:r>
      <w:proofErr w:type="spellEnd"/>
      <w:r w:rsidRPr="00543DE1">
        <w:rPr>
          <w:rFonts w:ascii="Courier New" w:hAnsi="Courier New" w:cs="Courier New"/>
          <w:color w:val="000000"/>
          <w:sz w:val="14"/>
          <w:szCs w:val="20"/>
        </w:rPr>
        <w:t xml:space="preserve"> = TRANS_UART_BUFFER_SIZE,</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Size */</w:t>
      </w:r>
    </w:p>
    <w:p w14:paraId="18467181" w14:textId="5330625C"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ab/>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buffer</w:t>
      </w:r>
      <w:proofErr w:type="gramEnd"/>
      <w:r w:rsidRPr="00543DE1">
        <w:rPr>
          <w:rFonts w:ascii="Courier New" w:hAnsi="Courier New" w:cs="Courier New"/>
          <w:color w:val="000000"/>
          <w:sz w:val="14"/>
          <w:szCs w:val="20"/>
        </w:rPr>
        <w:t>_count</w:t>
      </w:r>
      <w:proofErr w:type="spellEnd"/>
      <w:r w:rsidRPr="00543DE1">
        <w:rPr>
          <w:rFonts w:ascii="Courier New" w:hAnsi="Courier New" w:cs="Courier New"/>
          <w:color w:val="000000"/>
          <w:sz w:val="14"/>
          <w:szCs w:val="20"/>
        </w:rPr>
        <w:t xml:space="preserve"> = TRANS_UART_BUFFER_COUNT</w:t>
      </w:r>
      <w:r w:rsidRPr="00543DE1">
        <w:rPr>
          <w:rFonts w:ascii="Courier New" w:hAnsi="Courier New" w:cs="Courier New"/>
          <w:color w:val="000000"/>
          <w:sz w:val="14"/>
          <w:szCs w:val="20"/>
        </w:rPr>
        <w:tab/>
      </w:r>
      <w:r w:rsidR="004A6370">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r w:rsidRPr="00543DE1">
        <w:rPr>
          <w:rFonts w:ascii="Courier New" w:hAnsi="Courier New" w:cs="Courier New"/>
          <w:color w:val="3F7F5F"/>
          <w:sz w:val="14"/>
          <w:szCs w:val="20"/>
          <w:u w:val="single"/>
        </w:rPr>
        <w:t>Rx</w:t>
      </w:r>
      <w:r w:rsidRPr="00543DE1">
        <w:rPr>
          <w:rFonts w:ascii="Courier New" w:hAnsi="Courier New" w:cs="Courier New"/>
          <w:color w:val="3F7F5F"/>
          <w:sz w:val="14"/>
          <w:szCs w:val="20"/>
        </w:rPr>
        <w:t xml:space="preserve"> Buffer Count */</w:t>
      </w:r>
    </w:p>
    <w:p w14:paraId="617D1E07"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
    <w:p w14:paraId="17F5ED47" w14:textId="5B35E563"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_status_handler</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status handler.*/</w:t>
      </w:r>
    </w:p>
    <w:p w14:paraId="509C8480" w14:textId="77777777"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_data_handler</w:t>
      </w:r>
      <w:proofErr w:type="spellEnd"/>
      <w:r w:rsidRPr="00543DE1">
        <w:rPr>
          <w:rFonts w:ascii="Courier New" w:hAnsi="Courier New" w:cs="Courier New"/>
          <w:color w:val="000000"/>
          <w:sz w:val="14"/>
          <w:szCs w:val="20"/>
        </w:rPr>
        <w:t xml:space="preserve">      = </w:t>
      </w:r>
      <w:proofErr w:type="spellStart"/>
      <w:r w:rsidRPr="00543DE1">
        <w:rPr>
          <w:rFonts w:ascii="Courier New" w:hAnsi="Courier New" w:cs="Courier New"/>
          <w:color w:val="000000"/>
          <w:sz w:val="14"/>
          <w:szCs w:val="20"/>
        </w:rPr>
        <w:t>hci_control_process_rx_cmd</w:t>
      </w:r>
      <w:proofErr w:type="spellEnd"/>
      <w:r w:rsidRPr="00543DE1">
        <w:rPr>
          <w:rFonts w:ascii="Courier New" w:hAnsi="Courier New" w:cs="Courier New"/>
          <w:color w:val="000000"/>
          <w:sz w:val="14"/>
          <w:szCs w:val="20"/>
        </w:rPr>
        <w:t>,</w:t>
      </w:r>
      <w:r w:rsidRP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receive data handler. */</w:t>
      </w:r>
    </w:p>
    <w:p w14:paraId="1F93F5D3" w14:textId="3DADE021" w:rsidR="002926A3" w:rsidRPr="00543DE1" w:rsidRDefault="002926A3" w:rsidP="002926A3">
      <w:pPr>
        <w:autoSpaceDE w:val="0"/>
        <w:autoSpaceDN w:val="0"/>
        <w:adjustRightInd w:val="0"/>
        <w:spacing w:after="0" w:line="240" w:lineRule="auto"/>
        <w:rPr>
          <w:rFonts w:ascii="Courier New" w:hAnsi="Courier New" w:cs="Courier New"/>
          <w:sz w:val="14"/>
          <w:szCs w:val="20"/>
        </w:rPr>
      </w:pPr>
      <w:r w:rsidRPr="00543DE1">
        <w:rPr>
          <w:rFonts w:ascii="Courier New" w:hAnsi="Courier New" w:cs="Courier New"/>
          <w:color w:val="000000"/>
          <w:sz w:val="14"/>
          <w:szCs w:val="20"/>
        </w:rPr>
        <w:t xml:space="preserve">    </w:t>
      </w:r>
      <w:proofErr w:type="gramStart"/>
      <w:r w:rsidRPr="00543DE1">
        <w:rPr>
          <w:rFonts w:ascii="Courier New" w:hAnsi="Courier New" w:cs="Courier New"/>
          <w:color w:val="000000"/>
          <w:sz w:val="14"/>
          <w:szCs w:val="20"/>
        </w:rPr>
        <w:t>.</w:t>
      </w:r>
      <w:proofErr w:type="spellStart"/>
      <w:r w:rsidRPr="00543DE1">
        <w:rPr>
          <w:rFonts w:ascii="Courier New" w:hAnsi="Courier New" w:cs="Courier New"/>
          <w:color w:val="000000"/>
          <w:sz w:val="14"/>
          <w:szCs w:val="20"/>
        </w:rPr>
        <w:t>p</w:t>
      </w:r>
      <w:proofErr w:type="gramEnd"/>
      <w:r w:rsidRPr="00543DE1">
        <w:rPr>
          <w:rFonts w:ascii="Courier New" w:hAnsi="Courier New" w:cs="Courier New"/>
          <w:color w:val="000000"/>
          <w:sz w:val="14"/>
          <w:szCs w:val="20"/>
        </w:rPr>
        <w:t>_tx_complete_cback</w:t>
      </w:r>
      <w:proofErr w:type="spellEnd"/>
      <w:r w:rsidRPr="00543DE1">
        <w:rPr>
          <w:rFonts w:ascii="Courier New" w:hAnsi="Courier New" w:cs="Courier New"/>
          <w:color w:val="000000"/>
          <w:sz w:val="14"/>
          <w:szCs w:val="20"/>
        </w:rPr>
        <w:t xml:space="preserve"> = NULL</w:t>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Pr="00543DE1">
        <w:rPr>
          <w:rFonts w:ascii="Courier New" w:hAnsi="Courier New" w:cs="Courier New"/>
          <w:color w:val="000000"/>
          <w:sz w:val="14"/>
          <w:szCs w:val="20"/>
        </w:rPr>
        <w:tab/>
      </w:r>
      <w:r w:rsidR="00543DE1">
        <w:rPr>
          <w:rFonts w:ascii="Courier New" w:hAnsi="Courier New" w:cs="Courier New"/>
          <w:color w:val="000000"/>
          <w:sz w:val="14"/>
          <w:szCs w:val="20"/>
        </w:rPr>
        <w:tab/>
      </w:r>
      <w:r w:rsidRPr="00543DE1">
        <w:rPr>
          <w:rFonts w:ascii="Courier New" w:hAnsi="Courier New" w:cs="Courier New"/>
          <w:color w:val="3F7F5F"/>
          <w:sz w:val="14"/>
          <w:szCs w:val="20"/>
        </w:rPr>
        <w:t xml:space="preserve">/**&lt; </w:t>
      </w:r>
      <w:proofErr w:type="spellStart"/>
      <w:r w:rsidRPr="00543DE1">
        <w:rPr>
          <w:rFonts w:ascii="Courier New" w:hAnsi="Courier New" w:cs="Courier New"/>
          <w:color w:val="3F7F5F"/>
          <w:sz w:val="14"/>
          <w:szCs w:val="20"/>
          <w:u w:val="single"/>
        </w:rPr>
        <w:t>Wiced</w:t>
      </w:r>
      <w:proofErr w:type="spellEnd"/>
      <w:r w:rsidRPr="00543DE1">
        <w:rPr>
          <w:rFonts w:ascii="Courier New" w:hAnsi="Courier New" w:cs="Courier New"/>
          <w:color w:val="3F7F5F"/>
          <w:sz w:val="14"/>
          <w:szCs w:val="20"/>
        </w:rPr>
        <w:t xml:space="preserve"> transport </w:t>
      </w:r>
      <w:proofErr w:type="spellStart"/>
      <w:r w:rsidRPr="00543DE1">
        <w:rPr>
          <w:rFonts w:ascii="Courier New" w:hAnsi="Courier New" w:cs="Courier New"/>
          <w:color w:val="3F7F5F"/>
          <w:sz w:val="14"/>
          <w:szCs w:val="20"/>
          <w:u w:val="single"/>
        </w:rPr>
        <w:t>tx</w:t>
      </w:r>
      <w:proofErr w:type="spellEnd"/>
      <w:r w:rsidRPr="00543DE1">
        <w:rPr>
          <w:rFonts w:ascii="Courier New" w:hAnsi="Courier New" w:cs="Courier New"/>
          <w:color w:val="3F7F5F"/>
          <w:sz w:val="14"/>
          <w:szCs w:val="20"/>
        </w:rPr>
        <w:t xml:space="preserve"> complete callback. */</w:t>
      </w:r>
    </w:p>
    <w:p w14:paraId="01FADFAA" w14:textId="77777777" w:rsidR="002926A3" w:rsidRPr="00543DE1" w:rsidRDefault="002926A3" w:rsidP="002926A3">
      <w:pPr>
        <w:pStyle w:val="Heading4"/>
        <w:rPr>
          <w:rFonts w:ascii="Courier New" w:hAnsi="Courier New" w:cs="Courier New"/>
          <w:color w:val="000000"/>
          <w:sz w:val="14"/>
          <w:szCs w:val="20"/>
        </w:rPr>
      </w:pPr>
      <w:r w:rsidRPr="00543DE1">
        <w:rPr>
          <w:rFonts w:ascii="Courier New" w:hAnsi="Courier New" w:cs="Courier New"/>
          <w:color w:val="000000"/>
          <w:sz w:val="14"/>
          <w:szCs w:val="20"/>
        </w:rPr>
        <w:t>};</w:t>
      </w:r>
    </w:p>
    <w:p w14:paraId="69C576EA" w14:textId="604CEBB1" w:rsidR="00906307" w:rsidRDefault="00906307" w:rsidP="002926A3">
      <w:pPr>
        <w:pStyle w:val="Heading4"/>
      </w:pPr>
      <w:r>
        <w:t>Transport Init and Buffer Pools</w:t>
      </w:r>
    </w:p>
    <w:p w14:paraId="5FCA519A" w14:textId="2B5636FC" w:rsidR="00813B54" w:rsidRPr="00813B54" w:rsidRDefault="00813B54" w:rsidP="00813B54">
      <w:r>
        <w:t xml:space="preserve">Once the structure is setup, you </w:t>
      </w:r>
      <w:proofErr w:type="gramStart"/>
      <w:r>
        <w:t>have to</w:t>
      </w:r>
      <w:proofErr w:type="gramEnd"/>
      <w:r>
        <w:t xml:space="preserve"> initialize the transport and create buffer pools. This is commonly done right at the top of </w:t>
      </w:r>
      <w:proofErr w:type="spellStart"/>
      <w:r>
        <w:t>application_start</w:t>
      </w:r>
      <w:proofErr w:type="spellEnd"/>
      <w:r>
        <w:t>.</w:t>
      </w:r>
    </w:p>
    <w:p w14:paraId="3017C832" w14:textId="1308A9A3" w:rsidR="00906307" w:rsidRPr="007657C0" w:rsidRDefault="00906307" w:rsidP="00906307">
      <w:pPr>
        <w:autoSpaceDE w:val="0"/>
        <w:autoSpaceDN w:val="0"/>
        <w:adjustRightInd w:val="0"/>
        <w:spacing w:after="0" w:line="240" w:lineRule="auto"/>
        <w:rPr>
          <w:rFonts w:ascii="Courier New" w:hAnsi="Courier New" w:cs="Courier New"/>
          <w:sz w:val="16"/>
          <w:szCs w:val="20"/>
        </w:rPr>
      </w:pPr>
      <w:r>
        <w:rPr>
          <w:rFonts w:ascii="Consolas" w:hAnsi="Consolas" w:cs="Consolas"/>
          <w:color w:val="000000"/>
          <w:sz w:val="20"/>
          <w:szCs w:val="20"/>
        </w:rPr>
        <w:t xml:space="preserve">   </w:t>
      </w:r>
      <w:r w:rsidRPr="007657C0">
        <w:rPr>
          <w:rFonts w:ascii="Courier New" w:hAnsi="Courier New" w:cs="Courier New"/>
          <w:color w:val="3F7F5F"/>
          <w:sz w:val="16"/>
          <w:szCs w:val="20"/>
        </w:rPr>
        <w:t>/* Initialize the transport configuration */</w:t>
      </w:r>
    </w:p>
    <w:p w14:paraId="1B67F8AA"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wiced_transport_</w:t>
      </w:r>
      <w:proofErr w:type="gramStart"/>
      <w:r w:rsidRPr="007657C0">
        <w:rPr>
          <w:rFonts w:ascii="Courier New" w:hAnsi="Courier New" w:cs="Courier New"/>
          <w:color w:val="000000"/>
          <w:sz w:val="16"/>
          <w:szCs w:val="20"/>
        </w:rPr>
        <w:t>init</w:t>
      </w:r>
      <w:proofErr w:type="spellEnd"/>
      <w:r w:rsidRPr="007657C0">
        <w:rPr>
          <w:rFonts w:ascii="Courier New" w:hAnsi="Courier New" w:cs="Courier New"/>
          <w:color w:val="000000"/>
          <w:sz w:val="16"/>
          <w:szCs w:val="20"/>
        </w:rPr>
        <w:t>( &amp;</w:t>
      </w:r>
      <w:proofErr w:type="spellStart"/>
      <w:proofErr w:type="gramEnd"/>
      <w:r w:rsidRPr="007657C0">
        <w:rPr>
          <w:rFonts w:ascii="Courier New" w:hAnsi="Courier New" w:cs="Courier New"/>
          <w:color w:val="000000"/>
          <w:sz w:val="16"/>
          <w:szCs w:val="20"/>
        </w:rPr>
        <w:t>transport_cfg</w:t>
      </w:r>
      <w:proofErr w:type="spellEnd"/>
      <w:r w:rsidRPr="007657C0">
        <w:rPr>
          <w:rFonts w:ascii="Courier New" w:hAnsi="Courier New" w:cs="Courier New"/>
          <w:color w:val="000000"/>
          <w:sz w:val="16"/>
          <w:szCs w:val="20"/>
        </w:rPr>
        <w:t xml:space="preserve"> );</w:t>
      </w:r>
    </w:p>
    <w:p w14:paraId="7EBB44B5"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p>
    <w:p w14:paraId="7147C15F" w14:textId="77777777" w:rsidR="00906307" w:rsidRPr="007657C0" w:rsidRDefault="00906307" w:rsidP="00906307">
      <w:pPr>
        <w:autoSpaceDE w:val="0"/>
        <w:autoSpaceDN w:val="0"/>
        <w:adjustRightInd w:val="0"/>
        <w:spacing w:after="0" w:line="240" w:lineRule="auto"/>
        <w:rPr>
          <w:rFonts w:ascii="Courier New" w:hAnsi="Courier New" w:cs="Courier New"/>
          <w:sz w:val="16"/>
          <w:szCs w:val="20"/>
        </w:rPr>
      </w:pPr>
      <w:r w:rsidRPr="007657C0">
        <w:rPr>
          <w:rFonts w:ascii="Courier New" w:hAnsi="Courier New" w:cs="Courier New"/>
          <w:color w:val="000000"/>
          <w:sz w:val="16"/>
          <w:szCs w:val="20"/>
        </w:rPr>
        <w:t xml:space="preserve">    </w:t>
      </w:r>
      <w:r w:rsidRPr="007657C0">
        <w:rPr>
          <w:rFonts w:ascii="Courier New" w:hAnsi="Courier New" w:cs="Courier New"/>
          <w:color w:val="3F7F5F"/>
          <w:sz w:val="16"/>
          <w:szCs w:val="20"/>
        </w:rPr>
        <w:t>/* Initialize Transport Buffer Pool */</w:t>
      </w:r>
    </w:p>
    <w:p w14:paraId="3FA5075A" w14:textId="77777777" w:rsidR="00906307" w:rsidRPr="007657C0" w:rsidRDefault="00906307" w:rsidP="00906307">
      <w:pPr>
        <w:autoSpaceDE w:val="0"/>
        <w:autoSpaceDN w:val="0"/>
        <w:adjustRightInd w:val="0"/>
        <w:spacing w:after="0" w:line="240" w:lineRule="auto"/>
        <w:rPr>
          <w:rFonts w:ascii="Courier New" w:hAnsi="Courier New" w:cs="Courier New"/>
          <w:color w:val="000000"/>
          <w:sz w:val="16"/>
          <w:szCs w:val="20"/>
        </w:rPr>
      </w:pPr>
      <w:r w:rsidRPr="007657C0">
        <w:rPr>
          <w:rFonts w:ascii="Courier New" w:hAnsi="Courier New" w:cs="Courier New"/>
          <w:color w:val="000000"/>
          <w:sz w:val="16"/>
          <w:szCs w:val="20"/>
        </w:rPr>
        <w:t xml:space="preserve">    </w:t>
      </w:r>
      <w:proofErr w:type="spellStart"/>
      <w:r w:rsidRPr="007657C0">
        <w:rPr>
          <w:rFonts w:ascii="Courier New" w:hAnsi="Courier New" w:cs="Courier New"/>
          <w:color w:val="000000"/>
          <w:sz w:val="16"/>
          <w:szCs w:val="20"/>
        </w:rPr>
        <w:t>transport_pool</w:t>
      </w:r>
      <w:proofErr w:type="spellEnd"/>
      <w:r w:rsidRPr="007657C0">
        <w:rPr>
          <w:rFonts w:ascii="Courier New" w:hAnsi="Courier New" w:cs="Courier New"/>
          <w:color w:val="000000"/>
          <w:sz w:val="16"/>
          <w:szCs w:val="20"/>
        </w:rPr>
        <w:t xml:space="preserve"> = </w:t>
      </w:r>
      <w:proofErr w:type="spellStart"/>
      <w:r w:rsidRPr="007657C0">
        <w:rPr>
          <w:rFonts w:ascii="Courier New" w:hAnsi="Courier New" w:cs="Courier New"/>
          <w:color w:val="000000"/>
          <w:sz w:val="16"/>
          <w:szCs w:val="20"/>
        </w:rPr>
        <w:t>wiced_transport_create_buffer_pool</w:t>
      </w:r>
      <w:proofErr w:type="spellEnd"/>
      <w:r w:rsidRPr="007657C0">
        <w:rPr>
          <w:rFonts w:ascii="Courier New" w:hAnsi="Courier New" w:cs="Courier New"/>
          <w:color w:val="000000"/>
          <w:sz w:val="16"/>
          <w:szCs w:val="20"/>
        </w:rPr>
        <w:t xml:space="preserve"> </w:t>
      </w:r>
      <w:proofErr w:type="gramStart"/>
      <w:r w:rsidRPr="007657C0">
        <w:rPr>
          <w:rFonts w:ascii="Courier New" w:hAnsi="Courier New" w:cs="Courier New"/>
          <w:color w:val="000000"/>
          <w:sz w:val="16"/>
          <w:szCs w:val="20"/>
        </w:rPr>
        <w:t>( TRANS</w:t>
      </w:r>
      <w:proofErr w:type="gramEnd"/>
      <w:r w:rsidRPr="007657C0">
        <w:rPr>
          <w:rFonts w:ascii="Courier New" w:hAnsi="Courier New" w:cs="Courier New"/>
          <w:color w:val="000000"/>
          <w:sz w:val="16"/>
          <w:szCs w:val="20"/>
        </w:rPr>
        <w:t xml:space="preserve">_UART_BUFFER_SIZE, </w:t>
      </w:r>
    </w:p>
    <w:p w14:paraId="68D24FD2" w14:textId="2487D09D" w:rsidR="00906307" w:rsidRPr="007657C0" w:rsidRDefault="007657C0" w:rsidP="00906307">
      <w:pPr>
        <w:autoSpaceDE w:val="0"/>
        <w:autoSpaceDN w:val="0"/>
        <w:adjustRightInd w:val="0"/>
        <w:spacing w:after="0" w:line="240" w:lineRule="auto"/>
        <w:ind w:left="4320" w:firstLine="720"/>
        <w:rPr>
          <w:rFonts w:ascii="Courier New" w:hAnsi="Courier New" w:cs="Courier New"/>
          <w:szCs w:val="20"/>
        </w:rPr>
      </w:pPr>
      <w:r>
        <w:rPr>
          <w:rFonts w:ascii="Courier New" w:hAnsi="Courier New" w:cs="Courier New"/>
          <w:color w:val="000000"/>
          <w:sz w:val="16"/>
          <w:szCs w:val="20"/>
        </w:rPr>
        <w:t xml:space="preserve">     </w:t>
      </w:r>
      <w:r w:rsidR="00906307" w:rsidRPr="007657C0">
        <w:rPr>
          <w:rFonts w:ascii="Courier New" w:hAnsi="Courier New" w:cs="Courier New"/>
          <w:color w:val="000000"/>
          <w:sz w:val="16"/>
          <w:szCs w:val="20"/>
        </w:rPr>
        <w:t>TRANS_UART_BUFFER_</w:t>
      </w:r>
      <w:proofErr w:type="gramStart"/>
      <w:r w:rsidR="00906307" w:rsidRPr="007657C0">
        <w:rPr>
          <w:rFonts w:ascii="Courier New" w:hAnsi="Courier New" w:cs="Courier New"/>
          <w:color w:val="000000"/>
          <w:sz w:val="16"/>
          <w:szCs w:val="20"/>
        </w:rPr>
        <w:t>COUNT )</w:t>
      </w:r>
      <w:proofErr w:type="gramEnd"/>
      <w:r w:rsidR="00906307" w:rsidRPr="007657C0">
        <w:rPr>
          <w:rFonts w:ascii="Courier New" w:hAnsi="Courier New" w:cs="Courier New"/>
          <w:color w:val="000000"/>
          <w:sz w:val="16"/>
          <w:szCs w:val="20"/>
        </w:rPr>
        <w:t>;</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0FB52AA3" w:rsidR="00020CDD" w:rsidRDefault="00020CDD" w:rsidP="00020CDD">
      <w:r>
        <w:t>Your application is responsible for handling the</w:t>
      </w:r>
      <w:r w:rsidR="00A75E28">
        <w:t xml:space="preserve"> HCI</w:t>
      </w:r>
      <w:r>
        <w:t xml:space="preserve"> </w:t>
      </w:r>
      <w:r w:rsidR="00A75E28">
        <w:t>c</w:t>
      </w:r>
      <w:r w:rsidR="009D262E">
        <w:t>ommands</w:t>
      </w:r>
      <w:r>
        <w:t xml:space="preserve"> sen</w:t>
      </w:r>
      <w:r w:rsidR="00906307">
        <w:t>t</w:t>
      </w:r>
      <w:r>
        <w:t xml:space="preserve"> to your application.  When a new </w:t>
      </w:r>
      <w:r w:rsidR="00A75E28">
        <w:t>c</w:t>
      </w:r>
      <w:r w:rsidR="009D262E">
        <w:t>ommand</w:t>
      </w:r>
      <w:r>
        <w:t xml:space="preserve"> is sent, your RX handler function will</w:t>
      </w:r>
      <w:r w:rsidR="006C196C">
        <w:t xml:space="preserve"> be called.  This function should just make sure that a legal packet has been sent to it, and then do the right thing.</w:t>
      </w:r>
    </w:p>
    <w:p w14:paraId="78B5F480" w14:textId="15A0F187" w:rsidR="006C196C" w:rsidRDefault="006C196C" w:rsidP="00020CDD">
      <w:r>
        <w:t xml:space="preserve">The </w:t>
      </w:r>
      <w:r w:rsidR="00A75E28">
        <w:t xml:space="preserve">example </w:t>
      </w:r>
      <w:r>
        <w:t xml:space="preserve">RX handler </w:t>
      </w:r>
      <w:r w:rsidR="00A75E28">
        <w:t>below</w:t>
      </w:r>
      <w:r>
        <w:t xml:space="preserve">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b/>
          <w:bCs/>
          <w:color w:val="000000"/>
          <w:sz w:val="16"/>
          <w:szCs w:val="20"/>
        </w:rPr>
        <w:t>hci_control_process_rx_</w:t>
      </w:r>
      <w:proofErr w:type="gramStart"/>
      <w:r w:rsidRPr="00906307">
        <w:rPr>
          <w:rFonts w:ascii="Courier New" w:hAnsi="Courier New" w:cs="Courier New"/>
          <w:b/>
          <w:bCs/>
          <w:color w:val="000000"/>
          <w:sz w:val="16"/>
          <w:szCs w:val="20"/>
        </w:rPr>
        <w:t>cmd</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proofErr w:type="gramEnd"/>
      <w:r w:rsidRPr="00906307">
        <w:rPr>
          <w:rFonts w:ascii="Courier New" w:hAnsi="Courier New" w:cs="Courier New"/>
          <w:color w:val="005032"/>
          <w:sz w:val="16"/>
          <w:szCs w:val="20"/>
        </w:rPr>
        <w: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473A03E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r w:rsidRPr="00906307">
        <w:rPr>
          <w:rFonts w:ascii="Courier New" w:hAnsi="Courier New" w:cs="Courier New"/>
          <w:color w:val="000000"/>
          <w:sz w:val="16"/>
          <w:szCs w:val="20"/>
        </w:rPr>
        <w:t>status</w:t>
      </w:r>
      <w:proofErr w:type="gramEnd"/>
      <w:r w:rsidRPr="00906307">
        <w:rPr>
          <w:rFonts w:ascii="Courier New" w:hAnsi="Courier New" w:cs="Courier New"/>
          <w:color w:val="000000"/>
          <w:sz w:val="16"/>
          <w:szCs w:val="20"/>
        </w:rPr>
        <w:t xml:space="preserve"> = 0;</w:t>
      </w:r>
    </w:p>
    <w:p w14:paraId="60C0B9FF" w14:textId="17B42064"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 xml:space="preserve"> </w:t>
      </w:r>
      <w:r w:rsidR="00A75E28">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w:t>
      </w:r>
      <w:proofErr w:type="gramEnd"/>
      <w:r w:rsidRPr="00906307">
        <w:rPr>
          <w:rFonts w:ascii="Courier New" w:hAnsi="Courier New" w:cs="Courier New"/>
          <w:color w:val="000000"/>
          <w:sz w:val="16"/>
          <w:szCs w:val="20"/>
        </w:rPr>
        <w:t>_status</w:t>
      </w:r>
      <w:proofErr w:type="spellEnd"/>
      <w:r w:rsidRPr="00906307">
        <w:rPr>
          <w:rFonts w:ascii="Courier New" w:hAnsi="Courier New" w:cs="Courier New"/>
          <w:color w:val="000000"/>
          <w:sz w:val="16"/>
          <w:szCs w:val="20"/>
        </w:rPr>
        <w:t xml:space="preserve"> = HCI_CONTROL_STATUS_SUCCESS;</w:t>
      </w:r>
    </w:p>
    <w:p w14:paraId="5CAC5715" w14:textId="0D5CCAB5"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w:t>
      </w:r>
      <w:r w:rsidR="00A75E28">
        <w:rPr>
          <w:rFonts w:ascii="Courier New" w:hAnsi="Courier New" w:cs="Courier New"/>
          <w:color w:val="005032"/>
          <w:sz w:val="16"/>
          <w:szCs w:val="20"/>
        </w:rPr>
        <w:t>16</w:t>
      </w:r>
      <w:r w:rsidRPr="00906307">
        <w:rPr>
          <w:rFonts w:ascii="Courier New" w:hAnsi="Courier New" w:cs="Courier New"/>
          <w:color w:val="005032"/>
          <w:sz w:val="16"/>
          <w:szCs w:val="20"/>
        </w:rPr>
        <w:t>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NULL;</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w:t>
      </w:r>
      <w:proofErr w:type="spellStart"/>
      <w:r w:rsidRPr="00906307">
        <w:rPr>
          <w:rFonts w:ascii="Courier New" w:hAnsi="Courier New" w:cs="Courier New"/>
          <w:color w:val="2A00FF"/>
          <w:sz w:val="16"/>
          <w:szCs w:val="20"/>
        </w:rPr>
        <w:t>hci_control_process_rx_cmd</w:t>
      </w:r>
      <w:proofErr w:type="spellEnd"/>
      <w:r w:rsidRPr="00906307">
        <w:rPr>
          <w:rFonts w:ascii="Courier New" w:hAnsi="Courier New" w:cs="Courier New"/>
          <w:color w:val="2A00FF"/>
          <w:sz w:val="16"/>
          <w:szCs w:val="20"/>
        </w:rPr>
        <w:t xml:space="preserve"> : Data Length '%d'\n"</w:t>
      </w: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 (</w:t>
      </w:r>
      <w:proofErr w:type="spellStart"/>
      <w:r w:rsidRPr="00906307">
        <w:rPr>
          <w:rFonts w:ascii="Courier New" w:hAnsi="Courier New" w:cs="Courier New"/>
          <w:color w:val="000000"/>
          <w:sz w:val="16"/>
          <w:szCs w:val="20"/>
        </w:rPr>
        <w:t>len</w:t>
      </w:r>
      <w:proofErr w:type="spellEnd"/>
      <w:r w:rsidRPr="00906307">
        <w:rPr>
          <w:rFonts w:ascii="Courier New" w:hAnsi="Courier New" w:cs="Courier New"/>
          <w:color w:val="000000"/>
          <w:sz w:val="16"/>
          <w:szCs w:val="20"/>
        </w:rPr>
        <w:t xml:space="preserve">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w:t>
      </w:r>
      <w:proofErr w:type="gramStart"/>
      <w:r w:rsidRPr="00906307">
        <w:rPr>
          <w:rFonts w:ascii="Courier New" w:hAnsi="Courier New" w:cs="Courier New"/>
          <w:color w:val="000000"/>
          <w:sz w:val="16"/>
          <w:szCs w:val="20"/>
        </w:rPr>
        <w:t>TRACE(</w:t>
      </w:r>
      <w:proofErr w:type="gramEnd"/>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3B4BC5">
        <w:rPr>
          <w:rFonts w:ascii="Courier New" w:hAnsi="Courier New" w:cs="Courier New"/>
          <w:color w:val="000000"/>
          <w:sz w:val="16"/>
          <w:szCs w:val="20"/>
        </w:rPr>
        <w:t>status = HCI_CONTROL_STATUS_INVALID_ARGS;</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41E2B22E"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w:t>
      </w:r>
      <w:proofErr w:type="spellStart"/>
      <w:r w:rsidRPr="00906307">
        <w:rPr>
          <w:rFonts w:ascii="Courier New" w:hAnsi="Courier New" w:cs="Courier New"/>
          <w:color w:val="3F7F5F"/>
          <w:sz w:val="16"/>
          <w:szCs w:val="20"/>
        </w:rPr>
        <w:t>OpCode</w:t>
      </w:r>
      <w:proofErr w:type="spellEnd"/>
      <w:r w:rsidRPr="00906307">
        <w:rPr>
          <w:rFonts w:ascii="Courier New" w:hAnsi="Courier New" w:cs="Courier New"/>
          <w:color w:val="3F7F5F"/>
          <w:sz w:val="16"/>
          <w:szCs w:val="20"/>
        </w:rPr>
        <w:t xml:space="preserv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w:t>
      </w:r>
      <w:r w:rsidR="00A46BB8">
        <w:rPr>
          <w:rFonts w:ascii="Courier New" w:hAnsi="Courier New" w:cs="Courier New"/>
          <w:color w:val="3F7F5F"/>
          <w:sz w:val="16"/>
          <w:szCs w:val="20"/>
        </w:rPr>
        <w:t>data</w:t>
      </w:r>
      <w:r w:rsidRPr="00906307">
        <w:rPr>
          <w:rFonts w:ascii="Courier New" w:hAnsi="Courier New" w:cs="Courier New"/>
          <w:color w:val="3F7F5F"/>
          <w:sz w:val="16"/>
          <w:szCs w:val="20"/>
        </w:rPr>
        <w:t xml:space="preserve">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43645510" w:rsidR="00906307" w:rsidRPr="00A46BB8"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opcode = </w:t>
      </w:r>
      <w:r w:rsidR="007971AC" w:rsidRPr="00A46BB8">
        <w:rPr>
          <w:rFonts w:ascii="Courier New" w:hAnsi="Courier New" w:cs="Courier New"/>
          <w:color w:val="000000"/>
          <w:sz w:val="16"/>
          <w:szCs w:val="20"/>
        </w:rPr>
        <w:t>(uint16_</w:t>
      </w:r>
      <w:proofErr w:type="gramStart"/>
      <w:r w:rsidR="007971AC" w:rsidRPr="00A46BB8">
        <w:rPr>
          <w:rFonts w:ascii="Courier New" w:hAnsi="Courier New" w:cs="Courier New"/>
          <w:color w:val="000000"/>
          <w:sz w:val="16"/>
          <w:szCs w:val="20"/>
        </w:rPr>
        <w:t>t)(</w:t>
      </w:r>
      <w:proofErr w:type="gramEnd"/>
      <w:r w:rsidR="007971AC" w:rsidRPr="00A46BB8">
        <w:rPr>
          <w:rFonts w:ascii="Courier New" w:hAnsi="Courier New" w:cs="Courier New"/>
          <w:color w:val="000000"/>
          <w:sz w:val="16"/>
          <w:szCs w:val="20"/>
        </w:rPr>
        <w:t xml:space="preserve">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)[0] | ((</w:t>
      </w:r>
      <w:proofErr w:type="spellStart"/>
      <w:r w:rsidR="007971AC" w:rsidRPr="00A46BB8">
        <w:rPr>
          <w:rFonts w:ascii="Courier New" w:hAnsi="Courier New" w:cs="Courier New"/>
          <w:color w:val="000000"/>
          <w:sz w:val="16"/>
          <w:szCs w:val="20"/>
        </w:rPr>
        <w:t>p_data</w:t>
      </w:r>
      <w:proofErr w:type="spellEnd"/>
      <w:r w:rsidR="007971AC" w:rsidRPr="00A46BB8">
        <w:rPr>
          <w:rFonts w:ascii="Courier New" w:hAnsi="Courier New" w:cs="Courier New"/>
          <w:color w:val="000000"/>
          <w:sz w:val="16"/>
          <w:szCs w:val="20"/>
        </w:rPr>
        <w:t>)[1] &lt;&lt; 8)) )</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p_payload_data</w:t>
      </w:r>
      <w:proofErr w:type="spellEnd"/>
      <w:r w:rsidRPr="00906307">
        <w:rPr>
          <w:rFonts w:ascii="Courier New" w:hAnsi="Courier New" w:cs="Courier New"/>
          <w:color w:val="000000"/>
          <w:sz w:val="16"/>
          <w:szCs w:val="20"/>
        </w:rPr>
        <w:t xml:space="preserve"> = &amp;</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w:t>
      </w:r>
      <w:proofErr w:type="gramStart"/>
      <w:r w:rsidRPr="00906307">
        <w:rPr>
          <w:rFonts w:ascii="Courier New" w:hAnsi="Courier New" w:cs="Courier New"/>
          <w:color w:val="005032"/>
          <w:sz w:val="16"/>
          <w:szCs w:val="20"/>
        </w:rPr>
        <w:t>t</w:t>
      </w:r>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344B1626"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Process received HCI Command based on its </w:t>
      </w:r>
      <w:r w:rsidR="00901D02">
        <w:rPr>
          <w:rFonts w:ascii="Courier New" w:hAnsi="Courier New" w:cs="Courier New"/>
          <w:color w:val="3F7F5F"/>
          <w:sz w:val="16"/>
          <w:szCs w:val="20"/>
        </w:rPr>
        <w:t>Opcode</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w:t>
      </w:r>
      <w:proofErr w:type="spellStart"/>
      <w:r w:rsidRPr="00906307">
        <w:rPr>
          <w:rFonts w:ascii="Courier New" w:hAnsi="Courier New" w:cs="Courier New"/>
          <w:color w:val="3F7F5F"/>
          <w:sz w:val="16"/>
          <w:szCs w:val="20"/>
        </w:rPr>
        <w:t>hci_control_api.h</w:t>
      </w:r>
      <w:proofErr w:type="spellEnd"/>
      <w:r w:rsidRPr="00906307">
        <w:rPr>
          <w:rFonts w:ascii="Courier New" w:hAnsi="Courier New" w:cs="Courier New"/>
          <w:color w:val="3F7F5F"/>
          <w:sz w:val="16"/>
          <w:szCs w:val="20"/>
        </w:rPr>
        <w:t>' for additional details)</w:t>
      </w:r>
    </w:p>
    <w:p w14:paraId="48BF10C7" w14:textId="776E150B"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(opcode)</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wiced_transport_send_</w:t>
      </w:r>
      <w:proofErr w:type="gramStart"/>
      <w:r w:rsidRPr="00906307">
        <w:rPr>
          <w:rFonts w:ascii="Courier New" w:hAnsi="Courier New" w:cs="Courier New"/>
          <w:color w:val="000000"/>
          <w:sz w:val="16"/>
          <w:szCs w:val="20"/>
        </w:rPr>
        <w:t>data</w:t>
      </w:r>
      <w:proofErr w:type="spellEnd"/>
      <w:r w:rsidRPr="00906307">
        <w:rPr>
          <w:rFonts w:ascii="Courier New" w:hAnsi="Courier New" w:cs="Courier New"/>
          <w:color w:val="000000"/>
          <w:sz w:val="16"/>
          <w:szCs w:val="20"/>
        </w:rPr>
        <w:t>(</w:t>
      </w:r>
      <w:proofErr w:type="gramEnd"/>
      <w:r w:rsidRPr="00906307">
        <w:rPr>
          <w:rFonts w:ascii="Courier New" w:hAnsi="Courier New" w:cs="Courier New"/>
          <w:color w:val="000000"/>
          <w:sz w:val="16"/>
          <w:szCs w:val="20"/>
        </w:rPr>
        <w:t>HCI_CONTROL_EVENT_COMMAND_STATUS, &amp;</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 xml:space="preserve">,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proofErr w:type="spellStart"/>
      <w:r w:rsidRPr="00906307">
        <w:rPr>
          <w:rFonts w:ascii="Courier New" w:hAnsi="Courier New" w:cs="Courier New"/>
          <w:b/>
          <w:bCs/>
          <w:color w:val="7F0055"/>
          <w:sz w:val="16"/>
          <w:szCs w:val="20"/>
        </w:rPr>
        <w:t>sizeof</w:t>
      </w:r>
      <w:proofErr w:type="spellEnd"/>
      <w:r w:rsidRPr="00906307">
        <w:rPr>
          <w:rFonts w:ascii="Courier New" w:hAnsi="Courier New" w:cs="Courier New"/>
          <w:color w:val="000000"/>
          <w:sz w:val="16"/>
          <w:szCs w:val="20"/>
        </w:rPr>
        <w:t>(</w:t>
      </w:r>
      <w:proofErr w:type="spellStart"/>
      <w:r w:rsidRPr="00906307">
        <w:rPr>
          <w:rFonts w:ascii="Courier New" w:hAnsi="Courier New" w:cs="Courier New"/>
          <w:color w:val="000000"/>
          <w:sz w:val="16"/>
          <w:szCs w:val="20"/>
        </w:rPr>
        <w:t>cmd_status</w:t>
      </w:r>
      <w:proofErr w:type="spellEnd"/>
      <w:r w:rsidRPr="00906307">
        <w:rPr>
          <w:rFonts w:ascii="Courier New" w:hAnsi="Courier New" w:cs="Courier New"/>
          <w:color w:val="000000"/>
          <w:sz w:val="16"/>
          <w:szCs w:val="20"/>
        </w:rPr>
        <w:t>));</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wiced_transport_free_</w:t>
      </w:r>
      <w:proofErr w:type="gramStart"/>
      <w:r w:rsidRPr="00906307">
        <w:rPr>
          <w:rFonts w:ascii="Courier New" w:hAnsi="Courier New" w:cs="Courier New"/>
          <w:color w:val="000000"/>
          <w:sz w:val="16"/>
          <w:szCs w:val="20"/>
        </w:rPr>
        <w:t>buffer</w:t>
      </w:r>
      <w:proofErr w:type="spellEnd"/>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w:t>
      </w:r>
      <w:proofErr w:type="gramEnd"/>
      <w:r w:rsidRPr="00906307">
        <w:rPr>
          <w:rFonts w:ascii="Courier New" w:hAnsi="Courier New" w:cs="Courier New"/>
          <w:color w:val="000000"/>
          <w:sz w:val="16"/>
          <w:szCs w:val="20"/>
        </w:rPr>
        <w:t>_data</w:t>
      </w:r>
      <w:proofErr w:type="spellEnd"/>
      <w:r w:rsidRPr="00906307">
        <w:rPr>
          <w:rFonts w:ascii="Courier New" w:hAnsi="Courier New" w:cs="Courier New"/>
          <w:color w:val="000000"/>
          <w:sz w:val="16"/>
          <w:szCs w:val="20"/>
        </w:rPr>
        <w:t xml:space="preserve">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roofErr w:type="spellStart"/>
      <w:r w:rsidRPr="00906307">
        <w:rPr>
          <w:rFonts w:ascii="Courier New" w:hAnsi="Courier New" w:cs="Courier New"/>
          <w:color w:val="000000"/>
          <w:sz w:val="16"/>
          <w:szCs w:val="20"/>
        </w:rPr>
        <w:t>p_data</w:t>
      </w:r>
      <w:proofErr w:type="spellEnd"/>
      <w:r w:rsidRPr="00906307">
        <w:rPr>
          <w:rFonts w:ascii="Courier New" w:hAnsi="Courier New" w:cs="Courier New"/>
          <w:color w:val="000000"/>
          <w:sz w:val="16"/>
          <w:szCs w:val="20"/>
        </w:rPr>
        <w:t xml:space="preserve">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t>WICED HCI TX</w:t>
      </w:r>
    </w:p>
    <w:p w14:paraId="59C49277" w14:textId="0FDBDDE6" w:rsidR="007D315A" w:rsidRDefault="00345F3F" w:rsidP="007D315A">
      <w:r>
        <w:t xml:space="preserve">Inside of your application you can send WICED HCI messages to the host by calling </w:t>
      </w:r>
      <w:proofErr w:type="spellStart"/>
      <w:r>
        <w:t>wiced_transport_send_data</w:t>
      </w:r>
      <w:proofErr w:type="spellEnd"/>
      <w:r>
        <w:t xml:space="preserve">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proofErr w:type="spellStart"/>
      <w:proofErr w:type="gramStart"/>
      <w:r>
        <w:lastRenderedPageBreak/>
        <w:t>sprintf</w:t>
      </w:r>
      <w:proofErr w:type="spellEnd"/>
      <w:r>
        <w:t>(</w:t>
      </w:r>
      <w:proofErr w:type="gramEnd"/>
      <w:r>
        <w:t>string,…);</w:t>
      </w:r>
    </w:p>
    <w:p w14:paraId="45A7AEF0" w14:textId="7322B76E" w:rsidR="007D315A" w:rsidRPr="007D315A" w:rsidRDefault="007D315A" w:rsidP="007D315A">
      <w:proofErr w:type="spellStart"/>
      <w:r>
        <w:t>wiced_transport_send_</w:t>
      </w:r>
      <w:proofErr w:type="gramStart"/>
      <w:r>
        <w:t>data</w:t>
      </w:r>
      <w:proofErr w:type="spellEnd"/>
      <w:r>
        <w:t>(</w:t>
      </w:r>
      <w:proofErr w:type="gramEnd"/>
      <w:r w:rsidRPr="007D315A">
        <w:t>HCI_CONTROL_EVENT_WICED_TRACE</w:t>
      </w:r>
      <w:r>
        <w:t xml:space="preserve">, &amp;string, </w:t>
      </w:r>
      <w:proofErr w:type="spellStart"/>
      <w:r>
        <w:t>strlen</w:t>
      </w:r>
      <w:proofErr w:type="spellEnd"/>
      <w:r>
        <w:t>(string));</w:t>
      </w:r>
    </w:p>
    <w:p w14:paraId="57A9DB9F" w14:textId="351D8C68" w:rsidR="007D636C" w:rsidRDefault="007D315A" w:rsidP="00345F3F">
      <w:pPr>
        <w:rPr>
          <w:i/>
        </w:rPr>
      </w:pPr>
      <w:r>
        <w:t xml:space="preserve">For </w:t>
      </w:r>
      <w:r w:rsidR="006C196C">
        <w:t>example,</w:t>
      </w:r>
      <w:r>
        <w:t xml:space="preserve"> if you call </w:t>
      </w:r>
      <w:r w:rsidRPr="0086503E">
        <w:rPr>
          <w:i/>
        </w:rPr>
        <w:t>WICED_BT_TRACE(“</w:t>
      </w:r>
      <w:proofErr w:type="spellStart"/>
      <w:r w:rsidRPr="0086503E">
        <w:rPr>
          <w:i/>
        </w:rPr>
        <w:t>abc</w:t>
      </w:r>
      <w:proofErr w:type="spellEnd"/>
      <w:r w:rsidRPr="0086503E">
        <w:rPr>
          <w:i/>
        </w:rPr>
        <w:t>”);</w:t>
      </w:r>
      <w:r>
        <w:t xml:space="preserve"> it will send </w:t>
      </w:r>
      <w:r w:rsidRPr="0086503E">
        <w:rPr>
          <w:i/>
        </w:rPr>
        <w:t>19 0</w:t>
      </w:r>
      <w:r w:rsidR="00811519">
        <w:rPr>
          <w:i/>
        </w:rPr>
        <w:t>2</w:t>
      </w:r>
      <w:r w:rsidRPr="0086503E">
        <w:rPr>
          <w:i/>
        </w:rPr>
        <w:t xml:space="preserve"> 0</w:t>
      </w:r>
      <w:r w:rsidR="00811519">
        <w:rPr>
          <w:i/>
        </w:rPr>
        <w:t>0</w:t>
      </w:r>
      <w:r w:rsidRPr="0086503E">
        <w:rPr>
          <w:i/>
        </w:rPr>
        <w:t xml:space="preserve"> 03 00 41 42 43</w:t>
      </w:r>
    </w:p>
    <w:p w14:paraId="49151C3E" w14:textId="6BD69280" w:rsidR="008C3A9C" w:rsidRDefault="008C3A9C" w:rsidP="008C3A9C">
      <w:pPr>
        <w:spacing w:after="0"/>
      </w:pPr>
      <w:r>
        <w:tab/>
        <w:t>19 = HCI Packet</w:t>
      </w:r>
    </w:p>
    <w:p w14:paraId="21BF2AEB" w14:textId="5CE8A5D4" w:rsidR="008C3A9C" w:rsidRDefault="008C3A9C" w:rsidP="008C3A9C">
      <w:pPr>
        <w:spacing w:after="0"/>
        <w:ind w:left="720"/>
      </w:pPr>
      <w:r>
        <w:t>0</w:t>
      </w:r>
      <w:r w:rsidR="00811519">
        <w:t>2</w:t>
      </w:r>
      <w:r>
        <w:t xml:space="preserve"> = </w:t>
      </w:r>
      <w:r w:rsidR="00811519">
        <w:t>Command</w:t>
      </w:r>
      <w:r>
        <w:t xml:space="preserve"> Code</w:t>
      </w:r>
      <w:r w:rsidR="001D4188">
        <w:t xml:space="preserve"> (</w:t>
      </w:r>
      <w:r w:rsidR="00811519">
        <w:t>Trace</w:t>
      </w:r>
      <w:r w:rsidR="001D4188">
        <w:t>)</w:t>
      </w:r>
    </w:p>
    <w:p w14:paraId="22E1692F" w14:textId="6E7E28A0" w:rsidR="008C3A9C" w:rsidRDefault="008C3A9C" w:rsidP="008C3A9C">
      <w:pPr>
        <w:spacing w:after="0"/>
        <w:ind w:left="720"/>
      </w:pPr>
      <w:r>
        <w:t>0</w:t>
      </w:r>
      <w:r w:rsidR="00811519">
        <w:t>0</w:t>
      </w:r>
      <w:r>
        <w:t xml:space="preserve"> = </w:t>
      </w:r>
      <w:r w:rsidR="00811519">
        <w:t>Group</w:t>
      </w:r>
      <w:r>
        <w:t xml:space="preserve"> Code</w:t>
      </w:r>
      <w:r w:rsidR="001D4188">
        <w:t xml:space="preserve"> (</w:t>
      </w:r>
      <w:r w:rsidR="00811519">
        <w:t>Device</w:t>
      </w:r>
      <w:r w:rsidR="001D4188">
        <w:t>)</w:t>
      </w:r>
    </w:p>
    <w:p w14:paraId="5F7AEF49" w14:textId="2BA6443F" w:rsidR="008C3A9C" w:rsidRDefault="008C3A9C" w:rsidP="008C3A9C">
      <w:pPr>
        <w:spacing w:after="0"/>
        <w:ind w:left="720"/>
      </w:pPr>
      <w:r>
        <w:t xml:space="preserve">03 00 = </w:t>
      </w:r>
      <w:r w:rsidR="00E327A6">
        <w:t>N</w:t>
      </w:r>
      <w:r>
        <w:t>umber of additional bytes (little endian)</w:t>
      </w:r>
    </w:p>
    <w:p w14:paraId="0ABC4695" w14:textId="1EA89F3A" w:rsidR="008C3A9C" w:rsidRDefault="008C3A9C" w:rsidP="008C3A9C">
      <w:pPr>
        <w:spacing w:after="0"/>
        <w:ind w:left="720"/>
      </w:pPr>
      <w:r>
        <w:t>41 = 'a'</w:t>
      </w:r>
    </w:p>
    <w:p w14:paraId="45F13115" w14:textId="22C54228" w:rsidR="008C3A9C" w:rsidRDefault="008C3A9C" w:rsidP="008C3A9C">
      <w:pPr>
        <w:spacing w:after="0"/>
        <w:ind w:left="720"/>
      </w:pPr>
      <w:r>
        <w:t>42 = 'b'</w:t>
      </w:r>
    </w:p>
    <w:p w14:paraId="0487C197" w14:textId="71E92254" w:rsidR="008C3A9C" w:rsidRPr="00345F3F" w:rsidRDefault="008C3A9C" w:rsidP="008C3A9C">
      <w:pPr>
        <w:ind w:left="720"/>
      </w:pPr>
      <w:r>
        <w:t>43 = 'c'</w:t>
      </w:r>
    </w:p>
    <w:p w14:paraId="663B4B40" w14:textId="77777777" w:rsidR="007657C0" w:rsidRDefault="007657C0">
      <w:pPr>
        <w:rPr>
          <w:rFonts w:ascii="Cambria" w:eastAsia="Times New Roman" w:hAnsi="Cambria"/>
          <w:b/>
          <w:bCs/>
          <w:color w:val="4F81BD"/>
        </w:rPr>
      </w:pPr>
      <w:r>
        <w:br w:type="page"/>
      </w:r>
    </w:p>
    <w:p w14:paraId="012DE996" w14:textId="6212DB10" w:rsidR="00421C06" w:rsidRDefault="00164877" w:rsidP="000471C1">
      <w:pPr>
        <w:pStyle w:val="Heading3"/>
      </w:pPr>
      <w:r>
        <w:lastRenderedPageBreak/>
        <w:t>Client Control Utility</w:t>
      </w:r>
    </w:p>
    <w:p w14:paraId="307F1C23" w14:textId="29BB2BB9"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xml:space="preserve">. It can be </w:t>
      </w:r>
      <w:r w:rsidR="00FB6907">
        <w:t>launched from</w:t>
      </w:r>
      <w:r w:rsidR="0074305C">
        <w:t xml:space="preserve"> </w:t>
      </w:r>
      <w:r w:rsidR="00FB6907">
        <w:t>the Quick Panel in ModusToolbox</w:t>
      </w:r>
      <w:r w:rsidR="0074305C">
        <w:t xml:space="preserve">. The source code is </w:t>
      </w:r>
      <w:r w:rsidR="00FB6907">
        <w:t xml:space="preserve">also </w:t>
      </w:r>
      <w:r w:rsidR="0074305C">
        <w:t>provided</w:t>
      </w:r>
      <w:r w:rsidR="00FB6907">
        <w:t xml:space="preserve"> - it can be found in</w:t>
      </w:r>
      <w:r w:rsidR="0074305C">
        <w:t xml:space="preserve"> </w:t>
      </w:r>
      <w:r w:rsidR="00FB6907">
        <w:t>&lt;install_dir&gt;</w:t>
      </w:r>
      <w:r w:rsidR="0081662C">
        <w:t>\</w:t>
      </w:r>
      <w:r w:rsidR="0081662C" w:rsidRPr="0081662C">
        <w:t>libraries\bt_sdk-1.1\components\BT-SDK\common\client_control</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314" cy="3734596"/>
                    </a:xfrm>
                    <a:prstGeom prst="rect">
                      <a:avLst/>
                    </a:prstGeom>
                  </pic:spPr>
                </pic:pic>
              </a:graphicData>
            </a:graphic>
          </wp:inline>
        </w:drawing>
      </w:r>
    </w:p>
    <w:p w14:paraId="09DBA7DC" w14:textId="5495B402" w:rsidR="00D20103" w:rsidRDefault="006C196C" w:rsidP="008A4B86">
      <w:pPr>
        <w:keepNext/>
      </w:pPr>
      <w:r>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w:t>
      </w:r>
      <w:r w:rsidR="001F1A5D">
        <w:lastRenderedPageBreak/>
        <w:t>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58240"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5F09C" id="Rectangle 1000" o:spid="_x0000_s1026" style="position:absolute;margin-left:53.85pt;margin-top:89.6pt;width:272.95pt;height:77.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383" cy="3739941"/>
                    </a:xfrm>
                    <a:prstGeom prst="rect">
                      <a:avLst/>
                    </a:prstGeom>
                  </pic:spPr>
                </pic:pic>
              </a:graphicData>
            </a:graphic>
          </wp:inline>
        </w:drawing>
      </w:r>
    </w:p>
    <w:p w14:paraId="1FC1E59C" w14:textId="77777777" w:rsidR="008A4B86" w:rsidRDefault="008A4B86">
      <w:pPr>
        <w:rPr>
          <w:rFonts w:eastAsia="Times New Roman"/>
          <w:b/>
          <w:color w:val="1F4E79" w:themeColor="accent1" w:themeShade="80"/>
          <w:sz w:val="24"/>
          <w:szCs w:val="26"/>
        </w:rPr>
      </w:pPr>
      <w:bookmarkStart w:id="16" w:name="_Ref8572991"/>
      <w:bookmarkStart w:id="17" w:name="_Toc10553470"/>
      <w:r>
        <w:br w:type="page"/>
      </w:r>
    </w:p>
    <w:p w14:paraId="7D4C3D69" w14:textId="0F2529D1" w:rsidR="00D20103" w:rsidRDefault="00CA17C8" w:rsidP="000471C1">
      <w:pPr>
        <w:pStyle w:val="Heading2"/>
      </w:pPr>
      <w:bookmarkStart w:id="18" w:name="_Ref14072440"/>
      <w:r>
        <w:lastRenderedPageBreak/>
        <w:t xml:space="preserve">Using </w:t>
      </w:r>
      <w:proofErr w:type="spellStart"/>
      <w:r w:rsidR="0020136B">
        <w:t>BTSpy</w:t>
      </w:r>
      <w:proofErr w:type="spellEnd"/>
      <w:r>
        <w:t xml:space="preserve"> &amp; the Client Control to view HCI commands</w:t>
      </w:r>
      <w:bookmarkEnd w:id="16"/>
      <w:bookmarkEnd w:id="17"/>
      <w:bookmarkEnd w:id="18"/>
    </w:p>
    <w:p w14:paraId="5F29C445" w14:textId="252C9172" w:rsidR="00C55B9C" w:rsidRDefault="00C55B9C" w:rsidP="002F56EB">
      <w:r>
        <w:t xml:space="preserve">You will try this out in </w:t>
      </w:r>
      <w:r w:rsidRPr="00C55B9C">
        <w:rPr>
          <w:color w:val="2E74B5" w:themeColor="accent1" w:themeShade="BF"/>
        </w:rPr>
        <w:fldChar w:fldCharType="begin"/>
      </w:r>
      <w:r w:rsidRPr="00C55B9C">
        <w:rPr>
          <w:color w:val="2E74B5" w:themeColor="accent1" w:themeShade="BF"/>
        </w:rPr>
        <w:instrText xml:space="preserve"> REF _Ref8576129 \n \h </w:instrText>
      </w:r>
      <w:r w:rsidRPr="00C55B9C">
        <w:rPr>
          <w:color w:val="2E74B5" w:themeColor="accent1" w:themeShade="BF"/>
        </w:rPr>
      </w:r>
      <w:r w:rsidRPr="00C55B9C">
        <w:rPr>
          <w:color w:val="2E74B5" w:themeColor="accent1" w:themeShade="BF"/>
        </w:rPr>
        <w:fldChar w:fldCharType="separate"/>
      </w:r>
      <w:r w:rsidR="00A60985">
        <w:rPr>
          <w:color w:val="2E74B5" w:themeColor="accent1" w:themeShade="BF"/>
        </w:rPr>
        <w:t>Exercise - 5.</w:t>
      </w:r>
      <w:r w:rsidR="00A60985">
        <w:rPr>
          <w:color w:val="2E74B5" w:themeColor="accent1" w:themeShade="BF"/>
        </w:rPr>
        <w:t>1</w:t>
      </w:r>
      <w:r w:rsidRPr="00C55B9C">
        <w:rPr>
          <w:color w:val="2E74B5" w:themeColor="accent1" w:themeShade="BF"/>
        </w:rPr>
        <w:fldChar w:fldCharType="end"/>
      </w:r>
      <w:r>
        <w:t>.</w:t>
      </w:r>
    </w:p>
    <w:p w14:paraId="7724FC3F" w14:textId="4ABA5AD5" w:rsidR="00FC2A9F" w:rsidRPr="002F56EB" w:rsidRDefault="00407568" w:rsidP="002F56EB">
      <w:r>
        <w:t xml:space="preserve">When </w:t>
      </w:r>
      <w:r w:rsidR="00DE087B">
        <w:t>you are trying to figure out what in the world is going on between your Host API calls and the Controller</w:t>
      </w:r>
      <w:r w:rsidR="00173563">
        <w:t xml:space="preserve">, </w:t>
      </w:r>
      <w:proofErr w:type="spellStart"/>
      <w:r w:rsidR="00173563">
        <w:t>BTSpy</w:t>
      </w:r>
      <w:proofErr w:type="spellEnd"/>
      <w:r w:rsidR="00173563">
        <w:t xml:space="preserve"> is a very useful utility. Note that these calls may be "virtual". That is, they may be calls between the Host and Controller Stacks on a single device such as the CYW20</w:t>
      </w:r>
      <w:r w:rsidR="005654CD">
        <w:t>8</w:t>
      </w:r>
      <w:r w:rsidR="00173563">
        <w:t>19.</w:t>
      </w:r>
    </w:p>
    <w:p w14:paraId="5129DBC7" w14:textId="77777777" w:rsidR="0020136B" w:rsidRDefault="0020136B" w:rsidP="000471C1">
      <w:pPr>
        <w:pStyle w:val="Heading3"/>
      </w:pPr>
      <w:r>
        <w:t>Introduction</w:t>
      </w:r>
    </w:p>
    <w:p w14:paraId="5AC585F0" w14:textId="00680767" w:rsidR="0020136B" w:rsidRDefault="0020136B" w:rsidP="0020136B">
      <w:bookmarkStart w:id="19"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w:t>
      </w:r>
      <w:r w:rsidR="005654CD">
        <w:t>8</w:t>
      </w:r>
      <w:r w:rsidRPr="006909B0">
        <w:t>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proofErr w:type="spellStart"/>
      <w:r>
        <w:t>BTSpy</w:t>
      </w:r>
      <w:proofErr w:type="spellEnd"/>
      <w:r>
        <w:t xml:space="preserve"> connects into the Client Control Utility that we discussed previously. So, the setup is </w:t>
      </w:r>
      <w:proofErr w:type="gramStart"/>
      <w:r>
        <w:t>exactly the same</w:t>
      </w:r>
      <w:proofErr w:type="gramEnd"/>
      <w:r>
        <w:t xml:space="preserve"> with one exception. Namely, you will want to reroute debug trace messages to </w:t>
      </w:r>
      <w:r w:rsidRPr="00FC2A9F">
        <w:t>WICED_ROUTE_DEBUG_TO_WICED_UART instead of to WICED_ROUTE_DEBUG_TO_PUART. That way, you will see both your application trace messages and messages from the virtual HCI port in the same window.</w:t>
      </w:r>
    </w:p>
    <w:bookmarkEnd w:id="19"/>
    <w:p w14:paraId="7800BD50" w14:textId="77777777" w:rsidR="00DD7B75" w:rsidRDefault="00DD7B75" w:rsidP="00DD7B75">
      <w:pPr>
        <w:pStyle w:val="Heading3"/>
      </w:pPr>
      <w:r>
        <w:t>Project Configuration</w:t>
      </w:r>
    </w:p>
    <w:p w14:paraId="751C966D" w14:textId="062BAAD2" w:rsidR="00970E55"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w:t>
      </w:r>
      <w:r w:rsidR="00970E55">
        <w:t>This function should be called in the BTM_ENABLED_EVT once the Bluetooth stack has been initialized. For example:</w:t>
      </w:r>
    </w:p>
    <w:p w14:paraId="52DE7936" w14:textId="2FFE108C" w:rsidR="00970E55" w:rsidRPr="00970E55" w:rsidRDefault="00970E55" w:rsidP="00970E55">
      <w:pPr>
        <w:ind w:left="720"/>
        <w:rPr>
          <w:rFonts w:ascii="Courier New" w:hAnsi="Courier New" w:cs="Courier New"/>
          <w:color w:val="000000"/>
          <w:sz w:val="16"/>
          <w:szCs w:val="20"/>
          <w:highlight w:val="white"/>
        </w:rPr>
      </w:pPr>
      <w:proofErr w:type="spellStart"/>
      <w:r w:rsidRPr="00970E55">
        <w:rPr>
          <w:rFonts w:ascii="Courier New" w:hAnsi="Courier New" w:cs="Courier New"/>
          <w:color w:val="000000"/>
          <w:sz w:val="16"/>
          <w:szCs w:val="20"/>
          <w:highlight w:val="white"/>
        </w:rPr>
        <w:t>wiced_bt_dev_register_hci_trace</w:t>
      </w:r>
      <w:proofErr w:type="spellEnd"/>
      <w:r w:rsidRPr="00970E55">
        <w:rPr>
          <w:rFonts w:ascii="Courier New" w:hAnsi="Courier New" w:cs="Courier New"/>
          <w:color w:val="000000"/>
          <w:sz w:val="16"/>
          <w:szCs w:val="20"/>
          <w:highlight w:val="white"/>
        </w:rPr>
        <w:t>(</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_btspy_callback</w:t>
      </w:r>
      <w:proofErr w:type="spellEnd"/>
      <w:r w:rsidRPr="00970E55">
        <w:rPr>
          <w:rFonts w:ascii="Courier New" w:hAnsi="Courier New" w:cs="Courier New"/>
          <w:color w:val="000000"/>
          <w:sz w:val="16"/>
          <w:szCs w:val="20"/>
          <w:highlight w:val="white"/>
        </w:rPr>
        <w:t>);</w:t>
      </w:r>
    </w:p>
    <w:p w14:paraId="66B01F8D" w14:textId="66416069" w:rsidR="0020136B" w:rsidRDefault="0020136B" w:rsidP="0020136B">
      <w:r w:rsidRPr="005A18C1">
        <w:t xml:space="preserve">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w:t>
      </w:r>
      <w:r w:rsidR="000D0170">
        <w:t>.</w:t>
      </w:r>
      <w:r w:rsidR="009E43F3">
        <w:t xml:space="preserve"> The callback function looks like this:</w:t>
      </w:r>
    </w:p>
    <w:p w14:paraId="2D29F314" w14:textId="13F18F16"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b/>
          <w:bCs/>
          <w:color w:val="7F0055"/>
          <w:sz w:val="16"/>
          <w:szCs w:val="20"/>
          <w:highlight w:val="white"/>
        </w:rPr>
        <w:t>void</w:t>
      </w:r>
      <w:r w:rsidRPr="009E43F3">
        <w:rPr>
          <w:rFonts w:ascii="Courier New" w:hAnsi="Courier New" w:cs="Courier New"/>
          <w:color w:val="000000"/>
          <w:sz w:val="16"/>
          <w:szCs w:val="20"/>
          <w:highlight w:val="white"/>
        </w:rPr>
        <w:t xml:space="preserve"> </w:t>
      </w:r>
      <w:proofErr w:type="spellStart"/>
      <w:r>
        <w:rPr>
          <w:rFonts w:ascii="Courier New" w:hAnsi="Courier New" w:cs="Courier New"/>
          <w:color w:val="000000"/>
          <w:sz w:val="16"/>
          <w:szCs w:val="20"/>
          <w:highlight w:val="white"/>
        </w:rPr>
        <w:t>app</w:t>
      </w:r>
      <w:r w:rsidRPr="009E43F3">
        <w:rPr>
          <w:rFonts w:ascii="Courier New" w:hAnsi="Courier New" w:cs="Courier New"/>
          <w:color w:val="000000"/>
          <w:sz w:val="16"/>
          <w:szCs w:val="20"/>
          <w:highlight w:val="white"/>
        </w:rPr>
        <w:t>_btspy_</w:t>
      </w:r>
      <w:proofErr w:type="gramStart"/>
      <w:r w:rsidRPr="009E43F3">
        <w:rPr>
          <w:rFonts w:ascii="Courier New" w:hAnsi="Courier New" w:cs="Courier New"/>
          <w:color w:val="000000"/>
          <w:sz w:val="16"/>
          <w:szCs w:val="20"/>
          <w:highlight w:val="white"/>
        </w:rPr>
        <w:t>callback</w:t>
      </w:r>
      <w:proofErr w:type="spellEnd"/>
      <w:r w:rsidRPr="009E43F3">
        <w:rPr>
          <w:rFonts w:ascii="Courier New" w:hAnsi="Courier New" w:cs="Courier New"/>
          <w:color w:val="000000"/>
          <w:sz w:val="16"/>
          <w:szCs w:val="20"/>
          <w:highlight w:val="white"/>
        </w:rPr>
        <w:t>(</w:t>
      </w:r>
      <w:proofErr w:type="spellStart"/>
      <w:proofErr w:type="gramEnd"/>
      <w:r w:rsidRPr="009E43F3">
        <w:rPr>
          <w:rFonts w:ascii="Courier New" w:hAnsi="Courier New" w:cs="Courier New"/>
          <w:color w:val="000000"/>
          <w:sz w:val="16"/>
          <w:szCs w:val="20"/>
          <w:highlight w:val="white"/>
        </w:rPr>
        <w:t>wiced_bt_hci_trace_type_t</w:t>
      </w:r>
      <w:proofErr w:type="spellEnd"/>
      <w:r w:rsidRPr="009E43F3">
        <w:rPr>
          <w:rFonts w:ascii="Courier New" w:hAnsi="Courier New" w:cs="Courier New"/>
          <w:color w:val="000000"/>
          <w:sz w:val="16"/>
          <w:szCs w:val="20"/>
          <w:highlight w:val="white"/>
        </w:rPr>
        <w:t xml:space="preserve"> type, uint16_t length, uint8_t*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w:t>
      </w:r>
    </w:p>
    <w:p w14:paraId="3D5F201B"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w:t>
      </w:r>
    </w:p>
    <w:p w14:paraId="055F7D7C" w14:textId="77777777" w:rsidR="009E43F3" w:rsidRPr="009E43F3" w:rsidRDefault="009E43F3" w:rsidP="00410720">
      <w:pPr>
        <w:autoSpaceDE w:val="0"/>
        <w:autoSpaceDN w:val="0"/>
        <w:adjustRightInd w:val="0"/>
        <w:spacing w:after="0" w:line="240" w:lineRule="auto"/>
        <w:ind w:left="720"/>
        <w:rPr>
          <w:rFonts w:ascii="Courier New" w:hAnsi="Courier New" w:cs="Courier New"/>
          <w:sz w:val="16"/>
          <w:szCs w:val="20"/>
        </w:rPr>
      </w:pPr>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u w:val="single"/>
        </w:rPr>
        <w:t>wiced_transport_send_hci_</w:t>
      </w:r>
      <w:proofErr w:type="gramStart"/>
      <w:r w:rsidRPr="009E43F3">
        <w:rPr>
          <w:rFonts w:ascii="Courier New" w:hAnsi="Courier New" w:cs="Courier New"/>
          <w:color w:val="000000"/>
          <w:sz w:val="16"/>
          <w:szCs w:val="20"/>
          <w:highlight w:val="white"/>
          <w:u w:val="single"/>
        </w:rPr>
        <w:t>trace</w:t>
      </w:r>
      <w:proofErr w:type="spellEnd"/>
      <w:r w:rsidRPr="009E43F3">
        <w:rPr>
          <w:rFonts w:ascii="Courier New" w:hAnsi="Courier New" w:cs="Courier New"/>
          <w:color w:val="000000"/>
          <w:sz w:val="16"/>
          <w:szCs w:val="20"/>
          <w:highlight w:val="white"/>
        </w:rPr>
        <w:t xml:space="preserve">( </w:t>
      </w:r>
      <w:proofErr w:type="spellStart"/>
      <w:r w:rsidRPr="009E43F3">
        <w:rPr>
          <w:rFonts w:ascii="Courier New" w:hAnsi="Courier New" w:cs="Courier New"/>
          <w:color w:val="000000"/>
          <w:sz w:val="16"/>
          <w:szCs w:val="20"/>
          <w:highlight w:val="white"/>
        </w:rPr>
        <w:t>transport</w:t>
      </w:r>
      <w:proofErr w:type="gramEnd"/>
      <w:r w:rsidRPr="009E43F3">
        <w:rPr>
          <w:rFonts w:ascii="Courier New" w:hAnsi="Courier New" w:cs="Courier New"/>
          <w:color w:val="000000"/>
          <w:sz w:val="16"/>
          <w:szCs w:val="20"/>
          <w:highlight w:val="white"/>
        </w:rPr>
        <w:t>_pool</w:t>
      </w:r>
      <w:proofErr w:type="spellEnd"/>
      <w:r w:rsidRPr="009E43F3">
        <w:rPr>
          <w:rFonts w:ascii="Courier New" w:hAnsi="Courier New" w:cs="Courier New"/>
          <w:color w:val="000000"/>
          <w:sz w:val="16"/>
          <w:szCs w:val="20"/>
          <w:highlight w:val="white"/>
        </w:rPr>
        <w:t xml:space="preserve">, type, length, </w:t>
      </w:r>
      <w:proofErr w:type="spellStart"/>
      <w:r w:rsidRPr="009E43F3">
        <w:rPr>
          <w:rFonts w:ascii="Courier New" w:hAnsi="Courier New" w:cs="Courier New"/>
          <w:color w:val="000000"/>
          <w:sz w:val="16"/>
          <w:szCs w:val="20"/>
          <w:highlight w:val="white"/>
        </w:rPr>
        <w:t>p_data</w:t>
      </w:r>
      <w:proofErr w:type="spellEnd"/>
      <w:r w:rsidRPr="009E43F3">
        <w:rPr>
          <w:rFonts w:ascii="Courier New" w:hAnsi="Courier New" w:cs="Courier New"/>
          <w:color w:val="000000"/>
          <w:sz w:val="16"/>
          <w:szCs w:val="20"/>
          <w:highlight w:val="white"/>
        </w:rPr>
        <w:t xml:space="preserve"> );</w:t>
      </w:r>
    </w:p>
    <w:p w14:paraId="44E7DA67" w14:textId="3B5DB113" w:rsidR="009E43F3" w:rsidRPr="009E43F3" w:rsidRDefault="009E43F3" w:rsidP="00410720">
      <w:pPr>
        <w:ind w:left="720"/>
        <w:rPr>
          <w:rFonts w:ascii="Courier New" w:hAnsi="Courier New" w:cs="Courier New"/>
          <w:sz w:val="18"/>
        </w:rPr>
      </w:pPr>
      <w:r w:rsidRPr="009E43F3">
        <w:rPr>
          <w:rFonts w:ascii="Courier New" w:hAnsi="Courier New" w:cs="Courier New"/>
          <w:color w:val="000000"/>
          <w:sz w:val="16"/>
          <w:szCs w:val="20"/>
          <w:highlight w:val="white"/>
        </w:rPr>
        <w:t>}</w:t>
      </w:r>
    </w:p>
    <w:p w14:paraId="58ADC162" w14:textId="2061A680" w:rsidR="00C00099" w:rsidRDefault="00C00099" w:rsidP="00C00099">
      <w:pPr>
        <w:pStyle w:val="Heading3"/>
      </w:pPr>
      <w:r>
        <w:t>Viewing Traces</w:t>
      </w:r>
    </w:p>
    <w:p w14:paraId="6522070B" w14:textId="23B49FB2"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13AD7F1E" w14:textId="42160671" w:rsidR="00FC2A9F" w:rsidRDefault="00FC2A9F" w:rsidP="0020136B">
      <w:pPr>
        <w:pStyle w:val="ListParagraph"/>
        <w:numPr>
          <w:ilvl w:val="0"/>
          <w:numId w:val="15"/>
        </w:numPr>
      </w:pPr>
      <w:r>
        <w:t>Setup the Transport for HCI just like in the previous section.</w:t>
      </w:r>
    </w:p>
    <w:p w14:paraId="62020187" w14:textId="3704E242" w:rsidR="003C62C1" w:rsidRDefault="003C62C1" w:rsidP="0020136B">
      <w:pPr>
        <w:pStyle w:val="ListParagraph"/>
        <w:numPr>
          <w:ilvl w:val="0"/>
          <w:numId w:val="15"/>
        </w:numPr>
      </w:pPr>
      <w:r>
        <w:t>Create and register a function for Bluetooth protocol trace messages.</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lastRenderedPageBreak/>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5AD5236F"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w:t>
      </w:r>
      <w:r w:rsidR="00833001">
        <w:rPr>
          <w:i/>
        </w:rPr>
        <w:t xml:space="preserve"> </w:t>
      </w:r>
      <w:r w:rsidR="00833001">
        <w:t>the Quick Panel in ModusToolbox.</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49F386FC"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w:t>
      </w:r>
      <w:r w:rsidR="00833001">
        <w:t>from the</w:t>
      </w:r>
      <w:r w:rsidR="00833001">
        <w:rPr>
          <w:rFonts w:cs="Arial"/>
        </w:rPr>
        <w:t xml:space="preserve"> Quick Panel in ModusToolbox</w:t>
      </w:r>
      <w:r>
        <w:t>.</w:t>
      </w:r>
    </w:p>
    <w:p w14:paraId="7C7B331E" w14:textId="6B1B7EDE" w:rsidR="0020136B"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0B03CFF1" w:rsidR="0020136B" w:rsidRDefault="0020136B" w:rsidP="0020136B">
      <w:pPr>
        <w:pStyle w:val="ListParagraph"/>
        <w:numPr>
          <w:ilvl w:val="1"/>
          <w:numId w:val="15"/>
        </w:numPr>
      </w:pPr>
      <w:r>
        <w:t>Lines in black are standard WICED_BT_TRACE messages, blue are messages sent over HCI and green are messages received over HCI</w:t>
      </w:r>
      <w:r w:rsidR="00F85FB4">
        <w:t>.</w:t>
      </w:r>
      <w:r w:rsidR="00D603BB">
        <w:t xml:space="preserve"> See the figure below for an example of what the </w:t>
      </w:r>
      <w:proofErr w:type="spellStart"/>
      <w:r w:rsidR="00D603BB">
        <w:t>BTSpy</w:t>
      </w:r>
      <w:proofErr w:type="spellEnd"/>
      <w:r w:rsidR="00D603BB">
        <w:t xml:space="preserve"> output looks like.</w:t>
      </w:r>
    </w:p>
    <w:p w14:paraId="271CBD5A" w14:textId="6758B9E3" w:rsidR="00567815" w:rsidRPr="008A4B86" w:rsidRDefault="00D603BB" w:rsidP="008A4B86">
      <w:pPr>
        <w:jc w:val="center"/>
      </w:pPr>
      <w:r>
        <w:rPr>
          <w:noProof/>
        </w:rPr>
        <w:drawing>
          <wp:inline distT="0" distB="0" distL="0" distR="0" wp14:anchorId="080D8D9F" wp14:editId="6E459A8C">
            <wp:extent cx="5626193" cy="3989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984" cy="4052391"/>
                    </a:xfrm>
                    <a:prstGeom prst="rect">
                      <a:avLst/>
                    </a:prstGeom>
                  </pic:spPr>
                </pic:pic>
              </a:graphicData>
            </a:graphic>
          </wp:inline>
        </w:drawing>
      </w:r>
      <w:bookmarkStart w:id="20" w:name="_Toc10553471"/>
      <w:r w:rsidR="00567815">
        <w:br w:type="page"/>
      </w:r>
    </w:p>
    <w:p w14:paraId="6F578B5E" w14:textId="158B9696" w:rsidR="005A5A7F" w:rsidRDefault="005A5A7F" w:rsidP="005A5A7F">
      <w:pPr>
        <w:pStyle w:val="Heading1"/>
      </w:pPr>
      <w:bookmarkStart w:id="21" w:name="_Ref14072177"/>
      <w:r>
        <w:lastRenderedPageBreak/>
        <w:t>Debugging Via the ARM Debug Port</w:t>
      </w:r>
      <w:bookmarkEnd w:id="20"/>
      <w:bookmarkEnd w:id="21"/>
    </w:p>
    <w:p w14:paraId="2460E6E3" w14:textId="77777777" w:rsidR="00613236" w:rsidRDefault="00613236" w:rsidP="00613236">
      <w:pPr>
        <w:rPr>
          <w:ins w:id="22" w:author="Greg Landry" w:date="2019-07-15T08:37:00Z"/>
        </w:rPr>
      </w:pPr>
      <w:ins w:id="23" w:author="Greg Landry" w:date="2019-07-15T08:37:00Z">
        <w:r>
          <w:t xml:space="preserve">You will use this information in </w:t>
        </w:r>
        <w:r>
          <w:fldChar w:fldCharType="begin"/>
        </w:r>
        <w:r>
          <w:instrText xml:space="preserve"> REF _Ref14072122 \n \h </w:instrText>
        </w:r>
        <w:r>
          <w:fldChar w:fldCharType="separate"/>
        </w:r>
        <w:r>
          <w:t>Exer</w:t>
        </w:r>
        <w:r>
          <w:t>c</w:t>
        </w:r>
        <w:r>
          <w:t>ise - 5</w:t>
        </w:r>
        <w:r>
          <w:t>.</w:t>
        </w:r>
        <w:r>
          <w:t>3</w:t>
        </w:r>
        <w:r>
          <w:fldChar w:fldCharType="end"/>
        </w:r>
        <w:r>
          <w:t>.</w:t>
        </w:r>
      </w:ins>
    </w:p>
    <w:p w14:paraId="11CE2EFC" w14:textId="0F9F0AFD" w:rsidR="00F17DD4" w:rsidRDefault="00F17DD4" w:rsidP="005A5A7F">
      <w:r>
        <w:t>Hardware d</w:t>
      </w:r>
      <w:r w:rsidR="005A5A7F">
        <w:t xml:space="preserve">ebugging on WICED Bluetooth devices </w:t>
      </w:r>
      <w:r>
        <w:t>can</w:t>
      </w:r>
      <w:r w:rsidR="005A5A7F">
        <w:t xml:space="preserve"> done using an </w:t>
      </w:r>
      <w:proofErr w:type="spellStart"/>
      <w:r w:rsidR="005A5A7F">
        <w:t>OpenOCD</w:t>
      </w:r>
      <w:proofErr w:type="spellEnd"/>
      <w:r w:rsidR="005A5A7F">
        <w:t xml:space="preserve"> supported JTAG probe. </w:t>
      </w:r>
      <w:r>
        <w:t xml:space="preserve">However, if your device has an active BLE connection it will drop the connection when the CPU is halted in the debugger (after the connection timeout). Therefore, for BLE applications it is more common to use </w:t>
      </w:r>
      <w:proofErr w:type="spellStart"/>
      <w:r>
        <w:t>BTSpy</w:t>
      </w:r>
      <w:proofErr w:type="spellEnd"/>
      <w:r>
        <w:t xml:space="preserve"> for debugging rather than a hardware debugger.</w:t>
      </w:r>
    </w:p>
    <w:p w14:paraId="0C8A82C6" w14:textId="778CCF99" w:rsidR="005A5A7F" w:rsidRDefault="005A5A7F" w:rsidP="005A5A7F">
      <w:r>
        <w:t xml:space="preserve">In this </w:t>
      </w:r>
      <w:r w:rsidR="001C1A00">
        <w:t>section</w:t>
      </w:r>
      <w:r>
        <w:t xml:space="preserve"> we will describe </w:t>
      </w:r>
      <w:del w:id="24" w:author="Greg Landry" w:date="2019-07-15T07:57:00Z">
        <w:r w:rsidDel="00EB3906">
          <w:delText xml:space="preserve">two </w:delText>
        </w:r>
      </w:del>
      <w:ins w:id="25" w:author="Greg Landry" w:date="2019-07-15T07:57:00Z">
        <w:r w:rsidR="00EB3906">
          <w:t xml:space="preserve">three </w:t>
        </w:r>
      </w:ins>
      <w:r>
        <w:t xml:space="preserve">different sets of hardware: </w:t>
      </w:r>
      <w:proofErr w:type="gramStart"/>
      <w:r>
        <w:t>a</w:t>
      </w:r>
      <w:proofErr w:type="gramEnd"/>
      <w:r>
        <w:t xml:space="preserve"> </w:t>
      </w:r>
      <w:ins w:id="26" w:author="Greg Landry" w:date="2019-07-15T07:58:00Z">
        <w:r w:rsidR="00EB3906">
          <w:t xml:space="preserve">Cypress MiniProg4, a </w:t>
        </w:r>
      </w:ins>
      <w:proofErr w:type="spellStart"/>
      <w:r>
        <w:t>Segger</w:t>
      </w:r>
      <w:proofErr w:type="spellEnd"/>
      <w:r>
        <w:t xml:space="preserve"> J-Link debug probe</w:t>
      </w:r>
      <w:ins w:id="27" w:author="Greg Landry" w:date="2019-07-15T07:58:00Z">
        <w:r w:rsidR="00EB3906">
          <w:t>,</w:t>
        </w:r>
      </w:ins>
      <w:r>
        <w:t xml:space="preserve"> and an </w:t>
      </w:r>
      <w:proofErr w:type="spellStart"/>
      <w:r>
        <w:t>Olimex</w:t>
      </w:r>
      <w:proofErr w:type="spellEnd"/>
      <w:r>
        <w:t xml:space="preserve"> ARM-USB-TINY-H debug probe with an additional ARM-JTAG-SWD adapter. </w:t>
      </w:r>
      <w:del w:id="28" w:author="Greg Landry" w:date="2019-07-15T07:58:00Z">
        <w:r w:rsidDel="00EB3906">
          <w:delText>In both</w:delText>
        </w:r>
      </w:del>
      <w:ins w:id="29" w:author="Greg Landry" w:date="2019-07-15T07:58:00Z">
        <w:r w:rsidR="00EB3906">
          <w:t>For the latter two</w:t>
        </w:r>
      </w:ins>
      <w:r>
        <w:t xml:space="preserve"> cases, an adapter to convert the 20-pin connector to the small footprint 10-pin connector may be needed depending on the debug connector available on the kit. The tables below </w:t>
      </w:r>
      <w:proofErr w:type="gramStart"/>
      <w:r>
        <w:t>list</w:t>
      </w:r>
      <w:ins w:id="30" w:author="Greg Landry" w:date="2019-07-15T07:58:00Z">
        <w:r w:rsidR="00EB3906">
          <w:t>s</w:t>
        </w:r>
      </w:ins>
      <w:proofErr w:type="gramEnd"/>
      <w:r>
        <w:t xml:space="preserve"> the hardware required for each option:</w:t>
      </w:r>
    </w:p>
    <w:tbl>
      <w:tblPr>
        <w:tblStyle w:val="TableGrid"/>
        <w:tblW w:w="0" w:type="auto"/>
        <w:jc w:val="center"/>
        <w:tblLook w:val="04A0" w:firstRow="1" w:lastRow="0" w:firstColumn="1" w:lastColumn="0" w:noHBand="0" w:noVBand="1"/>
      </w:tblPr>
      <w:tblGrid>
        <w:gridCol w:w="1338"/>
        <w:gridCol w:w="1490"/>
        <w:gridCol w:w="1909"/>
        <w:gridCol w:w="1881"/>
      </w:tblGrid>
      <w:tr w:rsidR="005C4367" w14:paraId="34BC7DD6" w14:textId="77777777" w:rsidTr="005C4367">
        <w:trPr>
          <w:trHeight w:val="305"/>
          <w:jc w:val="center"/>
        </w:trPr>
        <w:tc>
          <w:tcPr>
            <w:tcW w:w="1338" w:type="dxa"/>
            <w:shd w:val="clear" w:color="auto" w:fill="BFBFBF" w:themeFill="background1" w:themeFillShade="BF"/>
          </w:tcPr>
          <w:p w14:paraId="7D13108B" w14:textId="3070E977" w:rsidR="005C4367" w:rsidRPr="00516FC4" w:rsidRDefault="005C4367" w:rsidP="005654CD">
            <w:pPr>
              <w:rPr>
                <w:b/>
              </w:rPr>
            </w:pPr>
            <w:r>
              <w:rPr>
                <w:b/>
              </w:rPr>
              <w:t>Option 1</w:t>
            </w:r>
          </w:p>
        </w:tc>
        <w:tc>
          <w:tcPr>
            <w:tcW w:w="1490" w:type="dxa"/>
            <w:shd w:val="clear" w:color="auto" w:fill="BFBFBF" w:themeFill="background1" w:themeFillShade="BF"/>
          </w:tcPr>
          <w:p w14:paraId="5F6E9051" w14:textId="33948671" w:rsidR="005C4367" w:rsidRDefault="005C4367" w:rsidP="005654CD">
            <w:pPr>
              <w:rPr>
                <w:b/>
              </w:rPr>
            </w:pPr>
            <w:r>
              <w:rPr>
                <w:b/>
              </w:rPr>
              <w:t>Manufacturer</w:t>
            </w:r>
          </w:p>
        </w:tc>
        <w:tc>
          <w:tcPr>
            <w:tcW w:w="1909" w:type="dxa"/>
            <w:shd w:val="clear" w:color="auto" w:fill="BFBFBF" w:themeFill="background1" w:themeFillShade="BF"/>
          </w:tcPr>
          <w:p w14:paraId="2FA35BF4" w14:textId="4BEF8F78" w:rsidR="005C4367" w:rsidRDefault="005C4367" w:rsidP="005654CD">
            <w:pPr>
              <w:rPr>
                <w:b/>
              </w:rPr>
            </w:pPr>
            <w:r>
              <w:rPr>
                <w:b/>
              </w:rPr>
              <w:t>Part Number</w:t>
            </w:r>
          </w:p>
        </w:tc>
        <w:tc>
          <w:tcPr>
            <w:tcW w:w="1881" w:type="dxa"/>
            <w:shd w:val="clear" w:color="auto" w:fill="BFBFBF" w:themeFill="background1" w:themeFillShade="BF"/>
          </w:tcPr>
          <w:p w14:paraId="290B6207" w14:textId="53C76584" w:rsidR="005C4367" w:rsidRDefault="005C4367" w:rsidP="005654CD">
            <w:pPr>
              <w:rPr>
                <w:b/>
              </w:rPr>
            </w:pPr>
            <w:r>
              <w:rPr>
                <w:b/>
              </w:rPr>
              <w:t>Description</w:t>
            </w:r>
          </w:p>
        </w:tc>
      </w:tr>
      <w:tr w:rsidR="005C4367" w14:paraId="2533A4A8" w14:textId="77777777" w:rsidTr="005C4367">
        <w:trPr>
          <w:trHeight w:val="263"/>
          <w:jc w:val="center"/>
        </w:trPr>
        <w:tc>
          <w:tcPr>
            <w:tcW w:w="1338" w:type="dxa"/>
            <w:shd w:val="clear" w:color="auto" w:fill="FFFFFF" w:themeFill="background1"/>
          </w:tcPr>
          <w:p w14:paraId="3E3445AC" w14:textId="57F9BBF4" w:rsidR="005C4367" w:rsidRPr="005C4367" w:rsidRDefault="005C4367" w:rsidP="005654CD">
            <w:pPr>
              <w:rPr>
                <w:bCs/>
              </w:rPr>
            </w:pPr>
            <w:r w:rsidRPr="005C4367">
              <w:rPr>
                <w:bCs/>
              </w:rPr>
              <w:t>MiniProg4</w:t>
            </w:r>
          </w:p>
        </w:tc>
        <w:tc>
          <w:tcPr>
            <w:tcW w:w="1490" w:type="dxa"/>
            <w:shd w:val="clear" w:color="auto" w:fill="FFFFFF" w:themeFill="background1"/>
          </w:tcPr>
          <w:p w14:paraId="7661A389" w14:textId="7FFD0213" w:rsidR="005C4367" w:rsidRPr="005C4367" w:rsidRDefault="005C4367" w:rsidP="005654CD">
            <w:pPr>
              <w:rPr>
                <w:bCs/>
              </w:rPr>
            </w:pPr>
            <w:r>
              <w:rPr>
                <w:bCs/>
              </w:rPr>
              <w:t>Cypress</w:t>
            </w:r>
          </w:p>
        </w:tc>
        <w:tc>
          <w:tcPr>
            <w:tcW w:w="1909" w:type="dxa"/>
            <w:shd w:val="clear" w:color="auto" w:fill="FFFFFF" w:themeFill="background1"/>
          </w:tcPr>
          <w:p w14:paraId="1ACBA69F" w14:textId="54A155A6" w:rsidR="005C4367" w:rsidRPr="005C4367" w:rsidRDefault="005C4367" w:rsidP="005654CD">
            <w:pPr>
              <w:rPr>
                <w:bCs/>
              </w:rPr>
            </w:pPr>
            <w:r>
              <w:rPr>
                <w:bCs/>
              </w:rPr>
              <w:t>CY8CKIT-005</w:t>
            </w:r>
          </w:p>
        </w:tc>
        <w:tc>
          <w:tcPr>
            <w:tcW w:w="1881" w:type="dxa"/>
            <w:shd w:val="clear" w:color="auto" w:fill="FFFFFF" w:themeFill="background1"/>
          </w:tcPr>
          <w:p w14:paraId="11C3F250" w14:textId="115EFBCC" w:rsidR="005C4367" w:rsidRPr="005C4367" w:rsidRDefault="005C4367" w:rsidP="005654CD">
            <w:pPr>
              <w:rPr>
                <w:bCs/>
              </w:rPr>
            </w:pPr>
            <w:r>
              <w:rPr>
                <w:bCs/>
              </w:rPr>
              <w:t>Program and Debug Kit</w:t>
            </w:r>
          </w:p>
        </w:tc>
      </w:tr>
      <w:tr w:rsidR="005A5A7F" w14:paraId="001257E7" w14:textId="77777777" w:rsidTr="005C4367">
        <w:trPr>
          <w:trHeight w:val="263"/>
          <w:jc w:val="center"/>
        </w:trPr>
        <w:tc>
          <w:tcPr>
            <w:tcW w:w="1338" w:type="dxa"/>
            <w:shd w:val="clear" w:color="auto" w:fill="BFBFBF" w:themeFill="background1" w:themeFillShade="BF"/>
          </w:tcPr>
          <w:p w14:paraId="38C78F84" w14:textId="3A771AC7" w:rsidR="005A5A7F" w:rsidRPr="00516FC4" w:rsidRDefault="005A5A7F" w:rsidP="005654CD">
            <w:pPr>
              <w:rPr>
                <w:b/>
              </w:rPr>
            </w:pPr>
            <w:r w:rsidRPr="00516FC4">
              <w:rPr>
                <w:b/>
              </w:rPr>
              <w:t>Option</w:t>
            </w:r>
            <w:r>
              <w:rPr>
                <w:b/>
              </w:rPr>
              <w:t xml:space="preserve"> </w:t>
            </w:r>
            <w:r w:rsidR="005C4367">
              <w:rPr>
                <w:b/>
              </w:rPr>
              <w:t>2</w:t>
            </w:r>
          </w:p>
        </w:tc>
        <w:tc>
          <w:tcPr>
            <w:tcW w:w="1490" w:type="dxa"/>
            <w:shd w:val="clear" w:color="auto" w:fill="BFBFBF" w:themeFill="background1" w:themeFillShade="BF"/>
          </w:tcPr>
          <w:p w14:paraId="5AD98D86" w14:textId="77777777" w:rsidR="005A5A7F" w:rsidRPr="00516FC4" w:rsidRDefault="005A5A7F" w:rsidP="005654CD">
            <w:pPr>
              <w:rPr>
                <w:b/>
              </w:rPr>
            </w:pPr>
            <w:r>
              <w:rPr>
                <w:b/>
              </w:rPr>
              <w:t>Manufacturer</w:t>
            </w:r>
            <w:r w:rsidRPr="00516FC4">
              <w:rPr>
                <w:b/>
              </w:rPr>
              <w:t xml:space="preserve"> </w:t>
            </w:r>
          </w:p>
        </w:tc>
        <w:tc>
          <w:tcPr>
            <w:tcW w:w="1909" w:type="dxa"/>
            <w:shd w:val="clear" w:color="auto" w:fill="BFBFBF" w:themeFill="background1" w:themeFillShade="BF"/>
          </w:tcPr>
          <w:p w14:paraId="67172DF6" w14:textId="77777777" w:rsidR="005A5A7F" w:rsidRPr="00516FC4" w:rsidRDefault="005A5A7F" w:rsidP="005654CD">
            <w:pPr>
              <w:rPr>
                <w:b/>
              </w:rPr>
            </w:pPr>
            <w:r>
              <w:rPr>
                <w:b/>
              </w:rPr>
              <w:t>Part Number</w:t>
            </w:r>
          </w:p>
        </w:tc>
        <w:tc>
          <w:tcPr>
            <w:tcW w:w="1881" w:type="dxa"/>
            <w:shd w:val="clear" w:color="auto" w:fill="BFBFBF" w:themeFill="background1" w:themeFillShade="BF"/>
          </w:tcPr>
          <w:p w14:paraId="7F4B1FDD" w14:textId="77777777" w:rsidR="005A5A7F" w:rsidRDefault="005A5A7F" w:rsidP="005654CD">
            <w:pPr>
              <w:rPr>
                <w:b/>
              </w:rPr>
            </w:pPr>
            <w:r>
              <w:rPr>
                <w:b/>
              </w:rPr>
              <w:t>Description</w:t>
            </w:r>
          </w:p>
        </w:tc>
      </w:tr>
      <w:tr w:rsidR="005A5A7F" w14:paraId="277CBB90" w14:textId="77777777" w:rsidTr="005C4367">
        <w:trPr>
          <w:trHeight w:val="263"/>
          <w:jc w:val="center"/>
        </w:trPr>
        <w:tc>
          <w:tcPr>
            <w:tcW w:w="1338" w:type="dxa"/>
            <w:vMerge w:val="restart"/>
          </w:tcPr>
          <w:p w14:paraId="5AC2DAB6" w14:textId="77777777" w:rsidR="005A5A7F" w:rsidRDefault="005A5A7F" w:rsidP="005654CD">
            <w:proofErr w:type="spellStart"/>
            <w:r>
              <w:t>Segger</w:t>
            </w:r>
            <w:proofErr w:type="spellEnd"/>
            <w:r>
              <w:t xml:space="preserve"> J-Link</w:t>
            </w:r>
          </w:p>
        </w:tc>
        <w:tc>
          <w:tcPr>
            <w:tcW w:w="1490" w:type="dxa"/>
          </w:tcPr>
          <w:p w14:paraId="004D4EE4" w14:textId="77777777" w:rsidR="005A5A7F" w:rsidRDefault="005A5A7F" w:rsidP="005654CD">
            <w:proofErr w:type="spellStart"/>
            <w:r>
              <w:t>Segger</w:t>
            </w:r>
            <w:proofErr w:type="spellEnd"/>
            <w:r>
              <w:t xml:space="preserve"> </w:t>
            </w:r>
          </w:p>
        </w:tc>
        <w:tc>
          <w:tcPr>
            <w:tcW w:w="1909" w:type="dxa"/>
          </w:tcPr>
          <w:p w14:paraId="30D8289E" w14:textId="77777777" w:rsidR="005A5A7F" w:rsidRDefault="005A5A7F" w:rsidP="005654CD">
            <w:r>
              <w:t>8.08.00 J-Link Base</w:t>
            </w:r>
          </w:p>
        </w:tc>
        <w:tc>
          <w:tcPr>
            <w:tcW w:w="1881" w:type="dxa"/>
          </w:tcPr>
          <w:p w14:paraId="6F9AFA2E" w14:textId="77777777" w:rsidR="005A5A7F" w:rsidRDefault="005A5A7F" w:rsidP="005654CD">
            <w:r>
              <w:t>Debug probe</w:t>
            </w:r>
          </w:p>
        </w:tc>
      </w:tr>
      <w:tr w:rsidR="005A5A7F" w14:paraId="4E962F35" w14:textId="77777777" w:rsidTr="005C4367">
        <w:trPr>
          <w:trHeight w:val="279"/>
          <w:jc w:val="center"/>
        </w:trPr>
        <w:tc>
          <w:tcPr>
            <w:tcW w:w="1338" w:type="dxa"/>
            <w:vMerge/>
          </w:tcPr>
          <w:p w14:paraId="773438BC" w14:textId="77777777" w:rsidR="005A5A7F" w:rsidRDefault="005A5A7F" w:rsidP="005654CD"/>
        </w:tc>
        <w:tc>
          <w:tcPr>
            <w:tcW w:w="1490" w:type="dxa"/>
          </w:tcPr>
          <w:p w14:paraId="297171B2" w14:textId="77777777" w:rsidR="005A5A7F" w:rsidRDefault="005A5A7F" w:rsidP="005654CD">
            <w:proofErr w:type="spellStart"/>
            <w:r>
              <w:t>Olimex</w:t>
            </w:r>
            <w:proofErr w:type="spellEnd"/>
            <w:r>
              <w:t xml:space="preserve"> </w:t>
            </w:r>
          </w:p>
        </w:tc>
        <w:tc>
          <w:tcPr>
            <w:tcW w:w="1909" w:type="dxa"/>
          </w:tcPr>
          <w:p w14:paraId="002374A3" w14:textId="77777777" w:rsidR="005A5A7F" w:rsidRDefault="005A5A7F" w:rsidP="005654CD">
            <w:r>
              <w:t>ARM-JTAG-20-10</w:t>
            </w:r>
          </w:p>
        </w:tc>
        <w:tc>
          <w:tcPr>
            <w:tcW w:w="1881" w:type="dxa"/>
          </w:tcPr>
          <w:p w14:paraId="6B3E42D1" w14:textId="77777777" w:rsidR="005A5A7F" w:rsidRDefault="005A5A7F" w:rsidP="005654CD">
            <w:r>
              <w:t>20-10 pin adapter</w:t>
            </w:r>
          </w:p>
        </w:tc>
      </w:tr>
      <w:tr w:rsidR="005A5A7F" w14:paraId="72E827E2" w14:textId="77777777" w:rsidTr="005C4367">
        <w:trPr>
          <w:trHeight w:val="263"/>
          <w:jc w:val="center"/>
        </w:trPr>
        <w:tc>
          <w:tcPr>
            <w:tcW w:w="1338" w:type="dxa"/>
            <w:shd w:val="clear" w:color="auto" w:fill="BFBFBF" w:themeFill="background1" w:themeFillShade="BF"/>
          </w:tcPr>
          <w:p w14:paraId="729DE00A" w14:textId="0AC4508B" w:rsidR="005A5A7F" w:rsidRPr="00516FC4" w:rsidRDefault="005A5A7F" w:rsidP="005654CD">
            <w:pPr>
              <w:rPr>
                <w:b/>
              </w:rPr>
            </w:pPr>
            <w:r w:rsidRPr="00516FC4">
              <w:rPr>
                <w:b/>
              </w:rPr>
              <w:t>Option</w:t>
            </w:r>
            <w:r>
              <w:rPr>
                <w:b/>
              </w:rPr>
              <w:t xml:space="preserve"> </w:t>
            </w:r>
            <w:r w:rsidR="005C4367">
              <w:rPr>
                <w:b/>
              </w:rPr>
              <w:t>3</w:t>
            </w:r>
          </w:p>
        </w:tc>
        <w:tc>
          <w:tcPr>
            <w:tcW w:w="1490" w:type="dxa"/>
            <w:shd w:val="clear" w:color="auto" w:fill="BFBFBF" w:themeFill="background1" w:themeFillShade="BF"/>
          </w:tcPr>
          <w:p w14:paraId="2DA8CD08" w14:textId="77777777" w:rsidR="005A5A7F" w:rsidRPr="00516FC4" w:rsidRDefault="005A5A7F" w:rsidP="005654CD">
            <w:pPr>
              <w:rPr>
                <w:b/>
              </w:rPr>
            </w:pPr>
            <w:r>
              <w:rPr>
                <w:b/>
              </w:rPr>
              <w:t>Manufacturer</w:t>
            </w:r>
            <w:r w:rsidRPr="00516FC4">
              <w:rPr>
                <w:b/>
              </w:rPr>
              <w:t xml:space="preserve"> </w:t>
            </w:r>
          </w:p>
        </w:tc>
        <w:tc>
          <w:tcPr>
            <w:tcW w:w="1909" w:type="dxa"/>
            <w:shd w:val="clear" w:color="auto" w:fill="BFBFBF" w:themeFill="background1" w:themeFillShade="BF"/>
          </w:tcPr>
          <w:p w14:paraId="3FCE66E0" w14:textId="77777777" w:rsidR="005A5A7F" w:rsidRPr="00516FC4" w:rsidRDefault="005A5A7F" w:rsidP="005654CD">
            <w:pPr>
              <w:rPr>
                <w:b/>
              </w:rPr>
            </w:pPr>
            <w:r>
              <w:rPr>
                <w:b/>
              </w:rPr>
              <w:t>Part Number</w:t>
            </w:r>
          </w:p>
        </w:tc>
        <w:tc>
          <w:tcPr>
            <w:tcW w:w="1881" w:type="dxa"/>
            <w:shd w:val="clear" w:color="auto" w:fill="BFBFBF" w:themeFill="background1" w:themeFillShade="BF"/>
          </w:tcPr>
          <w:p w14:paraId="6C4D7757" w14:textId="77777777" w:rsidR="005A5A7F" w:rsidRDefault="005A5A7F" w:rsidP="005654CD">
            <w:pPr>
              <w:rPr>
                <w:b/>
              </w:rPr>
            </w:pPr>
            <w:r>
              <w:rPr>
                <w:b/>
              </w:rPr>
              <w:t>Description</w:t>
            </w:r>
          </w:p>
        </w:tc>
      </w:tr>
      <w:tr w:rsidR="005A5A7F" w14:paraId="0459F255" w14:textId="77777777" w:rsidTr="005C4367">
        <w:trPr>
          <w:trHeight w:val="263"/>
          <w:jc w:val="center"/>
        </w:trPr>
        <w:tc>
          <w:tcPr>
            <w:tcW w:w="1338" w:type="dxa"/>
            <w:vMerge w:val="restart"/>
          </w:tcPr>
          <w:p w14:paraId="4F4EFCDD" w14:textId="77777777" w:rsidR="005A5A7F" w:rsidRDefault="005A5A7F" w:rsidP="005654CD">
            <w:proofErr w:type="spellStart"/>
            <w:r>
              <w:t>Olimex</w:t>
            </w:r>
            <w:proofErr w:type="spellEnd"/>
            <w:r>
              <w:t xml:space="preserve"> </w:t>
            </w:r>
          </w:p>
        </w:tc>
        <w:tc>
          <w:tcPr>
            <w:tcW w:w="1490" w:type="dxa"/>
          </w:tcPr>
          <w:p w14:paraId="24479C8E" w14:textId="77777777" w:rsidR="005A5A7F" w:rsidRDefault="005A5A7F" w:rsidP="005654CD">
            <w:proofErr w:type="spellStart"/>
            <w:r>
              <w:t>Olimex</w:t>
            </w:r>
            <w:proofErr w:type="spellEnd"/>
            <w:r>
              <w:t xml:space="preserve"> </w:t>
            </w:r>
          </w:p>
        </w:tc>
        <w:tc>
          <w:tcPr>
            <w:tcW w:w="1909" w:type="dxa"/>
          </w:tcPr>
          <w:p w14:paraId="6A4DA722" w14:textId="77777777" w:rsidR="005A5A7F" w:rsidRDefault="005A5A7F" w:rsidP="005654CD">
            <w:r>
              <w:t>ARM-USB-TINY-H</w:t>
            </w:r>
          </w:p>
        </w:tc>
        <w:tc>
          <w:tcPr>
            <w:tcW w:w="1881" w:type="dxa"/>
          </w:tcPr>
          <w:p w14:paraId="4011C25B" w14:textId="77777777" w:rsidR="005A5A7F" w:rsidRDefault="005A5A7F" w:rsidP="005654CD">
            <w:r>
              <w:t>Debug probe</w:t>
            </w:r>
          </w:p>
        </w:tc>
      </w:tr>
      <w:tr w:rsidR="005A5A7F" w14:paraId="6BEC7EA4" w14:textId="77777777" w:rsidTr="005C4367">
        <w:trPr>
          <w:trHeight w:val="279"/>
          <w:jc w:val="center"/>
        </w:trPr>
        <w:tc>
          <w:tcPr>
            <w:tcW w:w="1338" w:type="dxa"/>
            <w:vMerge/>
          </w:tcPr>
          <w:p w14:paraId="09B24F1E" w14:textId="77777777" w:rsidR="005A5A7F" w:rsidRDefault="005A5A7F" w:rsidP="005654CD"/>
        </w:tc>
        <w:tc>
          <w:tcPr>
            <w:tcW w:w="1490" w:type="dxa"/>
          </w:tcPr>
          <w:p w14:paraId="1891FA22" w14:textId="77777777" w:rsidR="005A5A7F" w:rsidRDefault="005A5A7F" w:rsidP="005654CD">
            <w:proofErr w:type="spellStart"/>
            <w:r>
              <w:t>Olimex</w:t>
            </w:r>
            <w:proofErr w:type="spellEnd"/>
            <w:r>
              <w:t xml:space="preserve"> </w:t>
            </w:r>
          </w:p>
        </w:tc>
        <w:tc>
          <w:tcPr>
            <w:tcW w:w="1909" w:type="dxa"/>
          </w:tcPr>
          <w:p w14:paraId="3335A1BA" w14:textId="77777777" w:rsidR="005A5A7F" w:rsidRDefault="005A5A7F" w:rsidP="005654CD">
            <w:r>
              <w:t>ARM-JTAG-SWD</w:t>
            </w:r>
          </w:p>
        </w:tc>
        <w:tc>
          <w:tcPr>
            <w:tcW w:w="1881" w:type="dxa"/>
          </w:tcPr>
          <w:p w14:paraId="2B8A18F7" w14:textId="77777777" w:rsidR="005A5A7F" w:rsidRDefault="005A5A7F" w:rsidP="005654CD">
            <w:r>
              <w:t>SWD – JTAG adapter</w:t>
            </w:r>
          </w:p>
        </w:tc>
      </w:tr>
      <w:tr w:rsidR="005A5A7F" w14:paraId="3639ABE0" w14:textId="77777777" w:rsidTr="005C4367">
        <w:trPr>
          <w:trHeight w:val="263"/>
          <w:jc w:val="center"/>
        </w:trPr>
        <w:tc>
          <w:tcPr>
            <w:tcW w:w="1338" w:type="dxa"/>
            <w:vMerge/>
          </w:tcPr>
          <w:p w14:paraId="6AC33B48" w14:textId="77777777" w:rsidR="005A5A7F" w:rsidRDefault="005A5A7F" w:rsidP="005654CD"/>
        </w:tc>
        <w:tc>
          <w:tcPr>
            <w:tcW w:w="1490" w:type="dxa"/>
          </w:tcPr>
          <w:p w14:paraId="5EC633F6" w14:textId="77777777" w:rsidR="005A5A7F" w:rsidRDefault="005A5A7F" w:rsidP="005654CD">
            <w:proofErr w:type="spellStart"/>
            <w:r>
              <w:t>Olimex</w:t>
            </w:r>
            <w:proofErr w:type="spellEnd"/>
            <w:r>
              <w:t xml:space="preserve"> </w:t>
            </w:r>
          </w:p>
        </w:tc>
        <w:tc>
          <w:tcPr>
            <w:tcW w:w="1909" w:type="dxa"/>
          </w:tcPr>
          <w:p w14:paraId="74C45967" w14:textId="77777777" w:rsidR="005A5A7F" w:rsidRDefault="005A5A7F" w:rsidP="005654CD">
            <w:r>
              <w:t>ARM-JTAG-20-10</w:t>
            </w:r>
          </w:p>
        </w:tc>
        <w:tc>
          <w:tcPr>
            <w:tcW w:w="1881" w:type="dxa"/>
          </w:tcPr>
          <w:p w14:paraId="2BA6B9FB" w14:textId="77777777" w:rsidR="005A5A7F" w:rsidRDefault="005A5A7F" w:rsidP="005654CD">
            <w:r>
              <w:t>20-10 pin adapter</w:t>
            </w:r>
          </w:p>
        </w:tc>
      </w:tr>
    </w:tbl>
    <w:p w14:paraId="170A37CE" w14:textId="2602E908" w:rsidR="005A5A7F" w:rsidRDefault="005A4F2A" w:rsidP="004C57F3">
      <w:pPr>
        <w:spacing w:before="240"/>
      </w:pPr>
      <w:r>
        <w:rPr>
          <w:noProof/>
        </w:rPr>
        <w:drawing>
          <wp:anchor distT="0" distB="0" distL="114300" distR="114300" simplePos="0" relativeHeight="251660288" behindDoc="0" locked="0" layoutInCell="1" allowOverlap="1" wp14:anchorId="7BF53BED" wp14:editId="05755484">
            <wp:simplePos x="0" y="0"/>
            <wp:positionH relativeFrom="column">
              <wp:posOffset>4200525</wp:posOffset>
            </wp:positionH>
            <wp:positionV relativeFrom="paragraph">
              <wp:posOffset>461010</wp:posOffset>
            </wp:positionV>
            <wp:extent cx="1695450" cy="1644650"/>
            <wp:effectExtent l="0" t="0" r="0" b="0"/>
            <wp:wrapSquare wrapText="bothSides"/>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25" t="1928" r="11676"/>
                    <a:stretch/>
                  </pic:blipFill>
                  <pic:spPr bwMode="auto">
                    <a:xfrm>
                      <a:off x="0" y="0"/>
                      <a:ext cx="1695450" cy="164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114AB1C" wp14:editId="2BF73A9C">
            <wp:simplePos x="0" y="0"/>
            <wp:positionH relativeFrom="column">
              <wp:posOffset>2200275</wp:posOffset>
            </wp:positionH>
            <wp:positionV relativeFrom="paragraph">
              <wp:posOffset>438785</wp:posOffset>
            </wp:positionV>
            <wp:extent cx="1743075" cy="1686560"/>
            <wp:effectExtent l="0" t="0" r="9525" b="8890"/>
            <wp:wrapSquare wrapText="bothSides"/>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136" r="10628"/>
                    <a:stretch/>
                  </pic:blipFill>
                  <pic:spPr bwMode="auto">
                    <a:xfrm>
                      <a:off x="0" y="0"/>
                      <a:ext cx="1743075" cy="168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A7F">
        <w:t>Pictures showing the debugging setup for each configuration are shown here:</w:t>
      </w:r>
    </w:p>
    <w:p w14:paraId="7E0BA74F" w14:textId="7B73D6C3" w:rsidR="005A5A7F" w:rsidRDefault="005C4367" w:rsidP="005A5A7F">
      <w:pPr>
        <w:jc w:val="center"/>
      </w:pPr>
      <w:r>
        <w:rPr>
          <w:noProof/>
        </w:rPr>
        <w:drawing>
          <wp:anchor distT="0" distB="0" distL="114300" distR="114300" simplePos="0" relativeHeight="251653120" behindDoc="0" locked="0" layoutInCell="1" allowOverlap="1" wp14:anchorId="3498BFAF" wp14:editId="7730DDF6">
            <wp:simplePos x="0" y="0"/>
            <wp:positionH relativeFrom="column">
              <wp:posOffset>247650</wp:posOffset>
            </wp:positionH>
            <wp:positionV relativeFrom="paragraph">
              <wp:posOffset>10160</wp:posOffset>
            </wp:positionV>
            <wp:extent cx="1714171" cy="1685968"/>
            <wp:effectExtent l="0" t="0" r="635" b="0"/>
            <wp:wrapSquare wrapText="bothSides"/>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90712_151955.jpg"/>
                    <pic:cNvPicPr/>
                  </pic:nvPicPr>
                  <pic:blipFill>
                    <a:blip r:embed="rId23"/>
                    <a:stretch>
                      <a:fillRect/>
                    </a:stretch>
                  </pic:blipFill>
                  <pic:spPr>
                    <a:xfrm>
                      <a:off x="0" y="0"/>
                      <a:ext cx="1714171" cy="1685968"/>
                    </a:xfrm>
                    <a:prstGeom prst="rect">
                      <a:avLst/>
                    </a:prstGeom>
                  </pic:spPr>
                </pic:pic>
              </a:graphicData>
            </a:graphic>
          </wp:anchor>
        </w:drawing>
      </w:r>
      <w:r w:rsidR="005A5A7F">
        <w:t xml:space="preserve">        </w:t>
      </w:r>
    </w:p>
    <w:p w14:paraId="25A6493A" w14:textId="77777777" w:rsidR="00613236" w:rsidRDefault="00613236">
      <w:pPr>
        <w:rPr>
          <w:ins w:id="31" w:author="Greg Landry" w:date="2019-07-15T08:38:00Z"/>
        </w:rPr>
      </w:pPr>
      <w:ins w:id="32" w:author="Greg Landry" w:date="2019-07-15T08:38:00Z">
        <w:r>
          <w:br w:type="page"/>
        </w:r>
      </w:ins>
    </w:p>
    <w:p w14:paraId="5F4DB5A8" w14:textId="233AE66B" w:rsidR="000E17A0" w:rsidRDefault="000E17A0" w:rsidP="005A5A7F">
      <w:r>
        <w:lastRenderedPageBreak/>
        <w:t>The process to setup</w:t>
      </w:r>
      <w:r w:rsidR="00F959A2">
        <w:t xml:space="preserve"> and </w:t>
      </w:r>
      <w:proofErr w:type="gramStart"/>
      <w:r>
        <w:t>run</w:t>
      </w:r>
      <w:proofErr w:type="gramEnd"/>
      <w:r w:rsidR="003F7E7F">
        <w:t xml:space="preserve"> </w:t>
      </w:r>
      <w:r>
        <w:t>the debugger is described in detail in a guide titled "Hardware Debugging for CYW207xx and CYW208xx</w:t>
      </w:r>
      <w:r w:rsidR="003F7E7F">
        <w:t>"</w:t>
      </w:r>
      <w:r>
        <w:t>. This guide is available from ModusToolbox</w:t>
      </w:r>
      <w:r w:rsidR="00A916AC">
        <w:t>,</w:t>
      </w:r>
      <w:r>
        <w:t xml:space="preserve"> so </w:t>
      </w:r>
      <w:r w:rsidR="00D27B12">
        <w:t>that</w:t>
      </w:r>
      <w:r>
        <w:t xml:space="preserve"> information is not repeated here.</w:t>
      </w:r>
      <w:r w:rsidR="00556B3B">
        <w:t xml:space="preserve"> </w:t>
      </w:r>
      <w:r>
        <w:t xml:space="preserve">To access the guide from ModusToolbox </w:t>
      </w:r>
      <w:r w:rsidR="00FB341A">
        <w:t>select</w:t>
      </w:r>
      <w:r>
        <w:t xml:space="preserve"> one of the following:</w:t>
      </w:r>
    </w:p>
    <w:p w14:paraId="0107392B" w14:textId="77777777" w:rsidR="00FB341A" w:rsidRPr="000E17A0" w:rsidRDefault="00FB341A" w:rsidP="00FB341A">
      <w:pPr>
        <w:ind w:left="720"/>
        <w:rPr>
          <w:b/>
        </w:rPr>
      </w:pPr>
      <w:r w:rsidRPr="000E17A0">
        <w:rPr>
          <w:b/>
        </w:rPr>
        <w:t>Quick Panel &gt; Documents Tab &gt; ModusToolbox Documentation Index</w:t>
      </w:r>
    </w:p>
    <w:p w14:paraId="1F4FE43D" w14:textId="42837A52" w:rsidR="000E17A0" w:rsidRPr="000E17A0" w:rsidRDefault="000E17A0" w:rsidP="000E17A0">
      <w:pPr>
        <w:ind w:left="720"/>
        <w:rPr>
          <w:b/>
        </w:rPr>
      </w:pPr>
      <w:r w:rsidRPr="000E17A0">
        <w:rPr>
          <w:b/>
        </w:rPr>
        <w:t>Help &gt; ModusToolbox General Documentation &gt; ModusToolbox Documentation Index</w:t>
      </w:r>
    </w:p>
    <w:p w14:paraId="6A28D487" w14:textId="2219E16D" w:rsidR="000E17A0" w:rsidRDefault="000E17A0" w:rsidP="005A5A7F">
      <w:r>
        <w:t xml:space="preserve">From the browser window that opens, select </w:t>
      </w:r>
      <w:r w:rsidR="00A256D8">
        <w:t>this</w:t>
      </w:r>
      <w:r>
        <w:t xml:space="preserve"> </w:t>
      </w:r>
      <w:r w:rsidR="00042880">
        <w:t>item</w:t>
      </w:r>
      <w:r>
        <w:t xml:space="preserve"> from the Bluetooth Documentation section:</w:t>
      </w:r>
    </w:p>
    <w:p w14:paraId="29FAEC2F" w14:textId="5697BF3D" w:rsidR="000E17A0" w:rsidDel="00EB3906" w:rsidRDefault="000E17A0" w:rsidP="000E17A0">
      <w:pPr>
        <w:ind w:left="720"/>
        <w:rPr>
          <w:del w:id="33" w:author="Greg Landry" w:date="2019-07-15T07:59:00Z"/>
          <w:b/>
        </w:rPr>
      </w:pPr>
      <w:r w:rsidRPr="000E17A0">
        <w:rPr>
          <w:b/>
        </w:rPr>
        <w:t>Hardware Debugging for WICED devices</w:t>
      </w:r>
    </w:p>
    <w:p w14:paraId="5F300865" w14:textId="437DAFA7" w:rsidR="000E17A0" w:rsidRDefault="000E17A0" w:rsidP="00EB3906">
      <w:pPr>
        <w:ind w:left="720"/>
        <w:pPrChange w:id="34" w:author="Greg Landry" w:date="2019-07-15T07:59:00Z">
          <w:pPr/>
        </w:pPrChange>
      </w:pPr>
    </w:p>
    <w:p w14:paraId="010C022A" w14:textId="77777777" w:rsidR="00F959A2" w:rsidRDefault="00F959A2" w:rsidP="00660F39">
      <w:pPr>
        <w:keepNext/>
      </w:pPr>
      <w:r>
        <w:t>A few important notes:</w:t>
      </w:r>
    </w:p>
    <w:p w14:paraId="7BB20847" w14:textId="4FE571D1" w:rsidR="001A3849" w:rsidRDefault="00B61F68" w:rsidP="00B61F68">
      <w:pPr>
        <w:pStyle w:val="ListParagraph"/>
        <w:numPr>
          <w:ilvl w:val="0"/>
          <w:numId w:val="31"/>
        </w:numPr>
      </w:pPr>
      <w:del w:id="35" w:author="Greg Landry" w:date="2019-07-15T08:15:00Z">
        <w:r w:rsidDel="00EF3CF9">
          <w:delText xml:space="preserve">You should follow the instructions in section 2 of the guide </w:delText>
        </w:r>
        <w:r w:rsidRPr="00660F39" w:rsidDel="00EF3CF9">
          <w:rPr>
            <w:u w:val="single"/>
          </w:rPr>
          <w:delText>after</w:delText>
        </w:r>
        <w:r w:rsidDel="00EF3CF9">
          <w:delText xml:space="preserve"> completing sections 3 and 4. That is, you should have a kit programmed with a debug enabled application when you setup the debug probe.</w:delText>
        </w:r>
      </w:del>
      <w:ins w:id="36" w:author="Greg Landry" w:date="2019-07-15T08:08:00Z">
        <w:r w:rsidR="001A3849">
          <w:t xml:space="preserve">If you are using either </w:t>
        </w:r>
        <w:proofErr w:type="spellStart"/>
        <w:r w:rsidR="001A3849">
          <w:t>Olimex</w:t>
        </w:r>
        <w:proofErr w:type="spellEnd"/>
        <w:r w:rsidR="001A3849">
          <w:t xml:space="preserve"> or MiniProg4, you should </w:t>
        </w:r>
      </w:ins>
      <w:ins w:id="37" w:author="Greg Landry" w:date="2019-07-15T08:09:00Z">
        <w:r w:rsidR="001A3849">
          <w:t>make the cha</w:t>
        </w:r>
      </w:ins>
      <w:ins w:id="38" w:author="Greg Landry" w:date="2019-07-15T08:10:00Z">
        <w:r w:rsidR="001A3849">
          <w:t>nges to the mainapp.mk file described in</w:t>
        </w:r>
      </w:ins>
      <w:ins w:id="39" w:author="Greg Landry" w:date="2019-07-15T08:08:00Z">
        <w:r w:rsidR="001A3849">
          <w:t xml:space="preserve"> </w:t>
        </w:r>
      </w:ins>
      <w:ins w:id="40" w:author="Greg Landry" w:date="2019-07-15T08:09:00Z">
        <w:r w:rsidR="001A3849">
          <w:t>section 5.2</w:t>
        </w:r>
      </w:ins>
      <w:ins w:id="41" w:author="Greg Landry" w:date="2019-07-15T08:17:00Z">
        <w:r w:rsidR="00EF3CF9">
          <w:t xml:space="preserve"> to enable the </w:t>
        </w:r>
        <w:proofErr w:type="spellStart"/>
        <w:r w:rsidR="00EF3CF9">
          <w:t>OpenOCD</w:t>
        </w:r>
        <w:proofErr w:type="spellEnd"/>
        <w:r w:rsidR="00EF3CF9">
          <w:t xml:space="preserve"> launch configuration</w:t>
        </w:r>
      </w:ins>
      <w:ins w:id="42" w:author="Greg Landry" w:date="2019-07-15T08:09:00Z">
        <w:r w:rsidR="001A3849">
          <w:t xml:space="preserve"> </w:t>
        </w:r>
        <w:r w:rsidR="001A3849" w:rsidRPr="00AC48F6">
          <w:rPr>
            <w:u w:val="single"/>
            <w:rPrChange w:id="43" w:author="Greg Landry" w:date="2019-07-15T08:11:00Z">
              <w:rPr/>
            </w:rPrChange>
          </w:rPr>
          <w:t>before</w:t>
        </w:r>
        <w:r w:rsidR="001A3849">
          <w:t xml:space="preserve"> creating the </w:t>
        </w:r>
      </w:ins>
      <w:ins w:id="44" w:author="Greg Landry" w:date="2019-07-15T08:10:00Z">
        <w:r w:rsidR="001A3849">
          <w:t>application. Otherwise, the application will not have the correct launch configuration.</w:t>
        </w:r>
      </w:ins>
    </w:p>
    <w:p w14:paraId="50E150CC" w14:textId="251CF94D" w:rsidR="00E52B24" w:rsidRPr="00126B96" w:rsidRDefault="005A4F2A" w:rsidP="00E52B24">
      <w:pPr>
        <w:pStyle w:val="ListParagraph"/>
        <w:numPr>
          <w:ilvl w:val="0"/>
          <w:numId w:val="31"/>
        </w:numPr>
        <w:rPr>
          <w:ins w:id="45" w:author="Greg Landry" w:date="2019-07-15T08:04:00Z"/>
        </w:rPr>
        <w:pPrChange w:id="46" w:author="Greg Landry" w:date="2019-07-15T08:04:00Z">
          <w:pPr>
            <w:pStyle w:val="ListParagraph"/>
            <w:numPr>
              <w:numId w:val="31"/>
            </w:numPr>
            <w:ind w:hanging="360"/>
          </w:pPr>
        </w:pPrChange>
      </w:pPr>
      <w:r>
        <w:t xml:space="preserve">The instructions for the MiniProg4 are the same as for the </w:t>
      </w:r>
      <w:proofErr w:type="spellStart"/>
      <w:r>
        <w:t>Olimex</w:t>
      </w:r>
      <w:proofErr w:type="spellEnd"/>
      <w:r>
        <w:t xml:space="preserve"> except for 1 </w:t>
      </w:r>
      <w:ins w:id="47" w:author="Greg Landry" w:date="2019-07-15T08:03:00Z">
        <w:r w:rsidR="00914D1C">
          <w:t xml:space="preserve">additional </w:t>
        </w:r>
      </w:ins>
      <w:r>
        <w:t xml:space="preserve">step </w:t>
      </w:r>
      <w:del w:id="48" w:author="Greg Landry" w:date="2019-07-15T08:04:00Z">
        <w:r w:rsidDel="00E52B24">
          <w:delText>which is outlined in exercise 5.3</w:delText>
        </w:r>
      </w:del>
      <w:ins w:id="49" w:author="Greg Landry" w:date="2019-07-15T08:04:00Z">
        <w:r w:rsidR="00E52B24">
          <w:t>to change the default adapter setting</w:t>
        </w:r>
      </w:ins>
      <w:ins w:id="50" w:author="Greg Landry" w:date="2019-07-15T08:05:00Z">
        <w:r w:rsidR="00E52B24">
          <w:t xml:space="preserve"> </w:t>
        </w:r>
      </w:ins>
      <w:ins w:id="51" w:author="Greg Landry" w:date="2019-07-15T08:04:00Z">
        <w:r w:rsidR="00E52B24">
          <w:t>in</w:t>
        </w:r>
      </w:ins>
      <w:del w:id="52" w:author="Greg Landry" w:date="2019-07-15T08:04:00Z">
        <w:r w:rsidDel="00E52B24">
          <w:delText>.</w:delText>
        </w:r>
      </w:del>
      <w:ins w:id="53" w:author="Greg Landry" w:date="2019-07-15T08:04:00Z">
        <w:r w:rsidR="00E52B24">
          <w:t xml:space="preserve"> </w:t>
        </w:r>
      </w:ins>
      <w:ins w:id="54" w:author="Greg Landry" w:date="2019-07-15T08:05:00Z">
        <w:r w:rsidR="00E52B24">
          <w:t xml:space="preserve">the file </w:t>
        </w:r>
      </w:ins>
      <w:ins w:id="55" w:author="Greg Landry" w:date="2019-07-15T08:17:00Z">
        <w:r w:rsidR="00170451">
          <w:t>&lt;install_folder&gt;</w:t>
        </w:r>
      </w:ins>
      <w:ins w:id="56" w:author="Greg Landry" w:date="2019-07-15T08:24:00Z">
        <w:r w:rsidR="00F4105E">
          <w:t>/</w:t>
        </w:r>
      </w:ins>
      <w:ins w:id="57" w:author="Greg Landry" w:date="2019-07-15T08:04:00Z">
        <w:r w:rsidR="00E52B24" w:rsidRPr="00E52B24">
          <w:rPr>
            <w:rFonts w:ascii="Calibri" w:hAnsi="Calibri" w:cs="Calibri"/>
            <w:color w:val="000000"/>
            <w:shd w:val="clear" w:color="auto" w:fill="FFFFFF"/>
            <w:rPrChange w:id="58" w:author="Greg Landry" w:date="2019-07-15T08:04:00Z">
              <w:rPr>
                <w:shd w:val="clear" w:color="auto" w:fill="FFFFFF"/>
              </w:rPr>
            </w:rPrChange>
          </w:rPr>
          <w:t>ModusToolbox_1.1</w:t>
        </w:r>
      </w:ins>
      <w:ins w:id="59" w:author="Greg Landry" w:date="2019-07-15T08:24:00Z">
        <w:r w:rsidR="00F4105E">
          <w:rPr>
            <w:rFonts w:ascii="Calibri" w:hAnsi="Calibri" w:cs="Calibri"/>
            <w:color w:val="000000"/>
            <w:shd w:val="clear" w:color="auto" w:fill="FFFFFF"/>
          </w:rPr>
          <w:t>/</w:t>
        </w:r>
      </w:ins>
      <w:ins w:id="60" w:author="Greg Landry" w:date="2019-07-15T08:04:00Z">
        <w:r w:rsidR="00E52B24" w:rsidRPr="00E52B24">
          <w:rPr>
            <w:rFonts w:ascii="Calibri" w:hAnsi="Calibri" w:cs="Calibri"/>
            <w:color w:val="000000"/>
            <w:shd w:val="clear" w:color="auto" w:fill="FFFFFF"/>
            <w:rPrChange w:id="61" w:author="Greg Landry" w:date="2019-07-15T08:04:00Z">
              <w:rPr>
                <w:shd w:val="clear" w:color="auto" w:fill="FFFFFF"/>
              </w:rPr>
            </w:rPrChange>
          </w:rPr>
          <w:t>libraries</w:t>
        </w:r>
      </w:ins>
      <w:ins w:id="62" w:author="Greg Landry" w:date="2019-07-15T08:24:00Z">
        <w:r w:rsidR="00F4105E">
          <w:rPr>
            <w:rFonts w:ascii="Calibri" w:hAnsi="Calibri" w:cs="Calibri"/>
            <w:color w:val="000000"/>
            <w:shd w:val="clear" w:color="auto" w:fill="FFFFFF"/>
          </w:rPr>
          <w:t>/</w:t>
        </w:r>
      </w:ins>
      <w:ins w:id="63" w:author="Greg Landry" w:date="2019-07-15T08:04:00Z">
        <w:r w:rsidR="00E52B24" w:rsidRPr="00E52B24">
          <w:rPr>
            <w:rFonts w:ascii="Calibri" w:hAnsi="Calibri" w:cs="Calibri"/>
            <w:color w:val="000000"/>
            <w:shd w:val="clear" w:color="auto" w:fill="FFFFFF"/>
            <w:rPrChange w:id="64" w:author="Greg Landry" w:date="2019-07-15T08:04:00Z">
              <w:rPr>
                <w:shd w:val="clear" w:color="auto" w:fill="FFFFFF"/>
              </w:rPr>
            </w:rPrChange>
          </w:rPr>
          <w:t>bt_sdk-1.1</w:t>
        </w:r>
      </w:ins>
      <w:ins w:id="65" w:author="Greg Landry" w:date="2019-07-15T08:24:00Z">
        <w:r w:rsidR="00F4105E">
          <w:rPr>
            <w:rFonts w:ascii="Calibri" w:hAnsi="Calibri" w:cs="Calibri"/>
            <w:color w:val="000000"/>
            <w:shd w:val="clear" w:color="auto" w:fill="FFFFFF"/>
          </w:rPr>
          <w:t>/</w:t>
        </w:r>
      </w:ins>
      <w:ins w:id="66" w:author="Greg Landry" w:date="2019-07-15T08:04:00Z">
        <w:r w:rsidR="00E52B24" w:rsidRPr="00E52B24">
          <w:rPr>
            <w:rFonts w:ascii="Calibri" w:hAnsi="Calibri" w:cs="Calibri"/>
            <w:color w:val="000000"/>
            <w:shd w:val="clear" w:color="auto" w:fill="FFFFFF"/>
            <w:rPrChange w:id="67" w:author="Greg Landry" w:date="2019-07-15T08:04:00Z">
              <w:rPr>
                <w:shd w:val="clear" w:color="auto" w:fill="FFFFFF"/>
              </w:rPr>
            </w:rPrChange>
          </w:rPr>
          <w:t>components</w:t>
        </w:r>
      </w:ins>
      <w:ins w:id="68" w:author="Greg Landry" w:date="2019-07-15T08:24:00Z">
        <w:r w:rsidR="00F4105E">
          <w:rPr>
            <w:rFonts w:ascii="Calibri" w:hAnsi="Calibri" w:cs="Calibri"/>
            <w:color w:val="000000"/>
            <w:shd w:val="clear" w:color="auto" w:fill="FFFFFF"/>
          </w:rPr>
          <w:t>/</w:t>
        </w:r>
      </w:ins>
      <w:ins w:id="69" w:author="Greg Landry" w:date="2019-07-15T08:04:00Z">
        <w:r w:rsidR="00E52B24" w:rsidRPr="00E52B24">
          <w:rPr>
            <w:rFonts w:ascii="Calibri" w:hAnsi="Calibri" w:cs="Calibri"/>
            <w:color w:val="000000"/>
            <w:shd w:val="clear" w:color="auto" w:fill="FFFFFF"/>
            <w:rPrChange w:id="70" w:author="Greg Landry" w:date="2019-07-15T08:04:00Z">
              <w:rPr>
                <w:shd w:val="clear" w:color="auto" w:fill="FFFFFF"/>
              </w:rPr>
            </w:rPrChange>
          </w:rPr>
          <w:t>BT-SDK</w:t>
        </w:r>
      </w:ins>
      <w:ins w:id="71" w:author="Greg Landry" w:date="2019-07-15T08:24:00Z">
        <w:r w:rsidR="00F4105E">
          <w:rPr>
            <w:rFonts w:ascii="Calibri" w:hAnsi="Calibri" w:cs="Calibri"/>
            <w:color w:val="000000"/>
            <w:shd w:val="clear" w:color="auto" w:fill="FFFFFF"/>
          </w:rPr>
          <w:t>/</w:t>
        </w:r>
      </w:ins>
      <w:ins w:id="72" w:author="Greg Landry" w:date="2019-07-15T08:04:00Z">
        <w:r w:rsidR="00E52B24" w:rsidRPr="00E52B24">
          <w:rPr>
            <w:rFonts w:ascii="Calibri" w:hAnsi="Calibri" w:cs="Calibri"/>
            <w:color w:val="000000"/>
            <w:shd w:val="clear" w:color="auto" w:fill="FFFFFF"/>
            <w:rPrChange w:id="73" w:author="Greg Landry" w:date="2019-07-15T08:04:00Z">
              <w:rPr>
                <w:shd w:val="clear" w:color="auto" w:fill="FFFFFF"/>
              </w:rPr>
            </w:rPrChange>
          </w:rPr>
          <w:t>208XX-A1_Bluetooth</w:t>
        </w:r>
      </w:ins>
      <w:ins w:id="74" w:author="Greg Landry" w:date="2019-07-15T08:24:00Z">
        <w:r w:rsidR="00F4105E">
          <w:rPr>
            <w:rFonts w:ascii="Calibri" w:hAnsi="Calibri" w:cs="Calibri"/>
            <w:color w:val="000000"/>
            <w:shd w:val="clear" w:color="auto" w:fill="FFFFFF"/>
          </w:rPr>
          <w:t>/</w:t>
        </w:r>
      </w:ins>
      <w:ins w:id="75" w:author="Greg Landry" w:date="2019-07-15T08:04:00Z">
        <w:r w:rsidR="00E52B24" w:rsidRPr="00E52B24">
          <w:rPr>
            <w:rFonts w:ascii="Calibri" w:hAnsi="Calibri" w:cs="Calibri"/>
            <w:color w:val="000000"/>
            <w:shd w:val="clear" w:color="auto" w:fill="FFFFFF"/>
            <w:rPrChange w:id="76" w:author="Greg Landry" w:date="2019-07-15T08:04:00Z">
              <w:rPr>
                <w:shd w:val="clear" w:color="auto" w:fill="FFFFFF"/>
              </w:rPr>
            </w:rPrChange>
          </w:rPr>
          <w:t>platforms</w:t>
        </w:r>
      </w:ins>
      <w:ins w:id="77" w:author="Greg Landry" w:date="2019-07-15T08:24:00Z">
        <w:r w:rsidR="00F4105E">
          <w:rPr>
            <w:rFonts w:ascii="Calibri" w:hAnsi="Calibri" w:cs="Calibri"/>
            <w:color w:val="000000"/>
            <w:shd w:val="clear" w:color="auto" w:fill="FFFFFF"/>
          </w:rPr>
          <w:t>/</w:t>
        </w:r>
      </w:ins>
      <w:ins w:id="78" w:author="Greg Landry" w:date="2019-07-15T08:04:00Z">
        <w:r w:rsidR="00E52B24" w:rsidRPr="00E52B24">
          <w:rPr>
            <w:rFonts w:ascii="Calibri" w:hAnsi="Calibri" w:cs="Calibri"/>
            <w:color w:val="000000"/>
            <w:shd w:val="clear" w:color="auto" w:fill="FFFFFF"/>
            <w:rPrChange w:id="79" w:author="Greg Landry" w:date="2019-07-15T08:04:00Z">
              <w:rPr>
                <w:shd w:val="clear" w:color="auto" w:fill="FFFFFF"/>
              </w:rPr>
            </w:rPrChange>
          </w:rPr>
          <w:t>CYW20819A1_openocd.cfg</w:t>
        </w:r>
      </w:ins>
      <w:ins w:id="80" w:author="Greg Landry" w:date="2019-07-15T08:05:00Z">
        <w:r w:rsidR="00E52B24">
          <w:rPr>
            <w:rFonts w:ascii="Calibri" w:hAnsi="Calibri" w:cs="Calibri"/>
            <w:color w:val="000000"/>
            <w:shd w:val="clear" w:color="auto" w:fill="FFFFFF"/>
          </w:rPr>
          <w:t xml:space="preserve">. The change requited is to </w:t>
        </w:r>
      </w:ins>
      <w:ins w:id="81" w:author="Greg Landry" w:date="2019-07-15T08:04:00Z">
        <w:r w:rsidR="00E52B24" w:rsidRPr="00E52B24">
          <w:rPr>
            <w:rFonts w:ascii="Calibri" w:hAnsi="Calibri" w:cs="Calibri"/>
            <w:color w:val="000000"/>
            <w:shd w:val="clear" w:color="auto" w:fill="FFFFFF"/>
            <w:rPrChange w:id="82" w:author="Greg Landry" w:date="2019-07-15T08:04:00Z">
              <w:rPr>
                <w:shd w:val="clear" w:color="auto" w:fill="FFFFFF"/>
              </w:rPr>
            </w:rPrChange>
          </w:rPr>
          <w:t>put a “#” character in front of lines 6 and 7 and on line 8 add “source [find interface/kitprog3.cfg]” as shown here:</w:t>
        </w:r>
      </w:ins>
    </w:p>
    <w:p w14:paraId="6EE590C7" w14:textId="77777777" w:rsidR="00E52B24" w:rsidRPr="00D31906" w:rsidRDefault="00E52B24" w:rsidP="00E52B24">
      <w:pPr>
        <w:pStyle w:val="ListParagraph"/>
        <w:ind w:left="1440"/>
        <w:rPr>
          <w:ins w:id="83" w:author="Greg Landry" w:date="2019-07-15T08:04:00Z"/>
          <w:rFonts w:ascii="Courier New" w:hAnsi="Courier New" w:cs="Courier New"/>
          <w:sz w:val="20"/>
        </w:rPr>
      </w:pPr>
      <w:ins w:id="84" w:author="Greg Landry" w:date="2019-07-15T08:04:00Z">
        <w:r w:rsidRPr="00D31906">
          <w:rPr>
            <w:rFonts w:ascii="Courier New" w:hAnsi="Courier New" w:cs="Courier New"/>
            <w:sz w:val="20"/>
          </w:rPr>
          <w:t>…</w:t>
        </w:r>
      </w:ins>
    </w:p>
    <w:p w14:paraId="77F006FE" w14:textId="77777777" w:rsidR="00E52B24" w:rsidRPr="00D31906" w:rsidRDefault="00E52B24" w:rsidP="00E52B24">
      <w:pPr>
        <w:pStyle w:val="ListParagraph"/>
        <w:ind w:left="1440"/>
        <w:rPr>
          <w:ins w:id="85" w:author="Greg Landry" w:date="2019-07-15T08:04:00Z"/>
          <w:rFonts w:ascii="Courier New" w:hAnsi="Courier New" w:cs="Courier New"/>
          <w:sz w:val="20"/>
        </w:rPr>
      </w:pPr>
      <w:ins w:id="86" w:author="Greg Landry" w:date="2019-07-15T08:04:00Z">
        <w:r w:rsidRPr="00D31906">
          <w:rPr>
            <w:rFonts w:ascii="Courier New" w:hAnsi="Courier New" w:cs="Courier New"/>
            <w:sz w:val="20"/>
          </w:rPr>
          <w:t># default adapter</w:t>
        </w:r>
      </w:ins>
    </w:p>
    <w:p w14:paraId="4E494345" w14:textId="77777777" w:rsidR="00E52B24" w:rsidRPr="00D31906" w:rsidRDefault="00E52B24" w:rsidP="00E52B24">
      <w:pPr>
        <w:pStyle w:val="ListParagraph"/>
        <w:ind w:left="1440"/>
        <w:rPr>
          <w:ins w:id="87" w:author="Greg Landry" w:date="2019-07-15T08:04:00Z"/>
          <w:rFonts w:ascii="Courier New" w:hAnsi="Courier New" w:cs="Courier New"/>
          <w:sz w:val="20"/>
        </w:rPr>
      </w:pPr>
      <w:ins w:id="88" w:author="Greg Landry" w:date="2019-07-15T08:04:00Z">
        <w:r w:rsidRPr="00D31906">
          <w:rPr>
            <w:rFonts w:ascii="Courier New" w:hAnsi="Courier New" w:cs="Courier New"/>
            <w:sz w:val="20"/>
          </w:rPr>
          <w:t>#source [find interface/</w:t>
        </w:r>
        <w:proofErr w:type="spellStart"/>
        <w:r w:rsidRPr="00D31906">
          <w:rPr>
            <w:rFonts w:ascii="Courier New" w:hAnsi="Courier New" w:cs="Courier New"/>
            <w:sz w:val="20"/>
          </w:rPr>
          <w:t>ftdi</w:t>
        </w:r>
        <w:proofErr w:type="spellEnd"/>
        <w:r w:rsidRPr="00D31906">
          <w:rPr>
            <w:rFonts w:ascii="Courier New" w:hAnsi="Courier New" w:cs="Courier New"/>
            <w:sz w:val="20"/>
          </w:rPr>
          <w:t>/</w:t>
        </w:r>
        <w:proofErr w:type="spellStart"/>
        <w:r w:rsidRPr="00D31906">
          <w:rPr>
            <w:rFonts w:ascii="Courier New" w:hAnsi="Courier New" w:cs="Courier New"/>
            <w:sz w:val="20"/>
          </w:rPr>
          <w:t>olimex</w:t>
        </w:r>
        <w:proofErr w:type="spellEnd"/>
        <w:r w:rsidRPr="00D31906">
          <w:rPr>
            <w:rFonts w:ascii="Courier New" w:hAnsi="Courier New" w:cs="Courier New"/>
            <w:sz w:val="20"/>
          </w:rPr>
          <w:t>-arm-</w:t>
        </w:r>
        <w:proofErr w:type="spellStart"/>
        <w:r w:rsidRPr="00D31906">
          <w:rPr>
            <w:rFonts w:ascii="Courier New" w:hAnsi="Courier New" w:cs="Courier New"/>
            <w:sz w:val="20"/>
          </w:rPr>
          <w:t>usb</w:t>
        </w:r>
        <w:proofErr w:type="spellEnd"/>
        <w:r w:rsidRPr="00D31906">
          <w:rPr>
            <w:rFonts w:ascii="Courier New" w:hAnsi="Courier New" w:cs="Courier New"/>
            <w:sz w:val="20"/>
          </w:rPr>
          <w:t>-tiny-</w:t>
        </w:r>
        <w:proofErr w:type="spellStart"/>
        <w:r w:rsidRPr="00D31906">
          <w:rPr>
            <w:rFonts w:ascii="Courier New" w:hAnsi="Courier New" w:cs="Courier New"/>
            <w:sz w:val="20"/>
          </w:rPr>
          <w:t>h.cfg</w:t>
        </w:r>
        <w:proofErr w:type="spellEnd"/>
        <w:r w:rsidRPr="00D31906">
          <w:rPr>
            <w:rFonts w:ascii="Courier New" w:hAnsi="Courier New" w:cs="Courier New"/>
            <w:sz w:val="20"/>
          </w:rPr>
          <w:t>]</w:t>
        </w:r>
      </w:ins>
    </w:p>
    <w:p w14:paraId="6BA697CA" w14:textId="77777777" w:rsidR="00E52B24" w:rsidRPr="00D31906" w:rsidRDefault="00E52B24" w:rsidP="00E52B24">
      <w:pPr>
        <w:pStyle w:val="ListParagraph"/>
        <w:ind w:left="1440"/>
        <w:rPr>
          <w:ins w:id="89" w:author="Greg Landry" w:date="2019-07-15T08:04:00Z"/>
          <w:rFonts w:ascii="Courier New" w:hAnsi="Courier New" w:cs="Courier New"/>
          <w:sz w:val="20"/>
        </w:rPr>
      </w:pPr>
      <w:ins w:id="90" w:author="Greg Landry" w:date="2019-07-15T08:04:00Z">
        <w:r w:rsidRPr="00D31906">
          <w:rPr>
            <w:rFonts w:ascii="Courier New" w:hAnsi="Courier New" w:cs="Courier New"/>
            <w:sz w:val="20"/>
          </w:rPr>
          <w:t>#source [find interface/</w:t>
        </w:r>
        <w:proofErr w:type="spellStart"/>
        <w:r w:rsidRPr="00D31906">
          <w:rPr>
            <w:rFonts w:ascii="Courier New" w:hAnsi="Courier New" w:cs="Courier New"/>
            <w:sz w:val="20"/>
          </w:rPr>
          <w:t>ftdi</w:t>
        </w:r>
        <w:proofErr w:type="spellEnd"/>
        <w:r w:rsidRPr="00D31906">
          <w:rPr>
            <w:rFonts w:ascii="Courier New" w:hAnsi="Courier New" w:cs="Courier New"/>
            <w:sz w:val="20"/>
          </w:rPr>
          <w:t>/</w:t>
        </w:r>
        <w:proofErr w:type="spellStart"/>
        <w:r w:rsidRPr="00D31906">
          <w:rPr>
            <w:rFonts w:ascii="Courier New" w:hAnsi="Courier New" w:cs="Courier New"/>
            <w:sz w:val="20"/>
          </w:rPr>
          <w:t>olimex</w:t>
        </w:r>
        <w:proofErr w:type="spellEnd"/>
        <w:r w:rsidRPr="00D31906">
          <w:rPr>
            <w:rFonts w:ascii="Courier New" w:hAnsi="Courier New" w:cs="Courier New"/>
            <w:sz w:val="20"/>
          </w:rPr>
          <w:t>-arm-</w:t>
        </w:r>
        <w:proofErr w:type="spellStart"/>
        <w:r w:rsidRPr="00D31906">
          <w:rPr>
            <w:rFonts w:ascii="Courier New" w:hAnsi="Courier New" w:cs="Courier New"/>
            <w:sz w:val="20"/>
          </w:rPr>
          <w:t>jtag</w:t>
        </w:r>
        <w:proofErr w:type="spellEnd"/>
        <w:r w:rsidRPr="00D31906">
          <w:rPr>
            <w:rFonts w:ascii="Courier New" w:hAnsi="Courier New" w:cs="Courier New"/>
            <w:sz w:val="20"/>
          </w:rPr>
          <w:t>-</w:t>
        </w:r>
        <w:proofErr w:type="spellStart"/>
        <w:r w:rsidRPr="00D31906">
          <w:rPr>
            <w:rFonts w:ascii="Courier New" w:hAnsi="Courier New" w:cs="Courier New"/>
            <w:sz w:val="20"/>
          </w:rPr>
          <w:t>swd.cfg</w:t>
        </w:r>
        <w:proofErr w:type="spellEnd"/>
        <w:r w:rsidRPr="00D31906">
          <w:rPr>
            <w:rFonts w:ascii="Courier New" w:hAnsi="Courier New" w:cs="Courier New"/>
            <w:sz w:val="20"/>
          </w:rPr>
          <w:t>]</w:t>
        </w:r>
      </w:ins>
    </w:p>
    <w:p w14:paraId="711A0589" w14:textId="77777777" w:rsidR="00E52B24" w:rsidRPr="00D31906" w:rsidRDefault="00E52B24" w:rsidP="00E52B24">
      <w:pPr>
        <w:pStyle w:val="ListParagraph"/>
        <w:ind w:left="1440"/>
        <w:rPr>
          <w:ins w:id="91" w:author="Greg Landry" w:date="2019-07-15T08:04:00Z"/>
          <w:rFonts w:ascii="Courier New" w:hAnsi="Courier New" w:cs="Courier New"/>
          <w:sz w:val="20"/>
        </w:rPr>
      </w:pPr>
      <w:ins w:id="92" w:author="Greg Landry" w:date="2019-07-15T08:04:00Z">
        <w:r w:rsidRPr="00D31906">
          <w:rPr>
            <w:rFonts w:ascii="Courier New" w:hAnsi="Courier New" w:cs="Courier New"/>
            <w:sz w:val="20"/>
          </w:rPr>
          <w:t>source [find interface/kitprog3.cfg]</w:t>
        </w:r>
      </w:ins>
    </w:p>
    <w:p w14:paraId="0E533B01" w14:textId="77777777" w:rsidR="00E52B24" w:rsidRPr="00D31906" w:rsidRDefault="00E52B24" w:rsidP="00E52B24">
      <w:pPr>
        <w:pStyle w:val="ListParagraph"/>
        <w:ind w:left="1440"/>
        <w:rPr>
          <w:ins w:id="93" w:author="Greg Landry" w:date="2019-07-15T08:04:00Z"/>
          <w:rFonts w:ascii="Courier New" w:hAnsi="Courier New" w:cs="Courier New"/>
          <w:sz w:val="20"/>
        </w:rPr>
      </w:pPr>
    </w:p>
    <w:p w14:paraId="2A0B4DF0" w14:textId="77777777" w:rsidR="00E52B24" w:rsidRPr="00D31906" w:rsidRDefault="00E52B24" w:rsidP="00E52B24">
      <w:pPr>
        <w:pStyle w:val="ListParagraph"/>
        <w:ind w:left="1440"/>
        <w:rPr>
          <w:ins w:id="94" w:author="Greg Landry" w:date="2019-07-15T08:04:00Z"/>
          <w:rFonts w:ascii="Courier New" w:hAnsi="Courier New" w:cs="Courier New"/>
          <w:sz w:val="20"/>
        </w:rPr>
      </w:pPr>
      <w:ins w:id="95" w:author="Greg Landry" w:date="2019-07-15T08:04:00Z">
        <w:r w:rsidRPr="00D31906">
          <w:rPr>
            <w:rFonts w:ascii="Courier New" w:hAnsi="Courier New" w:cs="Courier New"/>
            <w:sz w:val="20"/>
          </w:rPr>
          <w:t>set CHIPNAME CYW20819A1</w:t>
        </w:r>
      </w:ins>
    </w:p>
    <w:p w14:paraId="13C392BE" w14:textId="6B31D13C" w:rsidR="00E52B24" w:rsidRPr="00E52B24" w:rsidRDefault="00E52B24" w:rsidP="00E52B24">
      <w:pPr>
        <w:pStyle w:val="ListParagraph"/>
        <w:ind w:left="1440"/>
        <w:rPr>
          <w:rFonts w:ascii="Courier New" w:hAnsi="Courier New" w:cs="Courier New"/>
          <w:sz w:val="20"/>
          <w:rPrChange w:id="96" w:author="Greg Landry" w:date="2019-07-15T08:05:00Z">
            <w:rPr/>
          </w:rPrChange>
        </w:rPr>
        <w:pPrChange w:id="97" w:author="Greg Landry" w:date="2019-07-15T08:05:00Z">
          <w:pPr>
            <w:pStyle w:val="ListParagraph"/>
            <w:numPr>
              <w:numId w:val="31"/>
            </w:numPr>
            <w:ind w:hanging="360"/>
          </w:pPr>
        </w:pPrChange>
      </w:pPr>
      <w:ins w:id="98" w:author="Greg Landry" w:date="2019-07-15T08:04:00Z">
        <w:r w:rsidRPr="00D31906">
          <w:rPr>
            <w:rFonts w:ascii="Courier New" w:hAnsi="Courier New" w:cs="Courier New"/>
            <w:sz w:val="20"/>
          </w:rPr>
          <w:t>…</w:t>
        </w:r>
      </w:ins>
    </w:p>
    <w:p w14:paraId="7AB3184B" w14:textId="7A56D169" w:rsidR="00556B3B" w:rsidDel="00B23D5E" w:rsidRDefault="00556B3B" w:rsidP="00660F39">
      <w:pPr>
        <w:pStyle w:val="ListParagraph"/>
        <w:numPr>
          <w:ilvl w:val="0"/>
          <w:numId w:val="31"/>
        </w:numPr>
        <w:rPr>
          <w:del w:id="99" w:author="Greg Landry" w:date="2019-07-15T08:07:00Z"/>
        </w:rPr>
      </w:pPr>
      <w:del w:id="100" w:author="Greg Landry" w:date="2019-07-15T08:07:00Z">
        <w:r w:rsidDel="00B23D5E">
          <w:delText xml:space="preserve">The instructions for </w:delText>
        </w:r>
        <w:r w:rsidR="00576A0B" w:rsidDel="00B23D5E">
          <w:delText>using</w:delText>
        </w:r>
        <w:r w:rsidDel="00B23D5E">
          <w:delText xml:space="preserve"> OpenOCD </w:delText>
        </w:r>
        <w:r w:rsidR="00576A0B" w:rsidDel="00B23D5E">
          <w:delText xml:space="preserve">with the </w:delText>
        </w:r>
        <w:r w:rsidR="005A4F2A" w:rsidDel="00B23D5E">
          <w:delText>MiniProg4/</w:delText>
        </w:r>
        <w:r w:rsidR="00576A0B" w:rsidDel="00B23D5E">
          <w:delText xml:space="preserve">Olimex debug probe </w:delText>
        </w:r>
        <w:r w:rsidR="00A8750D" w:rsidDel="00B23D5E">
          <w:delText xml:space="preserve">(section 2.3 of the hardware debugging guide) </w:delText>
        </w:r>
        <w:r w:rsidDel="00B23D5E">
          <w:delText xml:space="preserve">are not sufficiently detailed. Therefore, </w:delText>
        </w:r>
        <w:r w:rsidR="00A8750D" w:rsidDel="00B23D5E">
          <w:delText>additional details are provided</w:delText>
        </w:r>
        <w:r w:rsidR="003470C2" w:rsidDel="00B23D5E">
          <w:delText xml:space="preserve"> in the next section</w:delText>
        </w:r>
        <w:r w:rsidR="00B61F68" w:rsidDel="00B23D5E">
          <w:delText xml:space="preserve"> of this manual</w:delText>
        </w:r>
        <w:r w:rsidR="003470C2" w:rsidDel="00B23D5E">
          <w:delText>.</w:delText>
        </w:r>
      </w:del>
    </w:p>
    <w:p w14:paraId="66059F54" w14:textId="2AF706B9" w:rsidR="006744BB" w:rsidRDefault="006744BB" w:rsidP="00660F39">
      <w:pPr>
        <w:pStyle w:val="ListParagraph"/>
        <w:numPr>
          <w:ilvl w:val="0"/>
          <w:numId w:val="31"/>
        </w:numPr>
      </w:pPr>
      <w:r>
        <w:t>The SWD pins are not enabled</w:t>
      </w:r>
      <w:r w:rsidR="00200F79">
        <w:t xml:space="preserve"> in the platform</w:t>
      </w:r>
      <w:r>
        <w:t xml:space="preserve"> by default. </w:t>
      </w:r>
      <w:r w:rsidR="00D229DD">
        <w:t>To</w:t>
      </w:r>
      <w:r>
        <w:t xml:space="preserve"> use the debugger, enable SWD and set the pins to P2 (</w:t>
      </w:r>
      <w:r w:rsidR="00CF3FAC">
        <w:t>SWD_CLK</w:t>
      </w:r>
      <w:r>
        <w:t>) and P3 (</w:t>
      </w:r>
      <w:r w:rsidR="00CF3FAC">
        <w:t>SWD_IO</w:t>
      </w:r>
      <w:r>
        <w:t>)</w:t>
      </w:r>
      <w:r w:rsidR="00E1003D">
        <w:t xml:space="preserve"> in the configurator</w:t>
      </w:r>
      <w:r>
        <w:t>.</w:t>
      </w:r>
    </w:p>
    <w:p w14:paraId="016E10EA" w14:textId="305D1DBA" w:rsidR="00F35A73" w:rsidRDefault="00F35A73" w:rsidP="00613236">
      <w:pPr>
        <w:pStyle w:val="ListParagraph"/>
        <w:numPr>
          <w:ilvl w:val="1"/>
          <w:numId w:val="31"/>
        </w:numPr>
        <w:spacing w:after="0"/>
        <w:pPrChange w:id="101" w:author="Greg Landry" w:date="2019-07-15T08:38:00Z">
          <w:pPr>
            <w:pStyle w:val="ListParagraph"/>
            <w:numPr>
              <w:ilvl w:val="1"/>
              <w:numId w:val="31"/>
            </w:numPr>
            <w:ind w:left="1440" w:hanging="360"/>
          </w:pPr>
        </w:pPrChange>
      </w:pPr>
      <w:r>
        <w:t xml:space="preserve">Once you add the pins, you must open the </w:t>
      </w:r>
      <w:proofErr w:type="spellStart"/>
      <w:r>
        <w:t>wiced_platform.h</w:t>
      </w:r>
      <w:proofErr w:type="spellEnd"/>
      <w:r>
        <w:t xml:space="preserve"> file for the application and add two </w:t>
      </w:r>
      <w:r w:rsidR="008E5B4B">
        <w:t>additional pins</w:t>
      </w:r>
      <w:r>
        <w:t xml:space="preserve"> to the </w:t>
      </w:r>
      <w:proofErr w:type="spellStart"/>
      <w:r>
        <w:t>wiced_platform_pins</w:t>
      </w:r>
      <w:proofErr w:type="spellEnd"/>
      <w:r>
        <w:t xml:space="preserve"> list (1</w:t>
      </w:r>
      <w:r w:rsidR="009077B2">
        <w:t>2</w:t>
      </w:r>
      <w:r>
        <w:t xml:space="preserve"> and 1</w:t>
      </w:r>
      <w:r w:rsidR="009077B2">
        <w:t>3</w:t>
      </w:r>
      <w:r>
        <w:t xml:space="preserve"> were added):</w:t>
      </w:r>
    </w:p>
    <w:p w14:paraId="192BDBA9"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02" w:author="Greg Landry" w:date="2019-07-15T08:38:00Z">
          <w:pPr>
            <w:autoSpaceDE w:val="0"/>
            <w:autoSpaceDN w:val="0"/>
            <w:adjustRightInd w:val="0"/>
            <w:spacing w:after="0" w:line="240" w:lineRule="auto"/>
            <w:ind w:left="1440"/>
          </w:pPr>
        </w:pPrChange>
      </w:pPr>
      <w:r w:rsidRPr="00F35A73">
        <w:rPr>
          <w:rFonts w:ascii="Courier New" w:hAnsi="Courier New" w:cs="Courier New"/>
          <w:color w:val="3F7F5F"/>
          <w:sz w:val="16"/>
          <w:szCs w:val="20"/>
        </w:rPr>
        <w:t>//! List of pins available on the platform</w:t>
      </w:r>
    </w:p>
    <w:p w14:paraId="42969EA3"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03" w:author="Greg Landry" w:date="2019-07-15T08:38:00Z">
          <w:pPr>
            <w:autoSpaceDE w:val="0"/>
            <w:autoSpaceDN w:val="0"/>
            <w:adjustRightInd w:val="0"/>
            <w:spacing w:after="0" w:line="240" w:lineRule="auto"/>
            <w:ind w:left="1440"/>
          </w:pPr>
        </w:pPrChange>
      </w:pPr>
      <w:proofErr w:type="spellStart"/>
      <w:r w:rsidRPr="00F35A73">
        <w:rPr>
          <w:rFonts w:ascii="Courier New" w:hAnsi="Courier New" w:cs="Courier New"/>
          <w:b/>
          <w:bCs/>
          <w:color w:val="7F0055"/>
          <w:sz w:val="16"/>
          <w:szCs w:val="20"/>
        </w:rPr>
        <w:t>enum</w:t>
      </w:r>
      <w:proofErr w:type="spellEnd"/>
      <w:r w:rsidRPr="00F35A73">
        <w:rPr>
          <w:rFonts w:ascii="Courier New" w:hAnsi="Courier New" w:cs="Courier New"/>
          <w:color w:val="000000"/>
          <w:sz w:val="16"/>
          <w:szCs w:val="20"/>
        </w:rPr>
        <w:t xml:space="preserve"> </w:t>
      </w:r>
      <w:proofErr w:type="spellStart"/>
      <w:r w:rsidRPr="00F35A73">
        <w:rPr>
          <w:rFonts w:ascii="Courier New" w:hAnsi="Courier New" w:cs="Courier New"/>
          <w:color w:val="000000"/>
          <w:sz w:val="16"/>
          <w:szCs w:val="20"/>
        </w:rPr>
        <w:t>wiced_platform_pins</w:t>
      </w:r>
      <w:proofErr w:type="spellEnd"/>
    </w:p>
    <w:p w14:paraId="2750AE8E"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04"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w:t>
      </w:r>
    </w:p>
    <w:p w14:paraId="5D45412B"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05"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PLATFORM_GPIO_0</w:t>
      </w:r>
      <w:r w:rsidRPr="00F35A73">
        <w:rPr>
          <w:rFonts w:ascii="Courier New" w:hAnsi="Courier New" w:cs="Courier New"/>
          <w:color w:val="000000"/>
          <w:sz w:val="16"/>
          <w:szCs w:val="20"/>
        </w:rPr>
        <w:t>,</w:t>
      </w:r>
    </w:p>
    <w:p w14:paraId="44E208AE"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06"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w:t>
      </w:r>
      <w:r w:rsidRPr="00F35A73">
        <w:rPr>
          <w:rFonts w:ascii="Courier New" w:hAnsi="Courier New" w:cs="Courier New"/>
          <w:color w:val="000000"/>
          <w:sz w:val="16"/>
          <w:szCs w:val="20"/>
        </w:rPr>
        <w:t>,</w:t>
      </w:r>
    </w:p>
    <w:p w14:paraId="2E73D0EE"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07"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PLATFORM_GPIO_2</w:t>
      </w:r>
      <w:r w:rsidRPr="00F35A73">
        <w:rPr>
          <w:rFonts w:ascii="Courier New" w:hAnsi="Courier New" w:cs="Courier New"/>
          <w:color w:val="000000"/>
          <w:sz w:val="16"/>
          <w:szCs w:val="20"/>
        </w:rPr>
        <w:t>,</w:t>
      </w:r>
    </w:p>
    <w:p w14:paraId="2C230C82"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08"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PLATFORM_GPIO_3</w:t>
      </w:r>
      <w:r w:rsidRPr="00F35A73">
        <w:rPr>
          <w:rFonts w:ascii="Courier New" w:hAnsi="Courier New" w:cs="Courier New"/>
          <w:color w:val="000000"/>
          <w:sz w:val="16"/>
          <w:szCs w:val="20"/>
        </w:rPr>
        <w:t>,</w:t>
      </w:r>
    </w:p>
    <w:p w14:paraId="57A3AD18"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09"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PLATFORM_GPIO_4</w:t>
      </w:r>
      <w:r w:rsidRPr="00F35A73">
        <w:rPr>
          <w:rFonts w:ascii="Courier New" w:hAnsi="Courier New" w:cs="Courier New"/>
          <w:color w:val="000000"/>
          <w:sz w:val="16"/>
          <w:szCs w:val="20"/>
        </w:rPr>
        <w:t>,</w:t>
      </w:r>
    </w:p>
    <w:p w14:paraId="3D3451B4"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10"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PLATFORM_GPIO_5</w:t>
      </w:r>
      <w:r w:rsidRPr="00F35A73">
        <w:rPr>
          <w:rFonts w:ascii="Courier New" w:hAnsi="Courier New" w:cs="Courier New"/>
          <w:color w:val="000000"/>
          <w:sz w:val="16"/>
          <w:szCs w:val="20"/>
        </w:rPr>
        <w:t>,</w:t>
      </w:r>
    </w:p>
    <w:p w14:paraId="1B2F3405"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11"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PLATFORM_GPIO_6</w:t>
      </w:r>
      <w:r w:rsidRPr="00F35A73">
        <w:rPr>
          <w:rFonts w:ascii="Courier New" w:hAnsi="Courier New" w:cs="Courier New"/>
          <w:color w:val="000000"/>
          <w:sz w:val="16"/>
          <w:szCs w:val="20"/>
        </w:rPr>
        <w:t>,</w:t>
      </w:r>
    </w:p>
    <w:p w14:paraId="7CEB5E2F"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12"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PLATFORM_GPIO_7</w:t>
      </w:r>
      <w:r w:rsidRPr="00F35A73">
        <w:rPr>
          <w:rFonts w:ascii="Courier New" w:hAnsi="Courier New" w:cs="Courier New"/>
          <w:color w:val="000000"/>
          <w:sz w:val="16"/>
          <w:szCs w:val="20"/>
        </w:rPr>
        <w:t>,</w:t>
      </w:r>
    </w:p>
    <w:p w14:paraId="6C891E04"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13"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PLATFORM_GPIO_8</w:t>
      </w:r>
      <w:r w:rsidRPr="00F35A73">
        <w:rPr>
          <w:rFonts w:ascii="Courier New" w:hAnsi="Courier New" w:cs="Courier New"/>
          <w:color w:val="000000"/>
          <w:sz w:val="16"/>
          <w:szCs w:val="20"/>
        </w:rPr>
        <w:t>,</w:t>
      </w:r>
    </w:p>
    <w:p w14:paraId="635183D9"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14"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PLATFORM_GPIO_9</w:t>
      </w:r>
      <w:r w:rsidRPr="00F35A73">
        <w:rPr>
          <w:rFonts w:ascii="Courier New" w:hAnsi="Courier New" w:cs="Courier New"/>
          <w:color w:val="000000"/>
          <w:sz w:val="16"/>
          <w:szCs w:val="20"/>
        </w:rPr>
        <w:t>,</w:t>
      </w:r>
    </w:p>
    <w:p w14:paraId="493C1A89" w14:textId="77777777"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15"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PLATFORM_GPIO_10</w:t>
      </w:r>
      <w:r w:rsidRPr="00F35A73">
        <w:rPr>
          <w:rFonts w:ascii="Courier New" w:hAnsi="Courier New" w:cs="Courier New"/>
          <w:color w:val="000000"/>
          <w:sz w:val="16"/>
          <w:szCs w:val="20"/>
        </w:rPr>
        <w:t>,</w:t>
      </w:r>
    </w:p>
    <w:p w14:paraId="21D2D988" w14:textId="51ACB860"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16" w:author="Greg Landry" w:date="2019-07-15T08:38:00Z">
          <w:pPr>
            <w:autoSpaceDE w:val="0"/>
            <w:autoSpaceDN w:val="0"/>
            <w:adjustRightInd w:val="0"/>
            <w:spacing w:after="0" w:line="240" w:lineRule="auto"/>
            <w:ind w:left="1440"/>
          </w:pPr>
        </w:pPrChange>
      </w:pPr>
      <w:r>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PLATFORM_GPIO_11</w:t>
      </w:r>
      <w:r w:rsidRPr="00F35A73">
        <w:rPr>
          <w:rFonts w:ascii="Courier New" w:hAnsi="Courier New" w:cs="Courier New"/>
          <w:color w:val="000000"/>
          <w:sz w:val="16"/>
          <w:szCs w:val="20"/>
        </w:rPr>
        <w:t>,</w:t>
      </w:r>
    </w:p>
    <w:p w14:paraId="30EFEF21" w14:textId="6C4EAC31" w:rsidR="00F35A73" w:rsidRDefault="00F35A73" w:rsidP="00613236">
      <w:pPr>
        <w:autoSpaceDE w:val="0"/>
        <w:autoSpaceDN w:val="0"/>
        <w:adjustRightInd w:val="0"/>
        <w:spacing w:after="0" w:line="240" w:lineRule="auto"/>
        <w:ind w:left="2160"/>
        <w:rPr>
          <w:rFonts w:ascii="Courier New" w:hAnsi="Courier New" w:cs="Courier New"/>
          <w:i/>
          <w:iCs/>
          <w:color w:val="0000C0"/>
          <w:sz w:val="16"/>
          <w:szCs w:val="20"/>
        </w:rPr>
        <w:pPrChange w:id="117" w:author="Greg Landry" w:date="2019-07-15T08:38:00Z">
          <w:pPr>
            <w:autoSpaceDE w:val="0"/>
            <w:autoSpaceDN w:val="0"/>
            <w:adjustRightInd w:val="0"/>
            <w:spacing w:after="0" w:line="240" w:lineRule="auto"/>
            <w:ind w:left="1440"/>
          </w:pPr>
        </w:pPrChange>
      </w:pPr>
      <w:r>
        <w:rPr>
          <w:rFonts w:ascii="Courier New" w:hAnsi="Courier New" w:cs="Courier New"/>
          <w:color w:val="000000"/>
          <w:sz w:val="16"/>
          <w:szCs w:val="20"/>
        </w:rPr>
        <w:t xml:space="preserve">    </w:t>
      </w:r>
      <w:r w:rsidRPr="008E5B4B">
        <w:rPr>
          <w:rFonts w:ascii="Courier New" w:hAnsi="Courier New" w:cs="Courier New"/>
          <w:i/>
          <w:iCs/>
          <w:color w:val="0000C0"/>
          <w:sz w:val="16"/>
          <w:szCs w:val="20"/>
        </w:rPr>
        <w:t>PLATFORM_GPIO_12,</w:t>
      </w:r>
    </w:p>
    <w:p w14:paraId="2130D607" w14:textId="7BEB472E" w:rsidR="009077B2" w:rsidRPr="008E5B4B" w:rsidRDefault="009077B2" w:rsidP="00613236">
      <w:pPr>
        <w:autoSpaceDE w:val="0"/>
        <w:autoSpaceDN w:val="0"/>
        <w:adjustRightInd w:val="0"/>
        <w:spacing w:after="0" w:line="240" w:lineRule="auto"/>
        <w:ind w:left="2160"/>
        <w:rPr>
          <w:rFonts w:ascii="Courier New" w:hAnsi="Courier New" w:cs="Courier New"/>
          <w:i/>
          <w:iCs/>
          <w:color w:val="0000C0"/>
          <w:sz w:val="16"/>
          <w:szCs w:val="20"/>
        </w:rPr>
        <w:pPrChange w:id="118" w:author="Greg Landry" w:date="2019-07-15T08:38:00Z">
          <w:pPr>
            <w:autoSpaceDE w:val="0"/>
            <w:autoSpaceDN w:val="0"/>
            <w:adjustRightInd w:val="0"/>
            <w:spacing w:after="0" w:line="240" w:lineRule="auto"/>
            <w:ind w:left="1440"/>
          </w:pPr>
        </w:pPrChange>
      </w:pPr>
      <w:r>
        <w:rPr>
          <w:rFonts w:ascii="Courier New" w:hAnsi="Courier New" w:cs="Courier New"/>
          <w:i/>
          <w:iCs/>
          <w:color w:val="0000C0"/>
          <w:sz w:val="16"/>
          <w:szCs w:val="20"/>
        </w:rPr>
        <w:t xml:space="preserve">    </w:t>
      </w:r>
      <w:r w:rsidRPr="008E5B4B">
        <w:rPr>
          <w:rFonts w:ascii="Courier New" w:hAnsi="Courier New" w:cs="Courier New"/>
          <w:i/>
          <w:iCs/>
          <w:color w:val="0000C0"/>
          <w:sz w:val="16"/>
          <w:szCs w:val="20"/>
        </w:rPr>
        <w:t>PLATFORM_GPIO_1</w:t>
      </w:r>
      <w:r>
        <w:rPr>
          <w:rFonts w:ascii="Courier New" w:hAnsi="Courier New" w:cs="Courier New"/>
          <w:i/>
          <w:iCs/>
          <w:color w:val="0000C0"/>
          <w:sz w:val="16"/>
          <w:szCs w:val="20"/>
        </w:rPr>
        <w:t>3</w:t>
      </w:r>
      <w:r w:rsidRPr="008E5B4B">
        <w:rPr>
          <w:rFonts w:ascii="Courier New" w:hAnsi="Courier New" w:cs="Courier New"/>
          <w:i/>
          <w:iCs/>
          <w:color w:val="0000C0"/>
          <w:sz w:val="16"/>
          <w:szCs w:val="20"/>
        </w:rPr>
        <w:t>,</w:t>
      </w:r>
    </w:p>
    <w:p w14:paraId="73DE0E0A" w14:textId="77777777" w:rsidR="00F35A73" w:rsidRDefault="00F35A73" w:rsidP="00613236">
      <w:pPr>
        <w:autoSpaceDE w:val="0"/>
        <w:autoSpaceDN w:val="0"/>
        <w:adjustRightInd w:val="0"/>
        <w:spacing w:after="0" w:line="240" w:lineRule="auto"/>
        <w:ind w:left="2160"/>
        <w:rPr>
          <w:rFonts w:ascii="Courier New" w:hAnsi="Courier New" w:cs="Courier New"/>
          <w:sz w:val="16"/>
          <w:szCs w:val="20"/>
        </w:rPr>
        <w:pPrChange w:id="119"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 xml:space="preserve">    </w:t>
      </w:r>
      <w:r w:rsidRPr="00F35A73">
        <w:rPr>
          <w:rFonts w:ascii="Courier New" w:hAnsi="Courier New" w:cs="Courier New"/>
          <w:i/>
          <w:iCs/>
          <w:color w:val="0000C0"/>
          <w:sz w:val="16"/>
          <w:szCs w:val="20"/>
        </w:rPr>
        <w:t>PLATFORM_GPIO_MAX_PINS</w:t>
      </w:r>
    </w:p>
    <w:p w14:paraId="64DD3E6F" w14:textId="30A98EF5" w:rsidR="00F35A73" w:rsidRPr="00F35A73" w:rsidRDefault="00F35A73" w:rsidP="00613236">
      <w:pPr>
        <w:autoSpaceDE w:val="0"/>
        <w:autoSpaceDN w:val="0"/>
        <w:adjustRightInd w:val="0"/>
        <w:spacing w:after="0" w:line="240" w:lineRule="auto"/>
        <w:ind w:left="2160"/>
        <w:rPr>
          <w:rFonts w:ascii="Courier New" w:hAnsi="Courier New" w:cs="Courier New"/>
          <w:sz w:val="16"/>
          <w:szCs w:val="20"/>
        </w:rPr>
        <w:pPrChange w:id="120" w:author="Greg Landry" w:date="2019-07-15T08:38:00Z">
          <w:pPr>
            <w:autoSpaceDE w:val="0"/>
            <w:autoSpaceDN w:val="0"/>
            <w:adjustRightInd w:val="0"/>
            <w:spacing w:after="0" w:line="240" w:lineRule="auto"/>
            <w:ind w:left="1440"/>
          </w:pPr>
        </w:pPrChange>
      </w:pPr>
      <w:r w:rsidRPr="00F35A73">
        <w:rPr>
          <w:rFonts w:ascii="Courier New" w:hAnsi="Courier New" w:cs="Courier New"/>
          <w:color w:val="000000"/>
          <w:sz w:val="16"/>
          <w:szCs w:val="20"/>
        </w:rPr>
        <w:t>};</w:t>
      </w:r>
    </w:p>
    <w:p w14:paraId="202B513E" w14:textId="77777777" w:rsidR="00F35A73" w:rsidRDefault="00F35A73" w:rsidP="00F35A73">
      <w:pPr>
        <w:pStyle w:val="ListParagraph"/>
        <w:ind w:left="1440"/>
      </w:pPr>
    </w:p>
    <w:p w14:paraId="03373F05" w14:textId="62014308" w:rsidR="00A24C5C" w:rsidRDefault="00A24C5C" w:rsidP="00A24C5C">
      <w:pPr>
        <w:pStyle w:val="ListParagraph"/>
        <w:numPr>
          <w:ilvl w:val="0"/>
          <w:numId w:val="31"/>
        </w:numPr>
      </w:pPr>
      <w:r>
        <w:t xml:space="preserve">There is a DIP switch (SW9) that controls routing of P2 and P3 to the debug header. </w:t>
      </w:r>
      <w:r w:rsidR="00657321">
        <w:t>The switches</w:t>
      </w:r>
      <w:r>
        <w:t xml:space="preserve"> must be in the OFF position to enable the debug header connections.</w:t>
      </w:r>
    </w:p>
    <w:p w14:paraId="254DABB6" w14:textId="7F132C34" w:rsidR="00A24C5C" w:rsidRDefault="00A24C5C" w:rsidP="00A24C5C">
      <w:pPr>
        <w:pStyle w:val="ListParagraph"/>
        <w:numPr>
          <w:ilvl w:val="1"/>
          <w:numId w:val="31"/>
        </w:numPr>
      </w:pPr>
      <w:r>
        <w:t>P2 and P3 route to Arduino header pins</w:t>
      </w:r>
      <w:r w:rsidR="00657321">
        <w:t xml:space="preserve"> when the switches are in the ON position.</w:t>
      </w:r>
    </w:p>
    <w:p w14:paraId="3482713C" w14:textId="59FE24D9" w:rsidR="005A5A7F" w:rsidRDefault="005A5A7F" w:rsidP="00660F39">
      <w:pPr>
        <w:pStyle w:val="ListParagraph"/>
        <w:numPr>
          <w:ilvl w:val="0"/>
          <w:numId w:val="31"/>
        </w:numPr>
      </w:pPr>
      <w:r w:rsidRPr="00BE68BB">
        <w:t xml:space="preserve">The BUSY_WAIT_TILL_MANUAL_CONTINUE_IF_DEBUG_ENABLED </w:t>
      </w:r>
      <w:r>
        <w:t xml:space="preserve">macro </w:t>
      </w:r>
      <w:r w:rsidRPr="00BE68BB">
        <w:t xml:space="preserve">will </w:t>
      </w:r>
      <w:r>
        <w:t xml:space="preserve">cause execution to wait in a loop </w:t>
      </w:r>
      <w:r w:rsidRPr="00BE68BB">
        <w:t xml:space="preserve">until the JTAG debugger resumes execution. Therefore, the board will not show any activity </w:t>
      </w:r>
      <w:r w:rsidR="00660F39">
        <w:t xml:space="preserve">after programming or reset </w:t>
      </w:r>
      <w:r w:rsidRPr="00BE68BB">
        <w:t>until e</w:t>
      </w:r>
      <w:r>
        <w:t>xecution is resumed by the user from inside the debugger.</w:t>
      </w:r>
    </w:p>
    <w:p w14:paraId="0B3ED8BA" w14:textId="1A69A42C" w:rsidR="005A5A7F" w:rsidRDefault="005A5A7F" w:rsidP="005A5A7F">
      <w:pPr>
        <w:pStyle w:val="ListParagraph"/>
        <w:numPr>
          <w:ilvl w:val="0"/>
          <w:numId w:val="31"/>
        </w:numPr>
        <w:autoSpaceDE w:val="0"/>
        <w:autoSpaceDN w:val="0"/>
        <w:adjustRightInd w:val="0"/>
        <w:spacing w:line="240" w:lineRule="auto"/>
      </w:pPr>
      <w:r>
        <w:t>If you have trouble re-programming after using debugging, try the following:</w:t>
      </w:r>
    </w:p>
    <w:p w14:paraId="050D0774" w14:textId="77777777" w:rsidR="005A5A7F" w:rsidRDefault="005A5A7F" w:rsidP="00660F39">
      <w:pPr>
        <w:pStyle w:val="ListParagraph"/>
        <w:numPr>
          <w:ilvl w:val="0"/>
          <w:numId w:val="32"/>
        </w:numPr>
      </w:pPr>
      <w:r>
        <w:t>Hold the "Recover" button on the kit.</w:t>
      </w:r>
    </w:p>
    <w:p w14:paraId="5FE3A33D" w14:textId="77777777" w:rsidR="005A5A7F" w:rsidRDefault="005A5A7F" w:rsidP="00660F39">
      <w:pPr>
        <w:pStyle w:val="ListParagraph"/>
        <w:numPr>
          <w:ilvl w:val="0"/>
          <w:numId w:val="32"/>
        </w:numPr>
      </w:pPr>
      <w:r>
        <w:t>Press and release the "Reset" button.</w:t>
      </w:r>
    </w:p>
    <w:p w14:paraId="3AFA3A8B" w14:textId="77777777" w:rsidR="005A5A7F" w:rsidRDefault="005A5A7F" w:rsidP="00660F39">
      <w:pPr>
        <w:pStyle w:val="ListParagraph"/>
        <w:numPr>
          <w:ilvl w:val="0"/>
          <w:numId w:val="32"/>
        </w:numPr>
      </w:pPr>
      <w:r>
        <w:t>Release the "Recover" button.</w:t>
      </w:r>
    </w:p>
    <w:p w14:paraId="2CA4C91A" w14:textId="77777777" w:rsidR="005A5A7F" w:rsidRDefault="005A5A7F" w:rsidP="00660F39">
      <w:pPr>
        <w:pStyle w:val="ListParagraph"/>
        <w:numPr>
          <w:ilvl w:val="0"/>
          <w:numId w:val="32"/>
        </w:numPr>
      </w:pPr>
      <w:r>
        <w:t>Attempt to program again.</w:t>
      </w:r>
    </w:p>
    <w:p w14:paraId="612FBC2F" w14:textId="28D221A3" w:rsidR="008A7CD6" w:rsidRDefault="008A7CD6" w:rsidP="008A7CD6">
      <w:pPr>
        <w:pStyle w:val="ListParagraph"/>
        <w:keepNext/>
        <w:numPr>
          <w:ilvl w:val="0"/>
          <w:numId w:val="31"/>
        </w:numPr>
      </w:pPr>
      <w:r>
        <w:t>If you get an error message when launching the debugger about another instance already running, open the task manager (Ctrl-Alt-Del) and end any tasks named arm-none-eabi-gdb.exe.</w:t>
      </w:r>
    </w:p>
    <w:p w14:paraId="2061276F" w14:textId="62C23854" w:rsidR="008A7CD6" w:rsidRDefault="008A7CD6" w:rsidP="008A7CD6">
      <w:pPr>
        <w:ind w:left="360"/>
      </w:pPr>
      <w:r>
        <w:rPr>
          <w:noProof/>
        </w:rPr>
        <w:drawing>
          <wp:inline distT="0" distB="0" distL="0" distR="0" wp14:anchorId="4FF7D88A" wp14:editId="36D17D13">
            <wp:extent cx="5943600" cy="236855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8550"/>
                    </a:xfrm>
                    <a:prstGeom prst="rect">
                      <a:avLst/>
                    </a:prstGeom>
                  </pic:spPr>
                </pic:pic>
              </a:graphicData>
            </a:graphic>
          </wp:inline>
        </w:drawing>
      </w:r>
    </w:p>
    <w:p w14:paraId="0F579CCB" w14:textId="5DB7470C" w:rsidR="00A8750D" w:rsidDel="00B23D5E" w:rsidRDefault="00556B3B" w:rsidP="005A5A7F">
      <w:pPr>
        <w:pStyle w:val="Heading2"/>
        <w:rPr>
          <w:del w:id="121" w:author="Greg Landry" w:date="2019-07-15T08:07:00Z"/>
        </w:rPr>
      </w:pPr>
      <w:bookmarkStart w:id="122" w:name="_Ref8150397"/>
      <w:bookmarkStart w:id="123" w:name="_Toc10553472"/>
      <w:del w:id="124" w:author="Greg Landry" w:date="2019-07-15T08:07:00Z">
        <w:r w:rsidDel="00B23D5E">
          <w:delText xml:space="preserve">Open OCD </w:delText>
        </w:r>
        <w:r w:rsidR="00A8750D" w:rsidDel="00B23D5E">
          <w:delText>and</w:delText>
        </w:r>
        <w:r w:rsidR="005A4F2A" w:rsidDel="00B23D5E">
          <w:delText xml:space="preserve"> MiniProg4/</w:delText>
        </w:r>
        <w:r w:rsidR="00A8750D" w:rsidDel="00B23D5E">
          <w:delText>Olimex Setup</w:delText>
        </w:r>
        <w:bookmarkEnd w:id="122"/>
        <w:bookmarkEnd w:id="123"/>
      </w:del>
    </w:p>
    <w:p w14:paraId="76C34CC2" w14:textId="796AE28D" w:rsidR="00A8750D" w:rsidDel="00B23D5E" w:rsidRDefault="00A8750D" w:rsidP="00A8750D">
      <w:pPr>
        <w:rPr>
          <w:del w:id="125" w:author="Greg Landry" w:date="2019-07-15T08:07:00Z"/>
        </w:rPr>
      </w:pPr>
      <w:del w:id="126" w:author="Greg Landry" w:date="2019-07-15T08:07:00Z">
        <w:r w:rsidDel="00B23D5E">
          <w:delText>The following supplements the instructions in section 2.3 of the Hardware Debugging for CYW207xx and CYW208xx guide.</w:delText>
        </w:r>
      </w:del>
    </w:p>
    <w:p w14:paraId="7CF871A3" w14:textId="020332ED" w:rsidR="00A8750D" w:rsidDel="00B23D5E" w:rsidRDefault="00A8750D" w:rsidP="00A8750D">
      <w:pPr>
        <w:pStyle w:val="ListParagraph"/>
        <w:numPr>
          <w:ilvl w:val="0"/>
          <w:numId w:val="34"/>
        </w:numPr>
        <w:rPr>
          <w:del w:id="127" w:author="Greg Landry" w:date="2019-07-15T08:07:00Z"/>
        </w:rPr>
      </w:pPr>
      <w:del w:id="128" w:author="Greg Landry" w:date="2019-07-15T08:07:00Z">
        <w:r w:rsidDel="00B23D5E">
          <w:delText>OpenOCD is installed as part of ModusToolbox so you can skip this step.</w:delText>
        </w:r>
      </w:del>
    </w:p>
    <w:p w14:paraId="723ADBB5" w14:textId="5EA666E1" w:rsidR="00A8750D" w:rsidDel="00B23D5E" w:rsidRDefault="00A8750D" w:rsidP="005A5A7F">
      <w:pPr>
        <w:pStyle w:val="ListParagraph"/>
        <w:numPr>
          <w:ilvl w:val="0"/>
          <w:numId w:val="34"/>
        </w:numPr>
        <w:rPr>
          <w:del w:id="129" w:author="Greg Landry" w:date="2019-07-15T08:07:00Z"/>
        </w:rPr>
      </w:pPr>
      <w:del w:id="130" w:author="Greg Landry" w:date="2019-07-15T08:07:00Z">
        <w:r w:rsidDel="00B23D5E">
          <w:delText>Configuration files for the CYW20819EVB-02 have been created for the class and are provided with the class files. To install the</w:delText>
        </w:r>
        <w:r w:rsidR="00B61F68" w:rsidDel="00B23D5E">
          <w:delText>m</w:delText>
        </w:r>
        <w:r w:rsidDel="00B23D5E">
          <w:delText xml:space="preserve">, you must copy the following </w:delText>
        </w:r>
        <w:r w:rsidR="00B61F68" w:rsidDel="00B23D5E">
          <w:delText xml:space="preserve">two </w:delText>
        </w:r>
        <w:r w:rsidDel="00B23D5E">
          <w:delText>files:</w:delText>
        </w:r>
      </w:del>
    </w:p>
    <w:p w14:paraId="63D2CA81" w14:textId="2B2B440C" w:rsidR="00A8750D" w:rsidDel="00B23D5E" w:rsidRDefault="00A8750D" w:rsidP="00A8750D">
      <w:pPr>
        <w:pStyle w:val="ListParagraph"/>
        <w:numPr>
          <w:ilvl w:val="0"/>
          <w:numId w:val="33"/>
        </w:numPr>
        <w:rPr>
          <w:del w:id="131" w:author="Greg Landry" w:date="2019-07-15T08:07:00Z"/>
        </w:rPr>
      </w:pPr>
      <w:del w:id="132" w:author="Greg Landry" w:date="2019-07-15T08:07:00Z">
        <w:r w:rsidDel="00B23D5E">
          <w:delText>Copy file from:</w:delText>
        </w:r>
      </w:del>
    </w:p>
    <w:p w14:paraId="587BE6C6" w14:textId="2705D63E" w:rsidR="00A8750D" w:rsidRPr="00A8750D" w:rsidDel="00B23D5E" w:rsidRDefault="00A8750D" w:rsidP="00A8750D">
      <w:pPr>
        <w:ind w:left="720"/>
        <w:rPr>
          <w:del w:id="133" w:author="Greg Landry" w:date="2019-07-15T08:07:00Z"/>
          <w:sz w:val="20"/>
        </w:rPr>
      </w:pPr>
      <w:del w:id="134" w:author="Greg Landry" w:date="2019-07-15T08:07:00Z">
        <w:r w:rsidRPr="00A8750D" w:rsidDel="00B23D5E">
          <w:rPr>
            <w:sz w:val="20"/>
          </w:rPr>
          <w:delText>&lt;class_files&gt;/WBT101_Files/Software_Tools/Olimex/Debug_Config_Files/board/CYW920819EVB-02.cfg</w:delText>
        </w:r>
      </w:del>
    </w:p>
    <w:p w14:paraId="0A426E81" w14:textId="54B841FF" w:rsidR="00A8750D" w:rsidDel="00B23D5E" w:rsidRDefault="00A8750D" w:rsidP="00A8750D">
      <w:pPr>
        <w:ind w:left="720"/>
        <w:rPr>
          <w:del w:id="135" w:author="Greg Landry" w:date="2019-07-15T08:07:00Z"/>
        </w:rPr>
      </w:pPr>
      <w:del w:id="136" w:author="Greg Landry" w:date="2019-07-15T08:07:00Z">
        <w:r w:rsidDel="00B23D5E">
          <w:delText>to:</w:delText>
        </w:r>
      </w:del>
    </w:p>
    <w:p w14:paraId="4D46845F" w14:textId="78762706" w:rsidR="00A8750D" w:rsidRPr="00A8750D" w:rsidDel="00B23D5E" w:rsidRDefault="00A8750D" w:rsidP="00A8750D">
      <w:pPr>
        <w:ind w:left="720"/>
        <w:rPr>
          <w:del w:id="137" w:author="Greg Landry" w:date="2019-07-15T08:07:00Z"/>
          <w:sz w:val="20"/>
        </w:rPr>
      </w:pPr>
      <w:del w:id="138" w:author="Greg Landry" w:date="2019-07-15T08:07:00Z">
        <w:r w:rsidRPr="00A8750D" w:rsidDel="00B23D5E">
          <w:rPr>
            <w:sz w:val="20"/>
          </w:rPr>
          <w:delText>&lt;ModusToolbox_Instal</w:delText>
        </w:r>
        <w:r w:rsidDel="00B23D5E">
          <w:rPr>
            <w:sz w:val="20"/>
          </w:rPr>
          <w:delText>l</w:delText>
        </w:r>
        <w:r w:rsidRPr="00A8750D" w:rsidDel="00B23D5E">
          <w:rPr>
            <w:sz w:val="20"/>
          </w:rPr>
          <w:delText>&gt;/</w:delText>
        </w:r>
        <w:r w:rsidDel="00B23D5E">
          <w:rPr>
            <w:sz w:val="20"/>
          </w:rPr>
          <w:delText>tools/openocd-2.1/scripts/board/</w:delText>
        </w:r>
        <w:r w:rsidRPr="00A8750D" w:rsidDel="00B23D5E">
          <w:rPr>
            <w:sz w:val="20"/>
          </w:rPr>
          <w:delText>CYW920819EVB-02.cfg</w:delText>
        </w:r>
      </w:del>
    </w:p>
    <w:p w14:paraId="00CAF166" w14:textId="64357874" w:rsidR="00A8750D" w:rsidDel="00B23D5E" w:rsidRDefault="00A8750D" w:rsidP="00A8750D">
      <w:pPr>
        <w:pStyle w:val="ListParagraph"/>
        <w:numPr>
          <w:ilvl w:val="0"/>
          <w:numId w:val="33"/>
        </w:numPr>
        <w:rPr>
          <w:del w:id="139" w:author="Greg Landry" w:date="2019-07-15T08:07:00Z"/>
        </w:rPr>
      </w:pPr>
      <w:del w:id="140" w:author="Greg Landry" w:date="2019-07-15T08:07:00Z">
        <w:r w:rsidDel="00B23D5E">
          <w:delText>Copy file from:</w:delText>
        </w:r>
      </w:del>
    </w:p>
    <w:p w14:paraId="6935E642" w14:textId="23072466" w:rsidR="00A8750D" w:rsidDel="00B23D5E" w:rsidRDefault="00A8750D" w:rsidP="00A8750D">
      <w:pPr>
        <w:ind w:left="720"/>
        <w:rPr>
          <w:del w:id="141" w:author="Greg Landry" w:date="2019-07-15T08:07:00Z"/>
          <w:sz w:val="20"/>
        </w:rPr>
      </w:pPr>
      <w:del w:id="142" w:author="Greg Landry" w:date="2019-07-15T08:07:00Z">
        <w:r w:rsidRPr="00A8750D" w:rsidDel="00B23D5E">
          <w:rPr>
            <w:sz w:val="20"/>
          </w:rPr>
          <w:delText>&lt;class_files&gt;/WBT101_Files/Software_Tools/Olimex/Debug_Config_Files/target/CYW20819.cfg</w:delText>
        </w:r>
      </w:del>
    </w:p>
    <w:p w14:paraId="41664063" w14:textId="40B1A2BF" w:rsidR="00A8750D" w:rsidRPr="00A8750D" w:rsidDel="00B23D5E" w:rsidRDefault="00A8750D" w:rsidP="00A8750D">
      <w:pPr>
        <w:ind w:left="720"/>
        <w:rPr>
          <w:del w:id="143" w:author="Greg Landry" w:date="2019-07-15T08:07:00Z"/>
        </w:rPr>
      </w:pPr>
      <w:del w:id="144" w:author="Greg Landry" w:date="2019-07-15T08:07:00Z">
        <w:r w:rsidRPr="00A8750D" w:rsidDel="00B23D5E">
          <w:delText>to:</w:delText>
        </w:r>
      </w:del>
    </w:p>
    <w:p w14:paraId="13EB3DBE" w14:textId="43EA7FCB" w:rsidR="00B61F68" w:rsidDel="00B23D5E" w:rsidRDefault="00A8750D" w:rsidP="00A8750D">
      <w:pPr>
        <w:ind w:left="720"/>
        <w:rPr>
          <w:del w:id="145" w:author="Greg Landry" w:date="2019-07-15T08:07:00Z"/>
          <w:sz w:val="20"/>
        </w:rPr>
      </w:pPr>
      <w:del w:id="146" w:author="Greg Landry" w:date="2019-07-15T08:07:00Z">
        <w:r w:rsidRPr="00A8750D" w:rsidDel="00B23D5E">
          <w:rPr>
            <w:sz w:val="20"/>
          </w:rPr>
          <w:delText>&lt;ModusToolbox_Instal</w:delText>
        </w:r>
        <w:r w:rsidDel="00B23D5E">
          <w:rPr>
            <w:sz w:val="20"/>
          </w:rPr>
          <w:delText>l</w:delText>
        </w:r>
        <w:r w:rsidRPr="00A8750D" w:rsidDel="00B23D5E">
          <w:rPr>
            <w:sz w:val="20"/>
          </w:rPr>
          <w:delText>&gt;/</w:delText>
        </w:r>
        <w:r w:rsidDel="00B23D5E">
          <w:rPr>
            <w:sz w:val="20"/>
          </w:rPr>
          <w:delText>tools/openocd-2.1/scripts/target/CYW20819.cfg</w:delText>
        </w:r>
      </w:del>
    </w:p>
    <w:p w14:paraId="42AC4F6E" w14:textId="1A22525B" w:rsidR="00B61F68" w:rsidDel="00B23D5E" w:rsidRDefault="00B61F68" w:rsidP="00B61F68">
      <w:pPr>
        <w:pStyle w:val="ListParagraph"/>
        <w:numPr>
          <w:ilvl w:val="0"/>
          <w:numId w:val="34"/>
        </w:numPr>
        <w:rPr>
          <w:del w:id="147" w:author="Greg Landry" w:date="2019-07-15T08:07:00Z"/>
        </w:rPr>
      </w:pPr>
      <w:del w:id="148" w:author="Greg Landry" w:date="2019-07-15T08:07:00Z">
        <w:r w:rsidDel="00B23D5E">
          <w:delText>Follow the remaining steps (3-7) as described in the hardware debugging guide.</w:delText>
        </w:r>
      </w:del>
    </w:p>
    <w:p w14:paraId="161934EB" w14:textId="6D9A773B" w:rsidR="005A5A7F" w:rsidRPr="00E8151A" w:rsidRDefault="005A5A7F" w:rsidP="00E8151A">
      <w:pPr>
        <w:rPr>
          <w:sz w:val="20"/>
        </w:rPr>
      </w:pPr>
      <w:bookmarkStart w:id="149" w:name="_Ref506470310"/>
      <w:r>
        <w:br w:type="page"/>
      </w:r>
    </w:p>
    <w:p w14:paraId="600FD07E" w14:textId="77777777" w:rsidR="005A5A7F" w:rsidRPr="006C4FFF" w:rsidRDefault="005A5A7F" w:rsidP="005A5A7F">
      <w:pPr>
        <w:pStyle w:val="Heading2"/>
      </w:pPr>
      <w:bookmarkStart w:id="150" w:name="_Ref516161591"/>
      <w:bookmarkStart w:id="151" w:name="_Toc10553473"/>
      <w:r>
        <w:lastRenderedPageBreak/>
        <w:t>Using the Debugger</w:t>
      </w:r>
      <w:bookmarkEnd w:id="149"/>
      <w:bookmarkEnd w:id="150"/>
      <w:bookmarkEnd w:id="151"/>
    </w:p>
    <w:p w14:paraId="3486676F" w14:textId="77777777" w:rsidR="00613236" w:rsidRDefault="00613236" w:rsidP="00613236">
      <w:pPr>
        <w:rPr>
          <w:ins w:id="152" w:author="Greg Landry" w:date="2019-07-15T08:37:00Z"/>
        </w:rPr>
      </w:pPr>
      <w:ins w:id="153" w:author="Greg Landry" w:date="2019-07-15T08:37:00Z">
        <w:r>
          <w:t xml:space="preserve">You will use this information in </w:t>
        </w:r>
        <w:r>
          <w:fldChar w:fldCharType="begin"/>
        </w:r>
        <w:r>
          <w:instrText xml:space="preserve"> REF _Ref14072122 \n \h </w:instrText>
        </w:r>
        <w:r>
          <w:fldChar w:fldCharType="separate"/>
        </w:r>
        <w:r>
          <w:t>Exercise - 5.3</w:t>
        </w:r>
        <w:r>
          <w:fldChar w:fldCharType="end"/>
        </w:r>
        <w:r>
          <w:t>.</w:t>
        </w:r>
      </w:ins>
    </w:p>
    <w:p w14:paraId="236B4F57" w14:textId="517499C7" w:rsidR="005A5A7F" w:rsidRDefault="00AE2CCF" w:rsidP="005A5A7F">
      <w:r>
        <w:t xml:space="preserve">Once you have configured the firmware, programmed the board, and started the debugger, the </w:t>
      </w:r>
      <w:r w:rsidR="00E8151A">
        <w:t>application</w:t>
      </w:r>
      <w:r>
        <w:t xml:space="preserve"> will sit in the</w:t>
      </w:r>
      <w:r w:rsidR="005A5A7F">
        <w:t xml:space="preserve"> </w:t>
      </w:r>
      <w:r w:rsidR="005A5A7F" w:rsidRPr="00EA5DFD">
        <w:rPr>
          <w:rFonts w:ascii="Consolas" w:hAnsi="Consolas" w:cs="Consolas"/>
          <w:color w:val="000000"/>
          <w:sz w:val="20"/>
          <w:szCs w:val="20"/>
          <w:highlight w:val="white"/>
        </w:rPr>
        <w:t>BUSY_WAIT_TILL_MANUAL_CONTINUE_IF_DEBUG_ENABLED</w:t>
      </w:r>
      <w:r w:rsidR="005A5A7F">
        <w:t xml:space="preserve"> loop. </w:t>
      </w:r>
      <w:r>
        <w:t>Start</w:t>
      </w:r>
      <w:r w:rsidR="005A5A7F">
        <w:t xml:space="preserve"> execution </w:t>
      </w:r>
      <w:r>
        <w:t xml:space="preserve">(if it isn't already running) </w:t>
      </w:r>
      <w:r w:rsidR="005A5A7F">
        <w:t xml:space="preserve">and then pause to make sure the firmware is inside the loop. In the "Variables" </w:t>
      </w:r>
      <w:r>
        <w:t>tab in the Quick Panel</w:t>
      </w:r>
      <w:r w:rsidR="005A5A7F">
        <w:t xml:space="preserve">, </w:t>
      </w:r>
      <w:r>
        <w:t>erase the entire value</w:t>
      </w:r>
      <w:r w:rsidR="005A5A7F">
        <w:t xml:space="preserve"> for </w:t>
      </w:r>
      <w:proofErr w:type="spellStart"/>
      <w:r w:rsidR="005A5A7F" w:rsidRPr="00885862">
        <w:rPr>
          <w:i/>
        </w:rPr>
        <w:t>spar_debug_contine</w:t>
      </w:r>
      <w:proofErr w:type="spellEnd"/>
      <w:r w:rsidR="005A5A7F">
        <w:t xml:space="preserve">, enter a </w:t>
      </w:r>
      <w:r>
        <w:t xml:space="preserve">new </w:t>
      </w:r>
      <w:r w:rsidR="005A5A7F">
        <w:t xml:space="preserve">value of 1 and press Enter. Once you have changed the value of </w:t>
      </w:r>
      <w:proofErr w:type="spellStart"/>
      <w:r w:rsidR="005A5A7F" w:rsidRPr="005670F8">
        <w:rPr>
          <w:i/>
        </w:rPr>
        <w:t>spar_debug_continue</w:t>
      </w:r>
      <w:proofErr w:type="spellEnd"/>
      <w:r w:rsidR="005A5A7F">
        <w:t>, you can resume execution and the program will go beyond the busy wait loop.</w:t>
      </w:r>
    </w:p>
    <w:p w14:paraId="66CF90F9" w14:textId="2C196FF0" w:rsidR="005A5A7F" w:rsidRDefault="004F694C" w:rsidP="004F694C">
      <w:pPr>
        <w:jc w:val="center"/>
      </w:pPr>
      <w:r>
        <w:rPr>
          <w:noProof/>
        </w:rPr>
        <w:drawing>
          <wp:inline distT="0" distB="0" distL="0" distR="0" wp14:anchorId="66E823BA" wp14:editId="540702AF">
            <wp:extent cx="4929560" cy="388462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2944" b="27732"/>
                    <a:stretch/>
                  </pic:blipFill>
                  <pic:spPr bwMode="auto">
                    <a:xfrm>
                      <a:off x="0" y="0"/>
                      <a:ext cx="4962355" cy="3910467"/>
                    </a:xfrm>
                    <a:prstGeom prst="rect">
                      <a:avLst/>
                    </a:prstGeom>
                    <a:ln>
                      <a:noFill/>
                    </a:ln>
                    <a:extLst>
                      <a:ext uri="{53640926-AAD7-44D8-BBD7-CCE9431645EC}">
                        <a14:shadowObscured xmlns:a14="http://schemas.microsoft.com/office/drawing/2010/main"/>
                      </a:ext>
                    </a:extLst>
                  </pic:spPr>
                </pic:pic>
              </a:graphicData>
            </a:graphic>
          </wp:inline>
        </w:drawing>
      </w:r>
    </w:p>
    <w:p w14:paraId="57DDA45D" w14:textId="3773B0DC" w:rsidR="005A5A7F" w:rsidRPr="00E21F47" w:rsidRDefault="005A5A7F" w:rsidP="005A5A7F">
      <w:pPr>
        <w:jc w:val="both"/>
      </w:pPr>
      <w:r>
        <w:t xml:space="preserve">When program execution is paused, you can add breakpoints to halt at specific points in the code. </w:t>
      </w:r>
      <w:r w:rsidRPr="00E21F47">
        <w:t xml:space="preserve">To add a breakpoint, open the source file (such as 02_blinkled.c), click on the line where you want a breakpoint and </w:t>
      </w:r>
      <w:r w:rsidR="00795EC0">
        <w:t xml:space="preserve">double-click in the bar to the left of the code window or right-click in that area and select "Toggle Breakpoint". An enabled breakpoint is a blue circle with a </w:t>
      </w:r>
      <w:r w:rsidR="00BC1653">
        <w:t>black</w:t>
      </w:r>
      <w:r w:rsidR="00795EC0">
        <w:t xml:space="preserve"> checkmark next to it.</w:t>
      </w:r>
    </w:p>
    <w:p w14:paraId="6CF75D06" w14:textId="77777777" w:rsidR="005A5A7F" w:rsidRDefault="005A5A7F" w:rsidP="005A5A7F">
      <w:r w:rsidRPr="00A86505">
        <w:t xml:space="preserve">Click the </w:t>
      </w:r>
      <w:r>
        <w:t>"</w:t>
      </w:r>
      <w:r w:rsidRPr="00A86505">
        <w:t>Resume</w:t>
      </w:r>
      <w:r>
        <w:t>"</w:t>
      </w:r>
      <w:r w:rsidRPr="00A86505">
        <w:t xml:space="preserve"> button (shown in the figure above) </w:t>
      </w:r>
      <w:r w:rsidRPr="00E21F47">
        <w:t>to resume execution. The program will halt once it reaches the breakpoint.</w:t>
      </w:r>
    </w:p>
    <w:p w14:paraId="68B895D4" w14:textId="32423C59" w:rsidR="005A5A7F" w:rsidRDefault="00795EC0" w:rsidP="005A5A7F">
      <w:pPr>
        <w:jc w:val="center"/>
      </w:pPr>
      <w:r>
        <w:rPr>
          <w:noProof/>
        </w:rPr>
        <w:lastRenderedPageBreak/>
        <w:drawing>
          <wp:inline distT="0" distB="0" distL="0" distR="0" wp14:anchorId="3211F6ED" wp14:editId="589085F1">
            <wp:extent cx="4884157" cy="959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0834" cy="974677"/>
                    </a:xfrm>
                    <a:prstGeom prst="rect">
                      <a:avLst/>
                    </a:prstGeom>
                  </pic:spPr>
                </pic:pic>
              </a:graphicData>
            </a:graphic>
          </wp:inline>
        </w:drawing>
      </w:r>
    </w:p>
    <w:p w14:paraId="0C58E087" w14:textId="77777777" w:rsidR="005A5A7F" w:rsidRDefault="005A5A7F" w:rsidP="005A5A7F">
      <w:r>
        <w:t>Once a thread suspends due to a breakpoint you will see that line of code highlighted in green as shown above and you will see that the thread is suspended due to the breakpoint in the debug window as shown below.</w:t>
      </w:r>
    </w:p>
    <w:p w14:paraId="48AA4DD8" w14:textId="3B98B634" w:rsidR="005A5A7F" w:rsidRDefault="00BC1653" w:rsidP="005A5A7F">
      <w:pPr>
        <w:jc w:val="center"/>
      </w:pPr>
      <w:r>
        <w:rPr>
          <w:noProof/>
        </w:rPr>
        <w:drawing>
          <wp:inline distT="0" distB="0" distL="0" distR="0" wp14:anchorId="6C92CF64" wp14:editId="34082F50">
            <wp:extent cx="3369033" cy="1160342"/>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6751"/>
                    <a:stretch/>
                  </pic:blipFill>
                  <pic:spPr bwMode="auto">
                    <a:xfrm>
                      <a:off x="0" y="0"/>
                      <a:ext cx="3400707" cy="1171251"/>
                    </a:xfrm>
                    <a:prstGeom prst="rect">
                      <a:avLst/>
                    </a:prstGeom>
                    <a:ln>
                      <a:noFill/>
                    </a:ln>
                    <a:extLst>
                      <a:ext uri="{53640926-AAD7-44D8-BBD7-CCE9431645EC}">
                        <a14:shadowObscured xmlns:a14="http://schemas.microsoft.com/office/drawing/2010/main"/>
                      </a:ext>
                    </a:extLst>
                  </pic:spPr>
                </pic:pic>
              </a:graphicData>
            </a:graphic>
          </wp:inline>
        </w:drawing>
      </w:r>
    </w:p>
    <w:p w14:paraId="48793727" w14:textId="4968C078" w:rsidR="005A5A7F" w:rsidRDefault="005A5A7F" w:rsidP="005A5A7F">
      <w:r>
        <w:t xml:space="preserve">You can enable or disable breakpoints by double clicking on the green circle next to the line in the source code or from the "Breakpoints" </w:t>
      </w:r>
      <w:r w:rsidR="00BC1653">
        <w:t>tab in the Quick Panel</w:t>
      </w:r>
      <w:r>
        <w:t>.</w:t>
      </w:r>
    </w:p>
    <w:p w14:paraId="6D45AB48" w14:textId="07B1677D" w:rsidR="005A5A7F" w:rsidRDefault="005A5A7F" w:rsidP="005A5A7F">
      <w:r>
        <w:t>If b</w:t>
      </w:r>
      <w:r w:rsidRPr="00A307C7">
        <w:t>reakpoints are created</w:t>
      </w:r>
      <w:r>
        <w:t xml:space="preserve"> prior to starting the current d</w:t>
      </w:r>
      <w:r w:rsidRPr="00A307C7">
        <w:t xml:space="preserve">ebug session, they </w:t>
      </w:r>
      <w:r w:rsidR="00BC1653">
        <w:t>may</w:t>
      </w:r>
      <w:r w:rsidRPr="00A307C7">
        <w:t xml:space="preserve">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t>"</w:t>
      </w:r>
      <w:r w:rsidRPr="00E21F47">
        <w:t>Breakpoint Properties…</w:t>
      </w:r>
      <w:r>
        <w:t>"</w:t>
      </w:r>
      <w:r w:rsidRPr="00A307C7">
        <w:t xml:space="preserve"> </w:t>
      </w:r>
      <w:r>
        <w:t xml:space="preserve">Click on "Filter" and </w:t>
      </w:r>
      <w:r w:rsidR="00BC1653">
        <w:t>make sure the boxes are checked as shown below</w:t>
      </w:r>
      <w:r>
        <w:t>.</w:t>
      </w:r>
    </w:p>
    <w:p w14:paraId="24C8DA60" w14:textId="68B36596" w:rsidR="005A5A7F" w:rsidRPr="00A307C7" w:rsidRDefault="00BC1653" w:rsidP="00BC1653">
      <w:pPr>
        <w:jc w:val="center"/>
      </w:pPr>
      <w:r>
        <w:rPr>
          <w:noProof/>
        </w:rPr>
        <w:drawing>
          <wp:inline distT="0" distB="0" distL="0" distR="0" wp14:anchorId="454D1B23" wp14:editId="399778E7">
            <wp:extent cx="4554755" cy="1749396"/>
            <wp:effectExtent l="0" t="0" r="0" b="381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817" cy="1769392"/>
                    </a:xfrm>
                    <a:prstGeom prst="rect">
                      <a:avLst/>
                    </a:prstGeom>
                  </pic:spPr>
                </pic:pic>
              </a:graphicData>
            </a:graphic>
          </wp:inline>
        </w:drawing>
      </w:r>
    </w:p>
    <w:p w14:paraId="486E5A09" w14:textId="77777777" w:rsidR="005A5A7F" w:rsidRDefault="005A5A7F" w:rsidP="005A5A7F">
      <w:r>
        <w:t>If you do not see any breakpoints in the Breakpoints window, turn off the "</w:t>
      </w:r>
      <w:r w:rsidRPr="00E21F47">
        <w:t>Show Breakpoints Supported by Selected Target</w:t>
      </w:r>
      <w:r>
        <w:t>"</w:t>
      </w:r>
      <w:r w:rsidRPr="00A307C7">
        <w:t xml:space="preserve"> </w:t>
      </w:r>
      <w:r>
        <w:t>button as shown below.</w:t>
      </w:r>
      <w:r w:rsidRPr="00A307C7">
        <w:rPr>
          <w:noProof/>
        </w:rPr>
        <w:t xml:space="preserve"> </w:t>
      </w:r>
    </w:p>
    <w:p w14:paraId="4C80D7D9" w14:textId="1BDFDEDD" w:rsidR="005A5A7F" w:rsidRDefault="00BC1653" w:rsidP="00BC1653">
      <w:pPr>
        <w:jc w:val="center"/>
      </w:pPr>
      <w:r>
        <w:rPr>
          <w:noProof/>
        </w:rPr>
        <w:drawing>
          <wp:inline distT="0" distB="0" distL="0" distR="0" wp14:anchorId="23A5422F" wp14:editId="08AFF9D6">
            <wp:extent cx="4358049" cy="841811"/>
            <wp:effectExtent l="19050" t="19050" r="23495" b="1587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724" cy="846964"/>
                    </a:xfrm>
                    <a:prstGeom prst="rect">
                      <a:avLst/>
                    </a:prstGeom>
                    <a:ln w="6350">
                      <a:solidFill>
                        <a:schemeClr val="tx1"/>
                      </a:solidFill>
                    </a:ln>
                  </pic:spPr>
                </pic:pic>
              </a:graphicData>
            </a:graphic>
          </wp:inline>
        </w:drawing>
      </w:r>
    </w:p>
    <w:p w14:paraId="05E56BBD" w14:textId="7D72010D" w:rsidR="005A5A7F" w:rsidRDefault="005A5A7F" w:rsidP="005A5A7F">
      <w:pPr>
        <w:keepNext/>
      </w:pPr>
      <w:r>
        <w:lastRenderedPageBreak/>
        <w:t>Click the red "Terminate" button to stop debugging.</w:t>
      </w:r>
      <w:r w:rsidR="008458C6">
        <w:t xml:space="preserve"> Once debugging stops, you will likely want to switch back to the Project Explorer tab instead of the Debug tab. Alternately, you can use the menu item Window &gt; Perspective &gt; Reset Perspective to reset the ModusToolbox perspective to the default window sizes and placement.</w:t>
      </w:r>
    </w:p>
    <w:p w14:paraId="4D62E536" w14:textId="735AC466" w:rsidR="005A5A7F" w:rsidRDefault="000A2E78" w:rsidP="005A5A7F">
      <w:pPr>
        <w:jc w:val="center"/>
        <w:rPr>
          <w:rFonts w:ascii="Cambria" w:eastAsia="Times New Roman" w:hAnsi="Cambria"/>
          <w:b/>
          <w:bCs/>
          <w:color w:val="4F81BD"/>
          <w:sz w:val="26"/>
          <w:szCs w:val="26"/>
        </w:rPr>
      </w:pPr>
      <w:r>
        <w:rPr>
          <w:noProof/>
        </w:rPr>
        <w:drawing>
          <wp:inline distT="0" distB="0" distL="0" distR="0" wp14:anchorId="7C2D67D3" wp14:editId="0987CAF2">
            <wp:extent cx="4933838" cy="1463040"/>
            <wp:effectExtent l="0" t="0" r="635" b="381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4182" b="77363"/>
                    <a:stretch/>
                  </pic:blipFill>
                  <pic:spPr bwMode="auto">
                    <a:xfrm>
                      <a:off x="0" y="0"/>
                      <a:ext cx="4944849" cy="1466305"/>
                    </a:xfrm>
                    <a:prstGeom prst="rect">
                      <a:avLst/>
                    </a:prstGeom>
                    <a:ln>
                      <a:noFill/>
                    </a:ln>
                    <a:extLst>
                      <a:ext uri="{53640926-AAD7-44D8-BBD7-CCE9431645EC}">
                        <a14:shadowObscured xmlns:a14="http://schemas.microsoft.com/office/drawing/2010/main"/>
                      </a:ext>
                    </a:extLst>
                  </pic:spPr>
                </pic:pic>
              </a:graphicData>
            </a:graphic>
          </wp:inline>
        </w:drawing>
      </w:r>
    </w:p>
    <w:p w14:paraId="66002141" w14:textId="45BF8F31" w:rsidR="005A5A7F" w:rsidRDefault="005A5A7F" w:rsidP="005A5A7F">
      <w:pPr>
        <w:keepNext/>
      </w:pPr>
      <w:r>
        <w:t xml:space="preserve">A few </w:t>
      </w:r>
      <w:r w:rsidR="00BC1653">
        <w:t xml:space="preserve">additional </w:t>
      </w:r>
      <w:r>
        <w:t>notes on debugging:</w:t>
      </w:r>
    </w:p>
    <w:p w14:paraId="2E08B63F" w14:textId="77777777" w:rsidR="005A5A7F" w:rsidRDefault="005A5A7F" w:rsidP="005A5A7F">
      <w:pPr>
        <w:pStyle w:val="ListParagraph"/>
        <w:numPr>
          <w:ilvl w:val="0"/>
          <w:numId w:val="12"/>
        </w:numPr>
      </w:pPr>
      <w:r w:rsidRPr="00EC1F28">
        <w:t>Single stepping through c</w:t>
      </w:r>
      <w:r>
        <w:t>ode requires a free breakpoint.</w:t>
      </w:r>
    </w:p>
    <w:p w14:paraId="1F445D7D" w14:textId="77777777" w:rsidR="005A5A7F" w:rsidRDefault="005A5A7F" w:rsidP="005A5A7F">
      <w:pPr>
        <w:pStyle w:val="ListParagraph"/>
        <w:numPr>
          <w:ilvl w:val="0"/>
          <w:numId w:val="12"/>
        </w:numPr>
      </w:pPr>
      <w:r>
        <w:t>T</w:t>
      </w:r>
      <w:r w:rsidRPr="00EC1F28">
        <w:t>here are two hard</w:t>
      </w:r>
      <w:r>
        <w:t>ware breakpoints available.</w:t>
      </w:r>
    </w:p>
    <w:p w14:paraId="1CC34CA5" w14:textId="77777777" w:rsidR="005A5A7F" w:rsidRDefault="005A5A7F" w:rsidP="005A5A7F">
      <w:pPr>
        <w:pStyle w:val="ListParagraph"/>
        <w:numPr>
          <w:ilvl w:val="0"/>
          <w:numId w:val="12"/>
        </w:numPr>
      </w:pPr>
      <w:r w:rsidRPr="00EC1F28">
        <w:t xml:space="preserve">Only hardware breakpoints can be used for ROM opcodes. </w:t>
      </w:r>
    </w:p>
    <w:p w14:paraId="0B600D51" w14:textId="77777777" w:rsidR="005A5A7F" w:rsidRDefault="005A5A7F" w:rsidP="005A5A7F">
      <w:pPr>
        <w:pStyle w:val="ListParagraph"/>
        <w:numPr>
          <w:ilvl w:val="0"/>
          <w:numId w:val="12"/>
        </w:numPr>
      </w:pPr>
      <w:r>
        <w:t>T</w:t>
      </w:r>
      <w:r w:rsidRPr="00EC1F28">
        <w:t>he device uses both ROM and RAM for</w:t>
      </w:r>
      <w:r>
        <w:t xml:space="preserve"> </w:t>
      </w:r>
      <w:r w:rsidRPr="00EC1F28">
        <w:t xml:space="preserve">firmware. </w:t>
      </w:r>
      <w:r>
        <w:t>For example, many</w:t>
      </w:r>
      <w:r w:rsidRPr="00EC1F28">
        <w:t xml:space="preserve"> WICED AP</w:t>
      </w:r>
      <w:r>
        <w:t>I functions will call into ROM code for support.</w:t>
      </w:r>
    </w:p>
    <w:p w14:paraId="7EEB98D1" w14:textId="77777777" w:rsidR="005A5A7F" w:rsidRDefault="005A5A7F" w:rsidP="005A5A7F">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2F527334" w14:textId="2E7620E1" w:rsidR="005A5A7F" w:rsidRDefault="005A5A7F" w:rsidP="005A5A7F">
      <w:pPr>
        <w:pStyle w:val="ListParagraph"/>
        <w:numPr>
          <w:ilvl w:val="0"/>
          <w:numId w:val="12"/>
        </w:numPr>
      </w:pPr>
      <w:r w:rsidRPr="00EC1F28">
        <w:t xml:space="preserve">Typically, the step command is ignored by GDB if </w:t>
      </w:r>
      <w:r w:rsidR="00B66BDB">
        <w:t>a</w:t>
      </w:r>
      <w:r>
        <w:t xml:space="preserve"> breakpoint is not available.</w:t>
      </w:r>
    </w:p>
    <w:p w14:paraId="2935179F" w14:textId="50DE9759" w:rsidR="0020136B" w:rsidRPr="005A5A7F" w:rsidRDefault="005A5A7F">
      <w:r>
        <w:br w:type="page"/>
      </w:r>
    </w:p>
    <w:p w14:paraId="113B5C26" w14:textId="470BF650" w:rsidR="008E3151" w:rsidRDefault="000A0487" w:rsidP="003B1587">
      <w:pPr>
        <w:pStyle w:val="Heading1"/>
      </w:pPr>
      <w:bookmarkStart w:id="154" w:name="_Toc10553474"/>
      <w:bookmarkEnd w:id="0"/>
      <w:r>
        <w:lastRenderedPageBreak/>
        <w:t>Exercises</w:t>
      </w:r>
      <w:bookmarkEnd w:id="154"/>
    </w:p>
    <w:p w14:paraId="6D5218C8" w14:textId="081DB7B9" w:rsidR="0020136B" w:rsidRPr="000A0487" w:rsidRDefault="0020136B" w:rsidP="003B1587">
      <w:pPr>
        <w:pStyle w:val="Exercise"/>
      </w:pPr>
      <w:bookmarkStart w:id="155" w:name="_Ref8576129"/>
      <w:bookmarkStart w:id="156" w:name="_Toc10553475"/>
      <w:r>
        <w:t xml:space="preserve">Run </w:t>
      </w:r>
      <w:proofErr w:type="spellStart"/>
      <w:r>
        <w:t>BTSpy</w:t>
      </w:r>
      <w:bookmarkEnd w:id="155"/>
      <w:bookmarkEnd w:id="156"/>
      <w:proofErr w:type="spellEnd"/>
    </w:p>
    <w:p w14:paraId="018DA3AD" w14:textId="201BA2FB" w:rsidR="0020136B" w:rsidRDefault="0020136B" w:rsidP="0020136B">
      <w:r>
        <w:t xml:space="preserve">In this project you will use </w:t>
      </w:r>
      <w:proofErr w:type="spellStart"/>
      <w:r>
        <w:t>BTSpy</w:t>
      </w:r>
      <w:proofErr w:type="spellEnd"/>
      <w:r>
        <w:t xml:space="preserve"> to look at Bluetooth protocol trace messages.</w:t>
      </w:r>
      <w:r w:rsidR="00CB06DE">
        <w:t xml:space="preserve"> This is covered in</w:t>
      </w:r>
      <w:ins w:id="157" w:author="Greg Landry" w:date="2019-07-15T08:39:00Z">
        <w:r w:rsidR="001C3F78">
          <w:t xml:space="preserve"> section</w:t>
        </w:r>
      </w:ins>
      <w:r w:rsidR="00CB06DE">
        <w:t xml:space="preserve"> </w:t>
      </w:r>
      <w:ins w:id="158" w:author="Greg Landry" w:date="2019-07-15T08:40:00Z">
        <w:r w:rsidR="001C3F78">
          <w:fldChar w:fldCharType="begin"/>
        </w:r>
        <w:r w:rsidR="001C3F78">
          <w:instrText xml:space="preserve"> REF _Ref14072440 \r \h </w:instrText>
        </w:r>
      </w:ins>
      <w:r w:rsidR="001C3F78">
        <w:fldChar w:fldCharType="separate"/>
      </w:r>
      <w:ins w:id="159" w:author="Greg Landry" w:date="2019-07-15T08:40:00Z">
        <w:r w:rsidR="001C3F78">
          <w:t>5.2.</w:t>
        </w:r>
        <w:r w:rsidR="001C3F78">
          <w:t>4</w:t>
        </w:r>
        <w:r w:rsidR="001C3F78">
          <w:t xml:space="preserve"> </w:t>
        </w:r>
        <w:r w:rsidR="001C3F78">
          <w:fldChar w:fldCharType="end"/>
        </w:r>
      </w:ins>
      <w:del w:id="160" w:author="Greg Landry" w:date="2019-07-15T08:40:00Z">
        <w:r w:rsidR="00CB06DE" w:rsidRPr="00CB06DE" w:rsidDel="001C3F78">
          <w:rPr>
            <w:color w:val="2E74B5" w:themeColor="accent1" w:themeShade="BF"/>
          </w:rPr>
          <w:fldChar w:fldCharType="begin"/>
        </w:r>
        <w:r w:rsidR="00CB06DE" w:rsidRPr="00CB06DE" w:rsidDel="001C3F78">
          <w:rPr>
            <w:color w:val="2E74B5" w:themeColor="accent1" w:themeShade="BF"/>
          </w:rPr>
          <w:delInstrText xml:space="preserve"> REF _Ref8572991 \r \h </w:delInstrText>
        </w:r>
        <w:r w:rsidR="00CB06DE" w:rsidRPr="00CB06DE" w:rsidDel="001C3F78">
          <w:rPr>
            <w:color w:val="2E74B5" w:themeColor="accent1" w:themeShade="BF"/>
          </w:rPr>
        </w:r>
        <w:r w:rsidR="00CB06DE" w:rsidRPr="00CB06DE" w:rsidDel="001C3F78">
          <w:rPr>
            <w:color w:val="2E74B5" w:themeColor="accent1" w:themeShade="BF"/>
          </w:rPr>
          <w:fldChar w:fldCharType="separate"/>
        </w:r>
        <w:r w:rsidR="00A60985" w:rsidDel="001C3F78">
          <w:rPr>
            <w:color w:val="2E74B5" w:themeColor="accent1" w:themeShade="BF"/>
          </w:rPr>
          <w:delText>0</w:delText>
        </w:r>
        <w:r w:rsidR="00CB06DE" w:rsidRPr="00CB06DE" w:rsidDel="001C3F78">
          <w:rPr>
            <w:color w:val="2E74B5" w:themeColor="accent1" w:themeShade="BF"/>
          </w:rPr>
          <w:fldChar w:fldCharType="end"/>
        </w:r>
      </w:del>
    </w:p>
    <w:p w14:paraId="31CCD06E" w14:textId="77777777" w:rsidR="0020136B" w:rsidRDefault="0020136B" w:rsidP="0020136B">
      <w:pPr>
        <w:pStyle w:val="Heading3"/>
      </w:pPr>
      <w:r>
        <w:t>Project Creation</w:t>
      </w:r>
    </w:p>
    <w:p w14:paraId="5B35812C" w14:textId="6F26073D" w:rsidR="00913DBF" w:rsidRPr="001B51F8" w:rsidRDefault="00913DBF" w:rsidP="00913DBF">
      <w:pPr>
        <w:pStyle w:val="ListParagraph"/>
        <w:numPr>
          <w:ilvl w:val="0"/>
          <w:numId w:val="24"/>
        </w:numPr>
        <w:rPr>
          <w:color w:val="000000" w:themeColor="text1"/>
        </w:rPr>
      </w:pPr>
      <w:r>
        <w:t xml:space="preserve">Create a new application called </w:t>
      </w:r>
      <w:r w:rsidRPr="003A76DA">
        <w:rPr>
          <w:b/>
        </w:rPr>
        <w:t>ch0</w:t>
      </w:r>
      <w:r>
        <w:rPr>
          <w:b/>
        </w:rPr>
        <w:t>5</w:t>
      </w:r>
      <w:r w:rsidRPr="003A76DA">
        <w:rPr>
          <w:b/>
        </w:rPr>
        <w:t>_</w:t>
      </w:r>
      <w:r>
        <w:rPr>
          <w:b/>
        </w:rPr>
        <w:t>ex0</w:t>
      </w:r>
      <w:r w:rsidR="009F53A2">
        <w:rPr>
          <w:b/>
        </w:rPr>
        <w:t>1</w:t>
      </w:r>
      <w:r>
        <w:rPr>
          <w:b/>
        </w:rPr>
        <w:t>_btspy</w:t>
      </w:r>
      <w:r>
        <w:t xml:space="preserve"> using the modus.mk file in </w:t>
      </w:r>
      <w:r w:rsidRPr="003B19A9">
        <w:t>templates/</w:t>
      </w:r>
      <w:r w:rsidRPr="003A76DA">
        <w:t>CYW920819EVB</w:t>
      </w:r>
      <w:r>
        <w:t>/ch05_ex0</w:t>
      </w:r>
      <w:r w:rsidR="009F53A2">
        <w:t>1</w:t>
      </w:r>
      <w:r>
        <w:t>_</w:t>
      </w:r>
      <w:r w:rsidR="009F53A2">
        <w:t>btspy</w:t>
      </w:r>
      <w:r>
        <w:t>.</w:t>
      </w:r>
    </w:p>
    <w:p w14:paraId="2EA9557E" w14:textId="77777777" w:rsidR="00913DBF" w:rsidRDefault="00913DBF" w:rsidP="00913DBF">
      <w:pPr>
        <w:pStyle w:val="ListParagraph"/>
        <w:numPr>
          <w:ilvl w:val="0"/>
          <w:numId w:val="24"/>
        </w:numPr>
      </w:pPr>
      <w:r>
        <w:t>Launch the Change Applications Settings dialog and set BT_DEVICE_ADDRESS = random.</w:t>
      </w:r>
    </w:p>
    <w:p w14:paraId="31419AD1" w14:textId="77777777" w:rsidR="00913DBF" w:rsidRPr="002721FA" w:rsidRDefault="00913DBF" w:rsidP="00913DBF">
      <w:pPr>
        <w:pStyle w:val="ListParagraph"/>
        <w:numPr>
          <w:ilvl w:val="0"/>
          <w:numId w:val="24"/>
        </w:numPr>
        <w:spacing w:line="256" w:lineRule="auto"/>
      </w:pPr>
      <w:r w:rsidRPr="002721FA">
        <w:t>Open the Device Configurator and then the Bluetooth Configurator.</w:t>
      </w:r>
    </w:p>
    <w:p w14:paraId="3CDD07D0" w14:textId="46374B63" w:rsidR="00913DBF" w:rsidRDefault="00913DBF" w:rsidP="00913DBF">
      <w:pPr>
        <w:pStyle w:val="ListParagraph"/>
        <w:numPr>
          <w:ilvl w:val="1"/>
          <w:numId w:val="24"/>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btspy</w:t>
      </w:r>
      <w:proofErr w:type="spellEnd"/>
      <w:r>
        <w:rPr>
          <w:color w:val="000000" w:themeColor="text1"/>
        </w:rPr>
        <w:t>.</w:t>
      </w:r>
    </w:p>
    <w:p w14:paraId="06817FC5" w14:textId="07961A11" w:rsidR="00913DBF" w:rsidRDefault="00913DBF" w:rsidP="00913DBF">
      <w:pPr>
        <w:pStyle w:val="ListParagraph"/>
        <w:numPr>
          <w:ilvl w:val="1"/>
          <w:numId w:val="24"/>
        </w:numPr>
        <w:rPr>
          <w:color w:val="000000" w:themeColor="text1"/>
        </w:rPr>
      </w:pPr>
      <w:r>
        <w:rPr>
          <w:color w:val="000000" w:themeColor="text1"/>
        </w:rPr>
        <w:t>Save edits and close the configurators.</w:t>
      </w:r>
    </w:p>
    <w:p w14:paraId="61E4C502" w14:textId="67A6459B" w:rsidR="006334AE" w:rsidRDefault="006334AE" w:rsidP="006334AE">
      <w:pPr>
        <w:pStyle w:val="ListParagraph"/>
        <w:numPr>
          <w:ilvl w:val="0"/>
          <w:numId w:val="24"/>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67E82088" w14:textId="507DD55D" w:rsidR="00735299" w:rsidRDefault="00735299" w:rsidP="00735299">
      <w:pPr>
        <w:pStyle w:val="ListParagraph"/>
        <w:numPr>
          <w:ilvl w:val="1"/>
          <w:numId w:val="24"/>
        </w:numPr>
      </w:pPr>
      <w:r>
        <w:t xml:space="preserve">Hint: Add includes for the two header files, create a variable for </w:t>
      </w:r>
      <w:proofErr w:type="spellStart"/>
      <w:r>
        <w:t>transport_pool</w:t>
      </w:r>
      <w:proofErr w:type="spellEnd"/>
      <w:r>
        <w:t xml:space="preserve">, </w:t>
      </w:r>
      <w:r w:rsidR="00E167C6">
        <w:t>create/</w:t>
      </w:r>
      <w:r>
        <w:t xml:space="preserve">setup the </w:t>
      </w:r>
      <w:proofErr w:type="spellStart"/>
      <w:r>
        <w:t>transport_cfg</w:t>
      </w:r>
      <w:proofErr w:type="spellEnd"/>
      <w:r>
        <w:t xml:space="preserve"> structure, and in </w:t>
      </w:r>
      <w:proofErr w:type="spellStart"/>
      <w:r>
        <w:t>application_start</w:t>
      </w:r>
      <w:proofErr w:type="spellEnd"/>
      <w:r>
        <w:t>, initialize transport and create buffer pools.</w:t>
      </w:r>
    </w:p>
    <w:p w14:paraId="75078829" w14:textId="77777777" w:rsidR="006334AE" w:rsidRPr="006334AE" w:rsidRDefault="006334AE" w:rsidP="006334AE">
      <w:pPr>
        <w:pStyle w:val="ListParagraph"/>
        <w:numPr>
          <w:ilvl w:val="1"/>
          <w:numId w:val="24"/>
        </w:numPr>
      </w:pPr>
      <w:r w:rsidRPr="006334AE">
        <w:t>Hint: You can specify NULL for the receive data handler since we won't deal with any incoming HCI commands in our application.</w:t>
      </w:r>
    </w:p>
    <w:p w14:paraId="03B36FC2" w14:textId="1E1E7748" w:rsidR="00725EF5" w:rsidRDefault="001D3C13" w:rsidP="009863F7">
      <w:pPr>
        <w:pStyle w:val="ListParagraph"/>
        <w:numPr>
          <w:ilvl w:val="0"/>
          <w:numId w:val="24"/>
        </w:numPr>
      </w:pPr>
      <w:r>
        <w:t xml:space="preserve">Create a </w:t>
      </w:r>
      <w:proofErr w:type="spellStart"/>
      <w:r>
        <w:t>BTSpy</w:t>
      </w:r>
      <w:proofErr w:type="spellEnd"/>
      <w:r>
        <w:t xml:space="preserve"> callback function and register it</w:t>
      </w:r>
      <w:r w:rsidR="002E518A">
        <w:t xml:space="preserve"> in the BTM_ENABLED_EVT event.</w:t>
      </w:r>
    </w:p>
    <w:p w14:paraId="071BB1B8" w14:textId="2521D2BC" w:rsidR="0020136B" w:rsidRPr="001D3C13" w:rsidRDefault="001D3C13" w:rsidP="009863F7">
      <w:pPr>
        <w:pStyle w:val="ListParagraph"/>
        <w:numPr>
          <w:ilvl w:val="0"/>
          <w:numId w:val="24"/>
        </w:numPr>
      </w:pPr>
      <w:r w:rsidRPr="001D3C13">
        <w:t>Route the debug messages</w:t>
      </w:r>
      <w:r w:rsidR="0020136B" w:rsidRPr="001D3C13">
        <w:t xml:space="preserve"> to WICED_ROUTE_DEBUG_TO_WICED_UART</w:t>
      </w:r>
      <w:r w:rsidRPr="001D3C13">
        <w:t xml:space="preserve"> instead of WICED_ROUTE_DEBUG_TO_PUART</w:t>
      </w:r>
      <w:r w:rsidR="0020136B" w:rsidRPr="001D3C13">
        <w:t>.</w:t>
      </w:r>
      <w:r w:rsidRPr="001D3C13">
        <w:t xml:space="preserve"> This will mean that Bluetooth trace messages and WICED_BT_TRACE messages will go to the HCI UART using WICED HCI formatting.</w:t>
      </w:r>
    </w:p>
    <w:p w14:paraId="4C7D96B1" w14:textId="7303A7A5" w:rsidR="0020136B" w:rsidRDefault="0020136B" w:rsidP="009863F7">
      <w:pPr>
        <w:pStyle w:val="ListParagraph"/>
        <w:numPr>
          <w:ilvl w:val="0"/>
          <w:numId w:val="24"/>
        </w:numPr>
      </w:pPr>
      <w:r>
        <w:t xml:space="preserve">In the </w:t>
      </w:r>
      <w:proofErr w:type="spellStart"/>
      <w:r w:rsidR="00F95A4A">
        <w:t>app</w:t>
      </w:r>
      <w:r>
        <w:t>_bt_cfg.c</w:t>
      </w:r>
      <w:proofErr w:type="spellEnd"/>
      <w:r>
        <w:t xml:space="preserve">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13835E2D" w14:textId="0A0273AF" w:rsidR="0020136B" w:rsidRPr="00C2584E" w:rsidRDefault="0020136B" w:rsidP="00E167C6">
      <w:pPr>
        <w:pStyle w:val="ListParagraph"/>
        <w:numPr>
          <w:ilvl w:val="0"/>
          <w:numId w:val="27"/>
        </w:numPr>
      </w:pPr>
      <w:r w:rsidRPr="00C2584E">
        <w:t xml:space="preserve">Run the </w:t>
      </w:r>
      <w:proofErr w:type="spellStart"/>
      <w:r w:rsidRPr="005A18C1">
        <w:rPr>
          <w:i/>
        </w:rPr>
        <w:t>ClientControl</w:t>
      </w:r>
      <w:proofErr w:type="spellEnd"/>
      <w:r w:rsidRPr="00C2584E">
        <w:t xml:space="preserve"> utility</w:t>
      </w:r>
      <w:r>
        <w:t xml:space="preserve"> from</w:t>
      </w:r>
      <w:r w:rsidRPr="005D6B1F">
        <w:t xml:space="preserve"> </w:t>
      </w:r>
      <w:r w:rsidR="005D6B1F" w:rsidRPr="005D6B1F">
        <w:t>the Quick Panel</w:t>
      </w:r>
      <w:r w:rsidR="00B843D0">
        <w:t>.</w:t>
      </w:r>
      <w:r>
        <w:t xml:space="preserve"> </w:t>
      </w:r>
      <w:r w:rsidR="00E167C6">
        <w:t>S</w:t>
      </w:r>
      <w:r>
        <w:t xml:space="preserve">elect the HCI UART </w:t>
      </w:r>
      <w:proofErr w:type="gramStart"/>
      <w:r>
        <w:t>port, and</w:t>
      </w:r>
      <w:proofErr w:type="gramEnd"/>
      <w:r>
        <w:t xml:space="preserve"> </w:t>
      </w:r>
      <w:r w:rsidRPr="00C2584E">
        <w:t>set the baud rate to the baud rate used by the application</w:t>
      </w:r>
      <w:r>
        <w:t xml:space="preserve"> for the HCI UART (the default baud rate is 3000000)</w:t>
      </w:r>
      <w:r w:rsidRPr="00C2584E">
        <w:t>.</w:t>
      </w:r>
      <w:r w:rsidR="00F95A4A">
        <w:t xml:space="preserve"> Do NOT open the port yet.</w:t>
      </w:r>
    </w:p>
    <w:p w14:paraId="31C09E6B" w14:textId="5794A8E2" w:rsidR="0020136B" w:rsidRDefault="0020136B" w:rsidP="00FC2A9F">
      <w:pPr>
        <w:pStyle w:val="ListParagraph"/>
        <w:numPr>
          <w:ilvl w:val="0"/>
          <w:numId w:val="27"/>
        </w:numPr>
      </w:pPr>
      <w:r w:rsidRPr="00C2584E">
        <w:t xml:space="preserve">Run the </w:t>
      </w:r>
      <w:proofErr w:type="spellStart"/>
      <w:r w:rsidRPr="005A18C1">
        <w:rPr>
          <w:u w:val="single"/>
        </w:rPr>
        <w:t>BTSpy</w:t>
      </w:r>
      <w:proofErr w:type="spellEnd"/>
      <w:r w:rsidRPr="00C2584E">
        <w:t xml:space="preserve"> utility</w:t>
      </w:r>
      <w:r>
        <w:t xml:space="preserve"> from </w:t>
      </w:r>
      <w:r w:rsidR="001B0D8E" w:rsidRPr="00725EF5">
        <w:rPr>
          <w:rFonts w:cs="Arial"/>
        </w:rPr>
        <w:t>the</w:t>
      </w:r>
      <w:r w:rsidR="001B0D8E" w:rsidRPr="001B0D8E">
        <w:rPr>
          <w:rFonts w:cs="Arial"/>
        </w:rPr>
        <w:t xml:space="preserve"> Quick Panel.</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64DFD3BF" w14:textId="5F3666BA" w:rsidR="004D2D19" w:rsidRPr="00E167C6" w:rsidRDefault="0020136B" w:rsidP="00E167C6">
      <w:pPr>
        <w:pStyle w:val="ListParagraph"/>
        <w:numPr>
          <w:ilvl w:val="0"/>
          <w:numId w:val="27"/>
        </w:numPr>
      </w:pPr>
      <w:r w:rsidRPr="00C2584E">
        <w:t xml:space="preserve">In the </w:t>
      </w:r>
      <w:proofErr w:type="spellStart"/>
      <w:r w:rsidRPr="00C2584E">
        <w:t>ClientControl</w:t>
      </w:r>
      <w:proofErr w:type="spellEnd"/>
      <w:r w:rsidRPr="00C2584E">
        <w:t xml:space="preserve"> util</w:t>
      </w:r>
      <w:r>
        <w:t xml:space="preserve">ity, open the HCI UART COM port by clicking on </w:t>
      </w:r>
      <w:r w:rsidR="00EF1256">
        <w:t>"</w:t>
      </w:r>
      <w:r>
        <w:t>Open Port</w:t>
      </w:r>
      <w:r w:rsidR="00EF1256">
        <w:t>"</w:t>
      </w:r>
      <w:r>
        <w:t>.</w:t>
      </w:r>
    </w:p>
    <w:p w14:paraId="63C3EEEB" w14:textId="6B84E8B2" w:rsidR="0020136B" w:rsidRDefault="0020136B" w:rsidP="0020136B">
      <w:pPr>
        <w:pStyle w:val="Heading3"/>
      </w:pPr>
      <w:r>
        <w:lastRenderedPageBreak/>
        <w:t>Testing</w:t>
      </w:r>
    </w:p>
    <w:p w14:paraId="6EB19C90" w14:textId="0E96B8CC" w:rsidR="0020136B" w:rsidRDefault="0020136B" w:rsidP="00FC2A9F">
      <w:pPr>
        <w:pStyle w:val="ListParagraph"/>
        <w:numPr>
          <w:ilvl w:val="0"/>
          <w:numId w:val="28"/>
        </w:numPr>
      </w:pPr>
      <w:r>
        <w:t xml:space="preserve">If you want to capture the log from </w:t>
      </w:r>
      <w:proofErr w:type="spellStart"/>
      <w:r>
        <w:t>BTSpy</w:t>
      </w:r>
      <w:proofErr w:type="spellEnd"/>
      <w:r>
        <w:t xml:space="preserve">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56287794" w:rsidR="0020136B" w:rsidRDefault="0020136B" w:rsidP="00FC2A9F">
      <w:pPr>
        <w:pStyle w:val="ListParagraph"/>
        <w:numPr>
          <w:ilvl w:val="0"/>
          <w:numId w:val="28"/>
        </w:numPr>
      </w:pPr>
      <w:r>
        <w:t xml:space="preserve">Read the </w:t>
      </w:r>
      <w:r w:rsidR="00976095">
        <w:t>B</w:t>
      </w:r>
      <w:r>
        <w:t>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3D586434" w14:textId="77777777" w:rsidR="004D2D19" w:rsidRDefault="004D2D19">
      <w:pPr>
        <w:rPr>
          <w:rFonts w:eastAsia="Times New Roman"/>
          <w:b/>
          <w:color w:val="1F4E79" w:themeColor="accent1" w:themeShade="80"/>
          <w:sz w:val="24"/>
          <w:szCs w:val="26"/>
        </w:rPr>
      </w:pPr>
      <w:r>
        <w:br w:type="page"/>
      </w:r>
    </w:p>
    <w:p w14:paraId="0A7639A7" w14:textId="77777777" w:rsidR="009F53A2" w:rsidRDefault="009F53A2" w:rsidP="009F53A2">
      <w:pPr>
        <w:pStyle w:val="Exercise"/>
      </w:pPr>
      <w:bookmarkStart w:id="161" w:name="_Ref8572915"/>
      <w:bookmarkStart w:id="162" w:name="_Toc10553476"/>
      <w:r>
        <w:lastRenderedPageBreak/>
        <w:t>Use the Client Control Utility</w:t>
      </w:r>
      <w:bookmarkEnd w:id="161"/>
      <w:bookmarkEnd w:id="162"/>
    </w:p>
    <w:p w14:paraId="748E79B5" w14:textId="77777777" w:rsidR="009F53A2" w:rsidRDefault="009F53A2" w:rsidP="009F53A2">
      <w:pPr>
        <w:pStyle w:val="Heading3"/>
      </w:pPr>
      <w:r>
        <w:t>Introduction</w:t>
      </w:r>
    </w:p>
    <w:p w14:paraId="18DFFDE2" w14:textId="2F34DEB2" w:rsidR="009F53A2" w:rsidRDefault="009F53A2" w:rsidP="009F53A2">
      <w:r>
        <w:t>In this project, you will add the ability to start and stop advertising using WICED HCI messages from the Client Control utility.</w:t>
      </w:r>
      <w:ins w:id="163" w:author="Greg Landry" w:date="2019-07-15T08:40:00Z">
        <w:r w:rsidR="001C3F78">
          <w:t xml:space="preserve"> This is covered in section </w:t>
        </w:r>
        <w:r w:rsidR="001C3F78">
          <w:fldChar w:fldCharType="begin"/>
        </w:r>
        <w:r w:rsidR="001C3F78">
          <w:instrText xml:space="preserve"> REF _Ref14072470 \r \h </w:instrText>
        </w:r>
      </w:ins>
      <w:r w:rsidR="001C3F78">
        <w:fldChar w:fldCharType="separate"/>
      </w:r>
      <w:ins w:id="164" w:author="Greg Landry" w:date="2019-07-15T08:40:00Z">
        <w:r w:rsidR="001C3F78">
          <w:t>5.</w:t>
        </w:r>
        <w:r w:rsidR="001C3F78">
          <w:t>2</w:t>
        </w:r>
        <w:r w:rsidR="001C3F78">
          <w:t xml:space="preserve">.3 </w:t>
        </w:r>
        <w:r w:rsidR="001C3F78">
          <w:fldChar w:fldCharType="end"/>
        </w:r>
      </w:ins>
    </w:p>
    <w:p w14:paraId="641B7495" w14:textId="77777777" w:rsidR="009F53A2" w:rsidRDefault="009F53A2" w:rsidP="009F53A2">
      <w:pPr>
        <w:pStyle w:val="Heading3"/>
      </w:pPr>
      <w:r>
        <w:t xml:space="preserve">Project Creation </w:t>
      </w:r>
    </w:p>
    <w:p w14:paraId="0C545BC9" w14:textId="22E90703" w:rsidR="009F53A2" w:rsidRPr="001B51F8" w:rsidRDefault="009F53A2" w:rsidP="009F53A2">
      <w:pPr>
        <w:pStyle w:val="ListParagraph"/>
        <w:numPr>
          <w:ilvl w:val="0"/>
          <w:numId w:val="17"/>
        </w:numPr>
        <w:rPr>
          <w:color w:val="000000" w:themeColor="text1"/>
        </w:rPr>
      </w:pPr>
      <w:r>
        <w:t xml:space="preserve">Create a new application called </w:t>
      </w:r>
      <w:r w:rsidRPr="003A76DA">
        <w:rPr>
          <w:b/>
        </w:rPr>
        <w:t>ch0</w:t>
      </w:r>
      <w:r>
        <w:rPr>
          <w:b/>
        </w:rPr>
        <w:t>5</w:t>
      </w:r>
      <w:r w:rsidRPr="003A76DA">
        <w:rPr>
          <w:b/>
        </w:rPr>
        <w:t>_</w:t>
      </w:r>
      <w:r>
        <w:rPr>
          <w:b/>
        </w:rPr>
        <w:t>ex02_hci</w:t>
      </w:r>
      <w:r>
        <w:t xml:space="preserve"> using the modus.mk file in </w:t>
      </w:r>
      <w:r w:rsidRPr="003B19A9">
        <w:t>templates/</w:t>
      </w:r>
      <w:r w:rsidRPr="003A76DA">
        <w:t>CYW920819EVB</w:t>
      </w:r>
      <w:r>
        <w:t>/ch05_ex02_hci.</w:t>
      </w:r>
    </w:p>
    <w:p w14:paraId="1B51F7D4" w14:textId="77777777" w:rsidR="009F53A2" w:rsidRDefault="009F53A2" w:rsidP="009F53A2">
      <w:pPr>
        <w:pStyle w:val="ListParagraph"/>
        <w:numPr>
          <w:ilvl w:val="0"/>
          <w:numId w:val="17"/>
        </w:numPr>
      </w:pPr>
      <w:r>
        <w:t>Launch the Change Applications Settings dialog and set BT_DEVICE_ADDRESS = random.</w:t>
      </w:r>
    </w:p>
    <w:p w14:paraId="329D3045" w14:textId="77777777" w:rsidR="009F53A2" w:rsidRPr="002721FA" w:rsidRDefault="009F53A2" w:rsidP="009F53A2">
      <w:pPr>
        <w:pStyle w:val="ListParagraph"/>
        <w:numPr>
          <w:ilvl w:val="0"/>
          <w:numId w:val="17"/>
        </w:numPr>
        <w:spacing w:line="256" w:lineRule="auto"/>
      </w:pPr>
      <w:r w:rsidRPr="002721FA">
        <w:t>Open the Device Configurator and then the Bluetooth Configurator.</w:t>
      </w:r>
    </w:p>
    <w:p w14:paraId="5351A001" w14:textId="77777777" w:rsidR="009F53A2" w:rsidRDefault="009F53A2" w:rsidP="009F53A2">
      <w:pPr>
        <w:pStyle w:val="ListParagraph"/>
        <w:numPr>
          <w:ilvl w:val="1"/>
          <w:numId w:val="17"/>
        </w:numPr>
        <w:rPr>
          <w:color w:val="000000" w:themeColor="text1"/>
        </w:rPr>
      </w:pPr>
      <w:r>
        <w:rPr>
          <w:color w:val="000000" w:themeColor="text1"/>
        </w:rPr>
        <w:t>Change the device name to &lt;</w:t>
      </w:r>
      <w:proofErr w:type="spellStart"/>
      <w:r>
        <w:rPr>
          <w:color w:val="000000" w:themeColor="text1"/>
        </w:rPr>
        <w:t>inits</w:t>
      </w:r>
      <w:proofErr w:type="spellEnd"/>
      <w:r>
        <w:rPr>
          <w:color w:val="000000" w:themeColor="text1"/>
        </w:rPr>
        <w:t>&gt;_</w:t>
      </w:r>
      <w:proofErr w:type="spellStart"/>
      <w:r>
        <w:rPr>
          <w:color w:val="000000" w:themeColor="text1"/>
        </w:rPr>
        <w:t>hci</w:t>
      </w:r>
      <w:proofErr w:type="spellEnd"/>
      <w:r>
        <w:rPr>
          <w:color w:val="000000" w:themeColor="text1"/>
        </w:rPr>
        <w:t>.</w:t>
      </w:r>
    </w:p>
    <w:p w14:paraId="7D743780" w14:textId="77777777" w:rsidR="009F53A2" w:rsidRPr="002F1D22" w:rsidRDefault="009F53A2" w:rsidP="009F53A2">
      <w:pPr>
        <w:pStyle w:val="ListParagraph"/>
        <w:numPr>
          <w:ilvl w:val="1"/>
          <w:numId w:val="17"/>
        </w:numPr>
        <w:rPr>
          <w:color w:val="000000" w:themeColor="text1"/>
        </w:rPr>
      </w:pPr>
      <w:r>
        <w:rPr>
          <w:color w:val="000000" w:themeColor="text1"/>
        </w:rPr>
        <w:t>Save edits and close the configurators.</w:t>
      </w:r>
    </w:p>
    <w:p w14:paraId="6E823457" w14:textId="5AB8198B" w:rsidR="009F53A2" w:rsidRDefault="009F53A2" w:rsidP="009F53A2">
      <w:pPr>
        <w:pStyle w:val="ListParagraph"/>
        <w:numPr>
          <w:ilvl w:val="0"/>
          <w:numId w:val="17"/>
        </w:numPr>
      </w:pPr>
      <w:r>
        <w:t xml:space="preserve">Review the steps in the </w:t>
      </w:r>
      <w:r w:rsidRPr="006B527C">
        <w:rPr>
          <w:color w:val="2E74B5" w:themeColor="accent1" w:themeShade="BF"/>
        </w:rPr>
        <w:fldChar w:fldCharType="begin"/>
      </w:r>
      <w:r w:rsidRPr="006B527C">
        <w:rPr>
          <w:color w:val="2E74B5" w:themeColor="accent1" w:themeShade="BF"/>
        </w:rPr>
        <w:instrText xml:space="preserve"> REF _Ref8572873 \h </w:instrText>
      </w:r>
      <w:r w:rsidRPr="006B527C">
        <w:rPr>
          <w:color w:val="2E74B5" w:themeColor="accent1" w:themeShade="BF"/>
        </w:rPr>
      </w:r>
      <w:r w:rsidRPr="006B527C">
        <w:rPr>
          <w:color w:val="2E74B5" w:themeColor="accent1" w:themeShade="BF"/>
        </w:rPr>
        <w:fldChar w:fldCharType="separate"/>
      </w:r>
      <w:r w:rsidR="00A60985">
        <w:t>Transport Configuration</w:t>
      </w:r>
      <w:r w:rsidRPr="006B527C">
        <w:rPr>
          <w:color w:val="2E74B5" w:themeColor="accent1" w:themeShade="BF"/>
        </w:rPr>
        <w:fldChar w:fldCharType="end"/>
      </w:r>
      <w:r>
        <w:t xml:space="preserve"> section of this chapter and add in the necessary code to support WICED HCI.</w:t>
      </w:r>
    </w:p>
    <w:p w14:paraId="7F2ECB9E" w14:textId="77777777" w:rsidR="009F53A2" w:rsidRDefault="009F53A2" w:rsidP="009F53A2">
      <w:pPr>
        <w:pStyle w:val="ListParagraph"/>
        <w:numPr>
          <w:ilvl w:val="0"/>
          <w:numId w:val="17"/>
        </w:numPr>
      </w:pPr>
      <w:r>
        <w:t>Create an RX handler and add a case to the opcode switch statement to handle the *_ADVERTISE command.</w:t>
      </w:r>
    </w:p>
    <w:p w14:paraId="414672AC" w14:textId="77777777" w:rsidR="009F53A2" w:rsidRDefault="009F53A2" w:rsidP="009F53A2">
      <w:pPr>
        <w:pStyle w:val="ListParagraph"/>
        <w:numPr>
          <w:ilvl w:val="1"/>
          <w:numId w:val="17"/>
        </w:numPr>
      </w:pPr>
      <w:r>
        <w:t>Hint: Refer to the file include/common/</w:t>
      </w:r>
      <w:proofErr w:type="spellStart"/>
      <w:r>
        <w:t>hci_control_api.h</w:t>
      </w:r>
      <w:proofErr w:type="spellEnd"/>
      <w:r>
        <w:t xml:space="preserve"> to find the full name of the opcode for the *_ADVERTISE command.</w:t>
      </w:r>
    </w:p>
    <w:p w14:paraId="46A9F724" w14:textId="77777777" w:rsidR="009F53A2" w:rsidRDefault="009F53A2" w:rsidP="009F53A2">
      <w:pPr>
        <w:pStyle w:val="ListParagraph"/>
        <w:numPr>
          <w:ilvl w:val="1"/>
          <w:numId w:val="17"/>
        </w:numPr>
      </w:pPr>
      <w:r>
        <w:t>Hint: The payload will be 0 to stop advertisements and 1 to start advertisements.</w:t>
      </w:r>
    </w:p>
    <w:p w14:paraId="017B04F0" w14:textId="77777777" w:rsidR="009F53A2" w:rsidRDefault="009F53A2" w:rsidP="009F53A2">
      <w:pPr>
        <w:pStyle w:val="ListParagraph"/>
        <w:numPr>
          <w:ilvl w:val="1"/>
          <w:numId w:val="17"/>
        </w:numPr>
      </w:pPr>
      <w:r>
        <w:t xml:space="preserve">Hint: Use the function </w:t>
      </w:r>
      <w:proofErr w:type="spellStart"/>
      <w:r w:rsidRPr="00846F89">
        <w:t>wiced_bt_start_advertisements</w:t>
      </w:r>
      <w:proofErr w:type="spellEnd"/>
      <w:r>
        <w:t xml:space="preserve"> with either BTM_BLE_ADVERT_OFF or </w:t>
      </w:r>
      <w:r w:rsidRPr="00846F89">
        <w:t>BTM_BLE_ADVERT_NONCONN_HIGH</w:t>
      </w:r>
      <w:r>
        <w:t xml:space="preserve"> depending on whether the first byte of the payload is 0 or 1.</w:t>
      </w:r>
    </w:p>
    <w:p w14:paraId="67790B08" w14:textId="77777777" w:rsidR="009F53A2" w:rsidRDefault="009F53A2" w:rsidP="009F53A2">
      <w:pPr>
        <w:pStyle w:val="ListParagraph"/>
        <w:numPr>
          <w:ilvl w:val="0"/>
          <w:numId w:val="17"/>
        </w:numPr>
      </w:pPr>
      <w:r>
        <w:t>(Advanced): Update the Bluetooth Stack Management callback to send a WICED HCI status message when the advertising state changes.</w:t>
      </w:r>
    </w:p>
    <w:p w14:paraId="29A91351" w14:textId="5F28FA9E" w:rsidR="009F53A2" w:rsidRDefault="009F53A2" w:rsidP="009F53A2">
      <w:pPr>
        <w:pStyle w:val="ListParagraph"/>
        <w:numPr>
          <w:ilvl w:val="1"/>
          <w:numId w:val="17"/>
        </w:numPr>
      </w:pPr>
      <w:r>
        <w:t xml:space="preserve">Hint: Use </w:t>
      </w:r>
      <w:proofErr w:type="spellStart"/>
      <w:r>
        <w:t>wiced_transport_send_data</w:t>
      </w:r>
      <w:proofErr w:type="spellEnd"/>
      <w:r>
        <w:t xml:space="preserve"> </w:t>
      </w:r>
      <w:r w:rsidR="00CD4ABE">
        <w:t>with</w:t>
      </w:r>
      <w:r>
        <w:t xml:space="preserve"> the same ADVERTISE code used above. Note that you must send a value of either 0 (stopped) or 1 (started) even though the callback will send other values depending on the type of advertising (e.g. 3 for high duty connectable</w:t>
      </w:r>
      <w:r w:rsidR="00CD4ABE">
        <w:t>)</w:t>
      </w:r>
      <w:r>
        <w:t xml:space="preserve">. </w:t>
      </w:r>
      <w:r w:rsidRPr="00814AE3">
        <w:rPr>
          <w:u w:val="single"/>
        </w:rPr>
        <w:t>If you send a value other than 0 or 1, the Client Control utility will crash</w:t>
      </w:r>
      <w:r>
        <w:t>.</w:t>
      </w:r>
    </w:p>
    <w:p w14:paraId="5656CE76" w14:textId="77777777" w:rsidR="009F53A2" w:rsidRDefault="009F53A2" w:rsidP="009F53A2">
      <w:pPr>
        <w:pStyle w:val="Heading3"/>
      </w:pPr>
      <w:r>
        <w:t>Testing</w:t>
      </w:r>
    </w:p>
    <w:p w14:paraId="5B3B5C02" w14:textId="77777777" w:rsidR="009F53A2" w:rsidRDefault="009F53A2" w:rsidP="009F53A2">
      <w:pPr>
        <w:pStyle w:val="ListParagraph"/>
        <w:numPr>
          <w:ilvl w:val="0"/>
          <w:numId w:val="25"/>
        </w:numPr>
      </w:pPr>
      <w:r>
        <w:t>Program the project to the kit.</w:t>
      </w:r>
    </w:p>
    <w:p w14:paraId="0F459C16" w14:textId="77777777" w:rsidR="009F53A2" w:rsidRDefault="009F53A2" w:rsidP="009F53A2">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81A5EB" w14:textId="77777777" w:rsidR="009F53A2" w:rsidRDefault="009F53A2" w:rsidP="009F53A2">
      <w:pPr>
        <w:pStyle w:val="ListParagraph"/>
        <w:numPr>
          <w:ilvl w:val="0"/>
          <w:numId w:val="25"/>
        </w:numPr>
      </w:pPr>
      <w:r>
        <w:t>Open the Client Control program from the Quick Panel and connect to the WICED HCI port.</w:t>
      </w:r>
    </w:p>
    <w:p w14:paraId="14C735D7" w14:textId="77777777" w:rsidR="009F53A2" w:rsidRDefault="009F53A2" w:rsidP="009F53A2">
      <w:pPr>
        <w:pStyle w:val="ListParagraph"/>
        <w:numPr>
          <w:ilvl w:val="0"/>
          <w:numId w:val="25"/>
        </w:numPr>
      </w:pPr>
      <w:r>
        <w:t xml:space="preserve">Open </w:t>
      </w:r>
      <w:proofErr w:type="spellStart"/>
      <w:r>
        <w:t>CySmart</w:t>
      </w:r>
      <w:proofErr w:type="spellEnd"/>
      <w:r>
        <w:t xml:space="preserve"> and scan for devices. Note that your device does not appear.</w:t>
      </w:r>
    </w:p>
    <w:p w14:paraId="39692A2F" w14:textId="77777777" w:rsidR="009F53A2" w:rsidRDefault="009F53A2" w:rsidP="009F53A2">
      <w:pPr>
        <w:pStyle w:val="ListParagraph"/>
        <w:numPr>
          <w:ilvl w:val="0"/>
          <w:numId w:val="25"/>
        </w:numPr>
      </w:pPr>
      <w:r>
        <w:t>In Client Control, switch to the GATT tab and click on Start Adverts. Look at the return message if you implemented the status message.</w:t>
      </w:r>
    </w:p>
    <w:p w14:paraId="128425F1" w14:textId="77777777" w:rsidR="009F53A2" w:rsidRDefault="009F53A2" w:rsidP="009F53A2">
      <w:pPr>
        <w:pStyle w:val="ListParagraph"/>
        <w:numPr>
          <w:ilvl w:val="0"/>
          <w:numId w:val="25"/>
        </w:numPr>
      </w:pPr>
      <w:r>
        <w:t xml:space="preserve">Verify that your device now appears in </w:t>
      </w:r>
      <w:proofErr w:type="spellStart"/>
      <w:r>
        <w:t>CySmart</w:t>
      </w:r>
      <w:proofErr w:type="spellEnd"/>
      <w:r>
        <w:t>.</w:t>
      </w:r>
    </w:p>
    <w:p w14:paraId="72B0525C" w14:textId="77777777" w:rsidR="009F53A2" w:rsidRDefault="009F53A2" w:rsidP="009F53A2">
      <w:pPr>
        <w:pStyle w:val="ListParagraph"/>
        <w:numPr>
          <w:ilvl w:val="0"/>
          <w:numId w:val="25"/>
        </w:numPr>
      </w:pPr>
      <w:r>
        <w:t xml:space="preserve">In Client Control click on Stop Adverts and look at the return message. Stop and Re-start the scan in </w:t>
      </w:r>
      <w:proofErr w:type="spellStart"/>
      <w:r>
        <w:t>CySmart</w:t>
      </w:r>
      <w:proofErr w:type="spellEnd"/>
      <w:r>
        <w:t>. Note that your device no longer appears.</w:t>
      </w:r>
    </w:p>
    <w:p w14:paraId="5B5C81C7" w14:textId="71547C05" w:rsidR="000A0487" w:rsidRDefault="009F53A2" w:rsidP="009F53A2">
      <w:pPr>
        <w:pStyle w:val="Exercise"/>
      </w:pPr>
      <w:r>
        <w:lastRenderedPageBreak/>
        <w:t xml:space="preserve"> </w:t>
      </w:r>
      <w:bookmarkStart w:id="165" w:name="_Toc10553477"/>
      <w:bookmarkStart w:id="166" w:name="_Ref14072122"/>
      <w:r w:rsidR="0020136B">
        <w:t xml:space="preserve">(Advanced) </w:t>
      </w:r>
      <w:r w:rsidR="000A0487">
        <w:t>Run the Debugger</w:t>
      </w:r>
      <w:bookmarkEnd w:id="165"/>
      <w:bookmarkEnd w:id="166"/>
    </w:p>
    <w:p w14:paraId="63AE6B03" w14:textId="34417B8E" w:rsidR="00613236" w:rsidRDefault="00613236" w:rsidP="006437B2">
      <w:pPr>
        <w:rPr>
          <w:ins w:id="167" w:author="Greg Landry" w:date="2019-07-15T08:35:00Z"/>
        </w:rPr>
      </w:pPr>
      <w:ins w:id="168" w:author="Greg Landry" w:date="2019-07-15T08:35:00Z">
        <w:r>
          <w:t xml:space="preserve">This is covered in section </w:t>
        </w:r>
      </w:ins>
      <w:ins w:id="169" w:author="Greg Landry" w:date="2019-07-15T08:36:00Z">
        <w:r>
          <w:fldChar w:fldCharType="begin"/>
        </w:r>
        <w:r>
          <w:instrText xml:space="preserve"> REF _Ref14072177 \n \h </w:instrText>
        </w:r>
      </w:ins>
      <w:r>
        <w:fldChar w:fldCharType="separate"/>
      </w:r>
      <w:ins w:id="170" w:author="Greg Landry" w:date="2019-07-15T08:36:00Z">
        <w:r>
          <w:t>5.</w:t>
        </w:r>
        <w:r>
          <w:t>3</w:t>
        </w:r>
        <w:r>
          <w:t xml:space="preserve"> </w:t>
        </w:r>
        <w:r>
          <w:fldChar w:fldCharType="end"/>
        </w:r>
      </w:ins>
    </w:p>
    <w:p w14:paraId="37308BC9" w14:textId="5B26343A" w:rsidR="006437B2" w:rsidRDefault="006437B2" w:rsidP="006437B2">
      <w:r>
        <w:t>In this exercise you will setup and run the debugger</w:t>
      </w:r>
      <w:r w:rsidR="00CF02D4">
        <w:t xml:space="preserve"> using </w:t>
      </w:r>
      <w:r w:rsidR="008471AE">
        <w:t xml:space="preserve">a </w:t>
      </w:r>
      <w:r w:rsidR="005A4F2A">
        <w:t>MiniProg4</w:t>
      </w:r>
      <w:ins w:id="171" w:author="Greg Landry" w:date="2019-07-15T08:21:00Z">
        <w:r w:rsidR="005C26A9">
          <w:t xml:space="preserve">, </w:t>
        </w:r>
      </w:ins>
      <w:del w:id="172" w:author="Greg Landry" w:date="2019-07-15T08:21:00Z">
        <w:r w:rsidR="008471AE" w:rsidDel="005C26A9">
          <w:delText xml:space="preserve"> </w:delText>
        </w:r>
      </w:del>
      <w:proofErr w:type="spellStart"/>
      <w:ins w:id="173" w:author="Greg Landry" w:date="2019-07-15T08:20:00Z">
        <w:r w:rsidR="005C26A9">
          <w:t>Olimex</w:t>
        </w:r>
      </w:ins>
      <w:proofErr w:type="spellEnd"/>
      <w:ins w:id="174" w:author="Greg Landry" w:date="2019-07-15T08:21:00Z">
        <w:r w:rsidR="005C26A9">
          <w:t>, or J-Link</w:t>
        </w:r>
      </w:ins>
      <w:ins w:id="175" w:author="Greg Landry" w:date="2019-07-15T08:20:00Z">
        <w:r w:rsidR="005C26A9">
          <w:t xml:space="preserve"> debug probe. </w:t>
        </w:r>
      </w:ins>
      <w:del w:id="176" w:author="Greg Landry" w:date="2019-07-15T08:20:00Z">
        <w:r w:rsidR="0013705D" w:rsidDel="005C26A9">
          <w:delText>Program and Debug Kit</w:delText>
        </w:r>
        <w:r w:rsidDel="005C26A9">
          <w:delText xml:space="preserve">. </w:delText>
        </w:r>
      </w:del>
      <w:r>
        <w:t>You will then use the debugger to change the value of a variable that controls an LED on the shield.</w:t>
      </w:r>
    </w:p>
    <w:p w14:paraId="0EED447F" w14:textId="0928653F" w:rsidR="00035BA4" w:rsidDel="005C26A9" w:rsidRDefault="00035BA4" w:rsidP="006437B2">
      <w:pPr>
        <w:rPr>
          <w:del w:id="177" w:author="Greg Landry" w:date="2019-07-15T08:20:00Z"/>
        </w:rPr>
      </w:pPr>
      <w:del w:id="178" w:author="Greg Landry" w:date="2019-07-15T08:20:00Z">
        <w:r w:rsidDel="005C26A9">
          <w:delText>Note: The steps for using an Olimex Debugger are the same, excluding step 8.</w:delText>
        </w:r>
      </w:del>
    </w:p>
    <w:p w14:paraId="1A7E77DB" w14:textId="25CC913F" w:rsidR="00790AA0" w:rsidRDefault="00790AA0" w:rsidP="00790AA0">
      <w:pPr>
        <w:pStyle w:val="ListParagraph"/>
        <w:numPr>
          <w:ilvl w:val="0"/>
          <w:numId w:val="16"/>
        </w:numPr>
      </w:pPr>
      <w:r>
        <w:t>Read the "Hardware Debugging for CYW207xx and CYW208xx" guide.</w:t>
      </w:r>
    </w:p>
    <w:p w14:paraId="33ECD961" w14:textId="26E3A5D7" w:rsidR="0013705D" w:rsidRDefault="0013705D" w:rsidP="0013705D">
      <w:pPr>
        <w:pStyle w:val="ListParagraph"/>
        <w:numPr>
          <w:ilvl w:val="1"/>
          <w:numId w:val="16"/>
        </w:numPr>
      </w:pPr>
      <w:r>
        <w:t>Note: To access the hardware debugging guide follow one of the following paths</w:t>
      </w:r>
    </w:p>
    <w:p w14:paraId="3D364D17" w14:textId="77777777" w:rsidR="0013705D" w:rsidRPr="0013705D" w:rsidRDefault="0013705D" w:rsidP="0013705D">
      <w:pPr>
        <w:pStyle w:val="ListParagraph"/>
        <w:rPr>
          <w:b/>
        </w:rPr>
      </w:pPr>
      <w:r w:rsidRPr="0013705D">
        <w:rPr>
          <w:b/>
        </w:rPr>
        <w:t>Quick Panel &gt; Documents Tab &gt; ModusToolbox Documentation Index</w:t>
      </w:r>
    </w:p>
    <w:p w14:paraId="2157B7E3" w14:textId="719C566B" w:rsidR="0013705D" w:rsidRPr="0013705D" w:rsidRDefault="0013705D" w:rsidP="0013705D">
      <w:pPr>
        <w:pStyle w:val="ListParagraph"/>
        <w:rPr>
          <w:b/>
        </w:rPr>
      </w:pPr>
      <w:r w:rsidRPr="0013705D">
        <w:rPr>
          <w:b/>
        </w:rPr>
        <w:t>Help &gt; ModusToolbox General Documentation &gt; ModusToolbox Documentation Index</w:t>
      </w:r>
    </w:p>
    <w:p w14:paraId="5A6E5596" w14:textId="0D013637" w:rsidR="0013705D" w:rsidRDefault="005C26A9" w:rsidP="0013705D">
      <w:pPr>
        <w:pStyle w:val="ListParagraph"/>
        <w:numPr>
          <w:ilvl w:val="0"/>
          <w:numId w:val="16"/>
        </w:numPr>
      </w:pPr>
      <w:ins w:id="179" w:author="Greg Landry" w:date="2019-07-15T08:21:00Z">
        <w:r w:rsidRPr="00376E49">
          <w:rPr>
            <w:b/>
            <w:rPrChange w:id="180" w:author="Greg Landry" w:date="2019-07-15T08:22:00Z">
              <w:rPr/>
            </w:rPrChange>
          </w:rPr>
          <w:t xml:space="preserve">MiniProg4 or </w:t>
        </w:r>
        <w:proofErr w:type="spellStart"/>
        <w:r w:rsidRPr="00376E49">
          <w:rPr>
            <w:b/>
            <w:rPrChange w:id="181" w:author="Greg Landry" w:date="2019-07-15T08:22:00Z">
              <w:rPr/>
            </w:rPrChange>
          </w:rPr>
          <w:t>Olimex</w:t>
        </w:r>
        <w:proofErr w:type="spellEnd"/>
        <w:r>
          <w:t xml:space="preserve">: </w:t>
        </w:r>
      </w:ins>
      <w:r w:rsidR="0013705D">
        <w:t xml:space="preserve">In the </w:t>
      </w:r>
      <w:ins w:id="182" w:author="Greg Landry" w:date="2019-07-15T08:21:00Z">
        <w:r>
          <w:t>file: &lt;install_folder&gt;/</w:t>
        </w:r>
      </w:ins>
      <w:r w:rsidR="0013705D">
        <w:t>ModusToolbox_1.1/libraries/bt_sdk1.1/makefiles/platforms/20819/mainapp.mk</w:t>
      </w:r>
      <w:ins w:id="183" w:author="Greg Landry" w:date="2019-07-15T08:21:00Z">
        <w:r>
          <w:t xml:space="preserve">. </w:t>
        </w:r>
      </w:ins>
      <w:del w:id="184" w:author="Greg Landry" w:date="2019-07-15T08:21:00Z">
        <w:r w:rsidR="0013705D" w:rsidDel="005C26A9">
          <w:delText xml:space="preserve"> file </w:delText>
        </w:r>
      </w:del>
      <w:r w:rsidR="0013705D">
        <w:t xml:space="preserve">move the “#” comment character from the line with “bluetooth.openocd.launch.xml” to the line with “bluetooth.jlink.launch.xml” to switch from J-Link to </w:t>
      </w:r>
      <w:proofErr w:type="spellStart"/>
      <w:r w:rsidR="0013705D">
        <w:t>OpenOCD</w:t>
      </w:r>
      <w:proofErr w:type="spellEnd"/>
      <w:r w:rsidR="0013705D">
        <w:t xml:space="preserve"> launch configuration.</w:t>
      </w:r>
    </w:p>
    <w:p w14:paraId="4974BDE5" w14:textId="18ECA81E" w:rsidR="0013705D" w:rsidRDefault="0013705D" w:rsidP="0013705D">
      <w:pPr>
        <w:pStyle w:val="ListParagraph"/>
        <w:numPr>
          <w:ilvl w:val="1"/>
          <w:numId w:val="16"/>
        </w:numPr>
      </w:pPr>
      <w:r>
        <w:t xml:space="preserve">Note: This step is </w:t>
      </w:r>
      <w:del w:id="185" w:author="Greg Landry" w:date="2019-07-15T08:25:00Z">
        <w:r w:rsidDel="004955AC">
          <w:delText>also outlined</w:delText>
        </w:r>
      </w:del>
      <w:ins w:id="186" w:author="Greg Landry" w:date="2019-07-15T08:25:00Z">
        <w:r w:rsidR="004955AC">
          <w:t>described</w:t>
        </w:r>
      </w:ins>
      <w:r>
        <w:t xml:space="preserve"> </w:t>
      </w:r>
      <w:ins w:id="187" w:author="Greg Landry" w:date="2019-07-15T08:25:00Z">
        <w:r w:rsidR="004955AC">
          <w:t>in section 5.2</w:t>
        </w:r>
      </w:ins>
      <w:del w:id="188" w:author="Greg Landry" w:date="2019-07-15T08:25:00Z">
        <w:r w:rsidDel="004955AC">
          <w:delText>on page 14</w:delText>
        </w:r>
      </w:del>
      <w:r>
        <w:t xml:space="preserve"> of the Hardware Debugging Guide</w:t>
      </w:r>
      <w:ins w:id="189" w:author="Greg Landry" w:date="2019-07-15T08:25:00Z">
        <w:r w:rsidR="004955AC">
          <w:t>.</w:t>
        </w:r>
      </w:ins>
    </w:p>
    <w:p w14:paraId="3DACAB12" w14:textId="7D7F06D4" w:rsidR="00376E49" w:rsidRDefault="00376E49" w:rsidP="005566B9">
      <w:pPr>
        <w:pStyle w:val="ListParagraph"/>
        <w:numPr>
          <w:ilvl w:val="0"/>
          <w:numId w:val="16"/>
        </w:numPr>
        <w:rPr>
          <w:ins w:id="190" w:author="Greg Landry" w:date="2019-07-15T08:22:00Z"/>
          <w:color w:val="000000" w:themeColor="text1"/>
        </w:rPr>
      </w:pPr>
      <w:proofErr w:type="spellStart"/>
      <w:ins w:id="191" w:author="Greg Landry" w:date="2019-07-15T08:22:00Z">
        <w:r w:rsidRPr="00376E49">
          <w:rPr>
            <w:b/>
            <w:color w:val="000000" w:themeColor="text1"/>
            <w:rPrChange w:id="192" w:author="Greg Landry" w:date="2019-07-15T08:22:00Z">
              <w:rPr>
                <w:color w:val="000000" w:themeColor="text1"/>
              </w:rPr>
            </w:rPrChange>
          </w:rPr>
          <w:t>Olimex</w:t>
        </w:r>
        <w:proofErr w:type="spellEnd"/>
        <w:r w:rsidRPr="00376E49">
          <w:rPr>
            <w:b/>
            <w:color w:val="000000" w:themeColor="text1"/>
            <w:rPrChange w:id="193" w:author="Greg Landry" w:date="2019-07-15T08:22:00Z">
              <w:rPr>
                <w:color w:val="000000" w:themeColor="text1"/>
              </w:rPr>
            </w:rPrChange>
          </w:rPr>
          <w:t xml:space="preserve"> or J-Link</w:t>
        </w:r>
        <w:r w:rsidRPr="00376E49">
          <w:rPr>
            <w:color w:val="000000" w:themeColor="text1"/>
            <w:rPrChange w:id="194" w:author="Greg Landry" w:date="2019-07-15T08:23:00Z">
              <w:rPr>
                <w:color w:val="000000" w:themeColor="text1"/>
              </w:rPr>
            </w:rPrChange>
          </w:rPr>
          <w:t xml:space="preserve">: </w:t>
        </w:r>
        <w:r>
          <w:rPr>
            <w:color w:val="000000" w:themeColor="text1"/>
          </w:rPr>
          <w:t>Follow the instructions in sections 2 and 3 of the Hardware Debugging Guide to install drivers</w:t>
        </w:r>
      </w:ins>
      <w:ins w:id="195" w:author="Greg Landry" w:date="2019-07-15T08:25:00Z">
        <w:r w:rsidR="00F4105E">
          <w:rPr>
            <w:color w:val="000000" w:themeColor="text1"/>
          </w:rPr>
          <w:t xml:space="preserve"> for the debug probe</w:t>
        </w:r>
      </w:ins>
      <w:ins w:id="196" w:author="Greg Landry" w:date="2019-07-15T08:22:00Z">
        <w:r>
          <w:rPr>
            <w:color w:val="000000" w:themeColor="text1"/>
          </w:rPr>
          <w:t>.</w:t>
        </w:r>
      </w:ins>
    </w:p>
    <w:p w14:paraId="24CDEC9B" w14:textId="384B5946" w:rsidR="005566B9" w:rsidRPr="001B51F8" w:rsidRDefault="005566B9" w:rsidP="005566B9">
      <w:pPr>
        <w:pStyle w:val="ListParagraph"/>
        <w:numPr>
          <w:ilvl w:val="0"/>
          <w:numId w:val="16"/>
        </w:numPr>
        <w:rPr>
          <w:color w:val="000000" w:themeColor="text1"/>
        </w:rPr>
      </w:pPr>
      <w:r>
        <w:t xml:space="preserve">Create a new application called </w:t>
      </w:r>
      <w:r w:rsidRPr="003A76DA">
        <w:rPr>
          <w:b/>
        </w:rPr>
        <w:t>ch0</w:t>
      </w:r>
      <w:r>
        <w:rPr>
          <w:b/>
        </w:rPr>
        <w:t>5</w:t>
      </w:r>
      <w:r w:rsidRPr="003A76DA">
        <w:rPr>
          <w:b/>
        </w:rPr>
        <w:t>_</w:t>
      </w:r>
      <w:r>
        <w:rPr>
          <w:b/>
        </w:rPr>
        <w:t>ex03_debug</w:t>
      </w:r>
      <w:r>
        <w:t xml:space="preserve"> using the modus.mk file in </w:t>
      </w:r>
      <w:r w:rsidRPr="003B19A9">
        <w:t>templates/</w:t>
      </w:r>
      <w:r w:rsidRPr="003A76DA">
        <w:t>CYW920819EVB</w:t>
      </w:r>
      <w:r>
        <w:t>/ch05_ex0</w:t>
      </w:r>
      <w:r w:rsidR="00483455">
        <w:t>3</w:t>
      </w:r>
      <w:r>
        <w:t>_</w:t>
      </w:r>
      <w:r w:rsidR="00483455">
        <w:t>debug</w:t>
      </w:r>
      <w:r>
        <w:t>.</w:t>
      </w:r>
    </w:p>
    <w:p w14:paraId="785448C2" w14:textId="034905F0" w:rsidR="00282385" w:rsidRDefault="003E16D3" w:rsidP="00282385">
      <w:pPr>
        <w:pStyle w:val="ListParagraph"/>
        <w:numPr>
          <w:ilvl w:val="0"/>
          <w:numId w:val="16"/>
        </w:numPr>
      </w:pPr>
      <w:r>
        <w:t xml:space="preserve">Open the </w:t>
      </w:r>
      <w:r w:rsidR="00405615">
        <w:t>"</w:t>
      </w:r>
      <w:r>
        <w:t>Change Application Settings</w:t>
      </w:r>
      <w:r w:rsidR="00405615">
        <w:t>"</w:t>
      </w:r>
      <w:r>
        <w:t xml:space="preserve"> dialog and </w:t>
      </w:r>
      <w:r w:rsidR="00B01335">
        <w:t>verify that</w:t>
      </w:r>
      <w:r>
        <w:t xml:space="preserve"> ENA</w:t>
      </w:r>
      <w:r w:rsidR="00CD2101">
        <w:t>BL</w:t>
      </w:r>
      <w:r>
        <w:t xml:space="preserve">E_DEBUG </w:t>
      </w:r>
      <w:r w:rsidR="00B01335">
        <w:t xml:space="preserve">is set </w:t>
      </w:r>
      <w:r>
        <w:t>to 1</w:t>
      </w:r>
      <w:r w:rsidR="00282385">
        <w:t>.</w:t>
      </w:r>
      <w:ins w:id="197" w:author="Greg Landry" w:date="2019-07-15T08:23:00Z">
        <w:r w:rsidR="00376E49">
          <w:t xml:space="preserve"> Click </w:t>
        </w:r>
        <w:r w:rsidR="007345E4">
          <w:t>"</w:t>
        </w:r>
        <w:r w:rsidR="00376E49">
          <w:t>OK</w:t>
        </w:r>
        <w:r w:rsidR="007345E4">
          <w:t>"</w:t>
        </w:r>
        <w:r w:rsidR="00376E49">
          <w:t xml:space="preserve"> to close the dialog.</w:t>
        </w:r>
      </w:ins>
    </w:p>
    <w:p w14:paraId="40A0F332" w14:textId="3CF5448E" w:rsidR="001F4198" w:rsidRDefault="001F4198" w:rsidP="00282385">
      <w:pPr>
        <w:pStyle w:val="ListParagraph"/>
        <w:numPr>
          <w:ilvl w:val="0"/>
          <w:numId w:val="16"/>
        </w:numPr>
      </w:pPr>
      <w:r>
        <w:t>Open the configurator and:</w:t>
      </w:r>
    </w:p>
    <w:p w14:paraId="5531E33D" w14:textId="4763C192" w:rsidR="001F4198" w:rsidRDefault="00CF3FAC" w:rsidP="001F4198">
      <w:pPr>
        <w:pStyle w:val="ListParagraph"/>
        <w:numPr>
          <w:ilvl w:val="1"/>
          <w:numId w:val="16"/>
        </w:numPr>
      </w:pPr>
      <w:r>
        <w:t>Enable</w:t>
      </w:r>
      <w:r w:rsidR="001F4198">
        <w:t xml:space="preserve"> SWD</w:t>
      </w:r>
    </w:p>
    <w:p w14:paraId="383AC7A5" w14:textId="570A754C" w:rsidR="001F4198" w:rsidRDefault="001F4198" w:rsidP="001F4198">
      <w:pPr>
        <w:pStyle w:val="ListParagraph"/>
        <w:numPr>
          <w:ilvl w:val="1"/>
          <w:numId w:val="16"/>
        </w:numPr>
      </w:pPr>
      <w:r>
        <w:t>Assign the SWD pins</w:t>
      </w:r>
      <w:r w:rsidR="00CF3FAC">
        <w:t xml:space="preserve"> as follows</w:t>
      </w:r>
      <w:r w:rsidR="00E82E6F">
        <w:t>:</w:t>
      </w:r>
    </w:p>
    <w:p w14:paraId="21E4A056" w14:textId="525CEA93" w:rsidR="00E82E6F" w:rsidRDefault="00E82E6F" w:rsidP="00E82E6F">
      <w:pPr>
        <w:pStyle w:val="ListParagraph"/>
        <w:numPr>
          <w:ilvl w:val="2"/>
          <w:numId w:val="16"/>
        </w:numPr>
      </w:pPr>
      <w:r>
        <w:t>SWD_CLK:</w:t>
      </w:r>
      <w:r>
        <w:tab/>
        <w:t>P</w:t>
      </w:r>
      <w:r w:rsidR="00CF3FAC">
        <w:t>02</w:t>
      </w:r>
    </w:p>
    <w:p w14:paraId="05A05913" w14:textId="3F89A4B4" w:rsidR="00E82E6F" w:rsidRDefault="00E82E6F" w:rsidP="00E82E6F">
      <w:pPr>
        <w:pStyle w:val="ListParagraph"/>
        <w:numPr>
          <w:ilvl w:val="2"/>
          <w:numId w:val="16"/>
        </w:numPr>
      </w:pPr>
      <w:r>
        <w:t>SWD_IO:</w:t>
      </w:r>
      <w:r>
        <w:tab/>
        <w:t>P</w:t>
      </w:r>
      <w:r w:rsidR="00CF3FAC">
        <w:t>03</w:t>
      </w:r>
    </w:p>
    <w:p w14:paraId="1E805C5E" w14:textId="6289FC95" w:rsidR="00D027E5" w:rsidRDefault="00D027E5" w:rsidP="00D027E5">
      <w:pPr>
        <w:pStyle w:val="ListParagraph"/>
        <w:numPr>
          <w:ilvl w:val="1"/>
          <w:numId w:val="16"/>
        </w:numPr>
      </w:pPr>
      <w:r>
        <w:t>Verify that the pins are configured with a Type of "Peripheral".</w:t>
      </w:r>
    </w:p>
    <w:p w14:paraId="62ABC535" w14:textId="024D21ED" w:rsidR="00B9282C" w:rsidRDefault="00B9282C" w:rsidP="00B9282C">
      <w:pPr>
        <w:pStyle w:val="ListParagraph"/>
        <w:numPr>
          <w:ilvl w:val="2"/>
          <w:numId w:val="16"/>
        </w:numPr>
      </w:pPr>
      <w:r>
        <w:t>Hint: You can use the "chain links" icon to jump to the pin configuration.</w:t>
      </w:r>
    </w:p>
    <w:p w14:paraId="25101867" w14:textId="0762834C" w:rsidR="000E59C2" w:rsidRDefault="000E59C2" w:rsidP="000E59C2">
      <w:pPr>
        <w:pStyle w:val="ListParagraph"/>
        <w:numPr>
          <w:ilvl w:val="1"/>
          <w:numId w:val="16"/>
        </w:numPr>
      </w:pPr>
      <w:r>
        <w:t>Save changes and close the configurator.</w:t>
      </w:r>
    </w:p>
    <w:p w14:paraId="6953B7E6" w14:textId="3060CD74" w:rsidR="00052389" w:rsidRDefault="00052389" w:rsidP="00052389">
      <w:pPr>
        <w:pStyle w:val="ListParagraph"/>
        <w:numPr>
          <w:ilvl w:val="0"/>
          <w:numId w:val="16"/>
        </w:numPr>
      </w:pPr>
      <w:r>
        <w:t xml:space="preserve">Add two pins </w:t>
      </w:r>
      <w:r w:rsidR="0039024C">
        <w:t>(PLATFORM_GPIO_1</w:t>
      </w:r>
      <w:r w:rsidR="002358E0">
        <w:t>2</w:t>
      </w:r>
      <w:r w:rsidR="0039024C">
        <w:t xml:space="preserve"> AND PLATFORM_GPIO_1</w:t>
      </w:r>
      <w:r w:rsidR="002358E0">
        <w:t>3</w:t>
      </w:r>
      <w:r w:rsidR="0039024C">
        <w:t xml:space="preserve">) </w:t>
      </w:r>
      <w:r>
        <w:t xml:space="preserve">to the </w:t>
      </w:r>
      <w:proofErr w:type="spellStart"/>
      <w:r>
        <w:t>wiced_platform_pins</w:t>
      </w:r>
      <w:proofErr w:type="spellEnd"/>
      <w:r>
        <w:t xml:space="preserve"> list in the </w:t>
      </w:r>
      <w:proofErr w:type="spellStart"/>
      <w:r>
        <w:t>wiced_platform.h</w:t>
      </w:r>
      <w:proofErr w:type="spellEnd"/>
      <w:r>
        <w:t xml:space="preserve"> file.</w:t>
      </w:r>
    </w:p>
    <w:p w14:paraId="17712A94" w14:textId="100FBD59" w:rsidR="00D027E5" w:rsidRDefault="00D027E5" w:rsidP="00D027E5">
      <w:pPr>
        <w:pStyle w:val="ListParagraph"/>
        <w:numPr>
          <w:ilvl w:val="1"/>
          <w:numId w:val="16"/>
        </w:numPr>
      </w:pPr>
      <w:r>
        <w:t>Hint: This is necessary because we added 2 new pins to our platform</w:t>
      </w:r>
      <w:ins w:id="198" w:author="Greg Landry" w:date="2019-07-15T08:23:00Z">
        <w:r w:rsidR="00F4105E">
          <w:t>,</w:t>
        </w:r>
      </w:ins>
      <w:r>
        <w:t xml:space="preserve"> but the platform configuration file does not define that many GPIOs by default.</w:t>
      </w:r>
    </w:p>
    <w:p w14:paraId="53C07682" w14:textId="1FE510DD" w:rsidR="00C12668" w:rsidRDefault="00657321" w:rsidP="00C12668">
      <w:pPr>
        <w:pStyle w:val="ListParagraph"/>
        <w:numPr>
          <w:ilvl w:val="0"/>
          <w:numId w:val="16"/>
        </w:numPr>
      </w:pPr>
      <w:r>
        <w:t xml:space="preserve">Verify that the two switches </w:t>
      </w:r>
      <w:r w:rsidR="00C12668">
        <w:t>in</w:t>
      </w:r>
      <w:r>
        <w:t xml:space="preserve"> SW9 are in the OFF position</w:t>
      </w:r>
      <w:r w:rsidR="00C12668">
        <w:t xml:space="preserve"> on your kit.</w:t>
      </w:r>
    </w:p>
    <w:p w14:paraId="618FC2CB" w14:textId="5318780F" w:rsidR="00126B96" w:rsidRDefault="00C12668" w:rsidP="00126B96">
      <w:pPr>
        <w:pStyle w:val="ListParagraph"/>
        <w:numPr>
          <w:ilvl w:val="1"/>
          <w:numId w:val="16"/>
        </w:numPr>
      </w:pPr>
      <w:r>
        <w:t>Hint: SW9 is the 2 position DIP switch near the 10-pin debug header.</w:t>
      </w:r>
      <w:r w:rsidR="00A40D32">
        <w:t xml:space="preserve"> The 2 switches should be pushed to the side next to the debug header.</w:t>
      </w:r>
    </w:p>
    <w:p w14:paraId="02341033" w14:textId="36FBED77" w:rsidR="00EB3906" w:rsidRPr="00126B96" w:rsidRDefault="00126B96" w:rsidP="00EB3906">
      <w:pPr>
        <w:pStyle w:val="ListParagraph"/>
        <w:numPr>
          <w:ilvl w:val="0"/>
          <w:numId w:val="16"/>
        </w:numPr>
        <w:pPrChange w:id="199" w:author="Greg Landry" w:date="2019-07-15T08:03:00Z">
          <w:pPr>
            <w:pStyle w:val="ListParagraph"/>
            <w:numPr>
              <w:numId w:val="16"/>
            </w:numPr>
            <w:ind w:hanging="360"/>
          </w:pPr>
        </w:pPrChange>
      </w:pPr>
      <w:r w:rsidRPr="00126B96">
        <w:rPr>
          <w:b/>
          <w:bCs/>
        </w:rPr>
        <w:t xml:space="preserve">MiniProg4 </w:t>
      </w:r>
      <w:del w:id="200" w:author="Greg Landry" w:date="2019-07-15T08:23:00Z">
        <w:r w:rsidRPr="00126B96" w:rsidDel="00F4105E">
          <w:rPr>
            <w:b/>
            <w:bCs/>
          </w:rPr>
          <w:delText>Step Only</w:delText>
        </w:r>
      </w:del>
      <w:r>
        <w:t xml:space="preserve">: In the </w:t>
      </w:r>
      <w:ins w:id="201" w:author="Greg Landry" w:date="2019-07-15T08:24:00Z">
        <w:r w:rsidR="00F4105E">
          <w:t>file &lt;install_folder&gt;/</w:t>
        </w:r>
      </w:ins>
      <w:r>
        <w:rPr>
          <w:rFonts w:ascii="Calibri" w:hAnsi="Calibri" w:cs="Calibri"/>
          <w:color w:val="000000"/>
          <w:shd w:val="clear" w:color="auto" w:fill="FFFFFF"/>
        </w:rPr>
        <w:t>ModusToolbox_1.1</w:t>
      </w:r>
      <w:ins w:id="202" w:author="Greg Landry" w:date="2019-07-15T08:24:00Z">
        <w:r w:rsidR="00F4105E">
          <w:rPr>
            <w:rFonts w:ascii="Calibri" w:hAnsi="Calibri" w:cs="Calibri"/>
            <w:color w:val="000000"/>
            <w:shd w:val="clear" w:color="auto" w:fill="FFFFFF"/>
          </w:rPr>
          <w:t>/</w:t>
        </w:r>
      </w:ins>
      <w:del w:id="203" w:author="Greg Landry" w:date="2019-07-15T08:24:00Z">
        <w:r w:rsidDel="00F4105E">
          <w:rPr>
            <w:rFonts w:ascii="Calibri" w:hAnsi="Calibri" w:cs="Calibri"/>
            <w:color w:val="000000"/>
            <w:shd w:val="clear" w:color="auto" w:fill="FFFFFF"/>
          </w:rPr>
          <w:delText>\</w:delText>
        </w:r>
      </w:del>
      <w:r>
        <w:rPr>
          <w:rFonts w:ascii="Calibri" w:hAnsi="Calibri" w:cs="Calibri"/>
          <w:color w:val="000000"/>
          <w:shd w:val="clear" w:color="auto" w:fill="FFFFFF"/>
        </w:rPr>
        <w:t>libraries</w:t>
      </w:r>
      <w:ins w:id="204" w:author="Greg Landry" w:date="2019-07-15T08:24:00Z">
        <w:r w:rsidR="00F4105E">
          <w:rPr>
            <w:rFonts w:ascii="Calibri" w:hAnsi="Calibri" w:cs="Calibri"/>
            <w:color w:val="000000"/>
            <w:shd w:val="clear" w:color="auto" w:fill="FFFFFF"/>
          </w:rPr>
          <w:t>/</w:t>
        </w:r>
      </w:ins>
      <w:del w:id="205" w:author="Greg Landry" w:date="2019-07-15T08:24:00Z">
        <w:r w:rsidDel="00F4105E">
          <w:rPr>
            <w:rFonts w:ascii="Calibri" w:hAnsi="Calibri" w:cs="Calibri"/>
            <w:color w:val="000000"/>
            <w:shd w:val="clear" w:color="auto" w:fill="FFFFFF"/>
          </w:rPr>
          <w:delText>\</w:delText>
        </w:r>
      </w:del>
      <w:r>
        <w:rPr>
          <w:rFonts w:ascii="Calibri" w:hAnsi="Calibri" w:cs="Calibri"/>
          <w:color w:val="000000"/>
          <w:shd w:val="clear" w:color="auto" w:fill="FFFFFF"/>
        </w:rPr>
        <w:t>bt_sdk-1.1</w:t>
      </w:r>
      <w:ins w:id="206" w:author="Greg Landry" w:date="2019-07-15T08:24:00Z">
        <w:r w:rsidR="00F4105E">
          <w:rPr>
            <w:rFonts w:ascii="Calibri" w:hAnsi="Calibri" w:cs="Calibri"/>
            <w:color w:val="000000"/>
            <w:shd w:val="clear" w:color="auto" w:fill="FFFFFF"/>
          </w:rPr>
          <w:t>/</w:t>
        </w:r>
      </w:ins>
      <w:del w:id="207" w:author="Greg Landry" w:date="2019-07-15T08:24:00Z">
        <w:r w:rsidDel="00F4105E">
          <w:rPr>
            <w:rFonts w:ascii="Calibri" w:hAnsi="Calibri" w:cs="Calibri"/>
            <w:color w:val="000000"/>
            <w:shd w:val="clear" w:color="auto" w:fill="FFFFFF"/>
          </w:rPr>
          <w:delText>\</w:delText>
        </w:r>
      </w:del>
      <w:r>
        <w:rPr>
          <w:rFonts w:ascii="Calibri" w:hAnsi="Calibri" w:cs="Calibri"/>
          <w:color w:val="000000"/>
          <w:shd w:val="clear" w:color="auto" w:fill="FFFFFF"/>
        </w:rPr>
        <w:t>components</w:t>
      </w:r>
      <w:ins w:id="208" w:author="Greg Landry" w:date="2019-07-15T08:24:00Z">
        <w:r w:rsidR="00F4105E">
          <w:rPr>
            <w:rFonts w:ascii="Calibri" w:hAnsi="Calibri" w:cs="Calibri"/>
            <w:color w:val="000000"/>
            <w:shd w:val="clear" w:color="auto" w:fill="FFFFFF"/>
          </w:rPr>
          <w:t>/</w:t>
        </w:r>
      </w:ins>
      <w:del w:id="209" w:author="Greg Landry" w:date="2019-07-15T08:24:00Z">
        <w:r w:rsidDel="00F4105E">
          <w:rPr>
            <w:rFonts w:ascii="Calibri" w:hAnsi="Calibri" w:cs="Calibri"/>
            <w:color w:val="000000"/>
            <w:shd w:val="clear" w:color="auto" w:fill="FFFFFF"/>
          </w:rPr>
          <w:delText>\</w:delText>
        </w:r>
      </w:del>
      <w:r>
        <w:rPr>
          <w:rFonts w:ascii="Calibri" w:hAnsi="Calibri" w:cs="Calibri"/>
          <w:color w:val="000000"/>
          <w:shd w:val="clear" w:color="auto" w:fill="FFFFFF"/>
        </w:rPr>
        <w:t>BT-SDK</w:t>
      </w:r>
      <w:ins w:id="210" w:author="Greg Landry" w:date="2019-07-15T08:24:00Z">
        <w:r w:rsidR="00F4105E">
          <w:rPr>
            <w:rFonts w:ascii="Calibri" w:hAnsi="Calibri" w:cs="Calibri"/>
            <w:color w:val="000000"/>
            <w:shd w:val="clear" w:color="auto" w:fill="FFFFFF"/>
          </w:rPr>
          <w:t>/</w:t>
        </w:r>
      </w:ins>
      <w:del w:id="211" w:author="Greg Landry" w:date="2019-07-15T08:24:00Z">
        <w:r w:rsidDel="00F4105E">
          <w:rPr>
            <w:rFonts w:ascii="Calibri" w:hAnsi="Calibri" w:cs="Calibri"/>
            <w:color w:val="000000"/>
            <w:shd w:val="clear" w:color="auto" w:fill="FFFFFF"/>
          </w:rPr>
          <w:delText>\</w:delText>
        </w:r>
      </w:del>
      <w:r>
        <w:rPr>
          <w:rFonts w:ascii="Calibri" w:hAnsi="Calibri" w:cs="Calibri"/>
          <w:color w:val="000000"/>
          <w:shd w:val="clear" w:color="auto" w:fill="FFFFFF"/>
        </w:rPr>
        <w:t>208XX-A1_Bluetooth</w:t>
      </w:r>
      <w:del w:id="212" w:author="Greg Landry" w:date="2019-07-15T08:24:00Z">
        <w:r w:rsidDel="00F4105E">
          <w:rPr>
            <w:rFonts w:ascii="Calibri" w:hAnsi="Calibri" w:cs="Calibri"/>
            <w:color w:val="000000"/>
            <w:shd w:val="clear" w:color="auto" w:fill="FFFFFF"/>
          </w:rPr>
          <w:delText>\</w:delText>
        </w:r>
      </w:del>
      <w:ins w:id="213" w:author="Greg Landry" w:date="2019-07-15T08:24:00Z">
        <w:r w:rsidR="00F4105E">
          <w:rPr>
            <w:rFonts w:ascii="Calibri" w:hAnsi="Calibri" w:cs="Calibri"/>
            <w:color w:val="000000"/>
            <w:shd w:val="clear" w:color="auto" w:fill="FFFFFF"/>
          </w:rPr>
          <w:t>/</w:t>
        </w:r>
      </w:ins>
      <w:r>
        <w:rPr>
          <w:rFonts w:ascii="Calibri" w:hAnsi="Calibri" w:cs="Calibri"/>
          <w:color w:val="000000"/>
          <w:shd w:val="clear" w:color="auto" w:fill="FFFFFF"/>
        </w:rPr>
        <w:t>platforms</w:t>
      </w:r>
      <w:ins w:id="214" w:author="Greg Landry" w:date="2019-07-15T08:24:00Z">
        <w:r w:rsidR="00F4105E">
          <w:rPr>
            <w:rFonts w:ascii="Calibri" w:hAnsi="Calibri" w:cs="Calibri"/>
            <w:color w:val="000000"/>
            <w:shd w:val="clear" w:color="auto" w:fill="FFFFFF"/>
          </w:rPr>
          <w:t>/</w:t>
        </w:r>
      </w:ins>
      <w:del w:id="215" w:author="Greg Landry" w:date="2019-07-15T08:24:00Z">
        <w:r w:rsidDel="00F4105E">
          <w:rPr>
            <w:rFonts w:ascii="Calibri" w:hAnsi="Calibri" w:cs="Calibri"/>
            <w:color w:val="000000"/>
            <w:shd w:val="clear" w:color="auto" w:fill="FFFFFF"/>
          </w:rPr>
          <w:delText>\</w:delText>
        </w:r>
      </w:del>
      <w:r>
        <w:rPr>
          <w:rFonts w:ascii="Calibri" w:hAnsi="Calibri" w:cs="Calibri"/>
          <w:color w:val="000000"/>
          <w:shd w:val="clear" w:color="auto" w:fill="FFFFFF"/>
        </w:rPr>
        <w:t>CYW20819A1_openocd.cfg file put a “#” character in front of lines 6 and 7 and on line 8 add “</w:t>
      </w:r>
      <w:r w:rsidRPr="00126B96">
        <w:rPr>
          <w:rFonts w:ascii="Calibri" w:hAnsi="Calibri" w:cs="Calibri"/>
          <w:color w:val="000000"/>
          <w:shd w:val="clear" w:color="auto" w:fill="FFFFFF"/>
        </w:rPr>
        <w:t>source [find interface/kitprog3.cfg]</w:t>
      </w:r>
      <w:r>
        <w:rPr>
          <w:rFonts w:ascii="Calibri" w:hAnsi="Calibri" w:cs="Calibri"/>
          <w:color w:val="000000"/>
          <w:shd w:val="clear" w:color="auto" w:fill="FFFFFF"/>
        </w:rPr>
        <w:t>”</w:t>
      </w:r>
      <w:ins w:id="216" w:author="Greg Landry" w:date="2019-07-15T08:03:00Z">
        <w:r w:rsidR="00EB3906">
          <w:rPr>
            <w:rFonts w:ascii="Calibri" w:hAnsi="Calibri" w:cs="Calibri"/>
            <w:color w:val="000000"/>
            <w:shd w:val="clear" w:color="auto" w:fill="FFFFFF"/>
          </w:rPr>
          <w:t xml:space="preserve"> as shown here:</w:t>
        </w:r>
      </w:ins>
      <w:del w:id="217" w:author="Greg Landry" w:date="2019-07-15T08:03:00Z">
        <w:r w:rsidDel="00EB3906">
          <w:rPr>
            <w:rFonts w:ascii="Calibri" w:hAnsi="Calibri" w:cs="Calibri"/>
            <w:color w:val="000000"/>
            <w:shd w:val="clear" w:color="auto" w:fill="FFFFFF"/>
          </w:rPr>
          <w:delText>.</w:delText>
        </w:r>
      </w:del>
    </w:p>
    <w:p w14:paraId="3CA17291" w14:textId="2E10C6D9" w:rsidR="00126B96" w:rsidRPr="00EB3906" w:rsidRDefault="00126B96" w:rsidP="00EB3906">
      <w:pPr>
        <w:pStyle w:val="ListParagraph"/>
        <w:ind w:left="1440"/>
        <w:rPr>
          <w:rFonts w:ascii="Courier New" w:hAnsi="Courier New" w:cs="Courier New"/>
          <w:sz w:val="20"/>
          <w:rPrChange w:id="218" w:author="Greg Landry" w:date="2019-07-15T08:03:00Z">
            <w:rPr/>
          </w:rPrChange>
        </w:rPr>
        <w:pPrChange w:id="219" w:author="Greg Landry" w:date="2019-07-15T08:03:00Z">
          <w:pPr>
            <w:pStyle w:val="ListParagraph"/>
          </w:pPr>
        </w:pPrChange>
      </w:pPr>
      <w:r w:rsidRPr="00EB3906">
        <w:rPr>
          <w:rFonts w:ascii="Courier New" w:hAnsi="Courier New" w:cs="Courier New"/>
          <w:sz w:val="20"/>
          <w:rPrChange w:id="220" w:author="Greg Landry" w:date="2019-07-15T08:03:00Z">
            <w:rPr/>
          </w:rPrChange>
        </w:rPr>
        <w:t>…</w:t>
      </w:r>
    </w:p>
    <w:p w14:paraId="33B05013" w14:textId="77777777" w:rsidR="00126B96" w:rsidRPr="00EB3906" w:rsidRDefault="00126B96" w:rsidP="00EB3906">
      <w:pPr>
        <w:pStyle w:val="ListParagraph"/>
        <w:ind w:left="1440"/>
        <w:rPr>
          <w:rFonts w:ascii="Courier New" w:hAnsi="Courier New" w:cs="Courier New"/>
          <w:sz w:val="20"/>
          <w:rPrChange w:id="221" w:author="Greg Landry" w:date="2019-07-15T08:03:00Z">
            <w:rPr/>
          </w:rPrChange>
        </w:rPr>
        <w:pPrChange w:id="222" w:author="Greg Landry" w:date="2019-07-15T08:03:00Z">
          <w:pPr>
            <w:pStyle w:val="ListParagraph"/>
          </w:pPr>
        </w:pPrChange>
      </w:pPr>
      <w:r w:rsidRPr="00EB3906">
        <w:rPr>
          <w:rFonts w:ascii="Courier New" w:hAnsi="Courier New" w:cs="Courier New"/>
          <w:sz w:val="20"/>
          <w:rPrChange w:id="223" w:author="Greg Landry" w:date="2019-07-15T08:03:00Z">
            <w:rPr/>
          </w:rPrChange>
        </w:rPr>
        <w:t># default adapter</w:t>
      </w:r>
    </w:p>
    <w:p w14:paraId="0DFCC5AB" w14:textId="77777777" w:rsidR="00126B96" w:rsidRPr="00EB3906" w:rsidRDefault="00126B96" w:rsidP="00EB3906">
      <w:pPr>
        <w:pStyle w:val="ListParagraph"/>
        <w:ind w:left="1440"/>
        <w:rPr>
          <w:rFonts w:ascii="Courier New" w:hAnsi="Courier New" w:cs="Courier New"/>
          <w:sz w:val="20"/>
          <w:rPrChange w:id="224" w:author="Greg Landry" w:date="2019-07-15T08:03:00Z">
            <w:rPr/>
          </w:rPrChange>
        </w:rPr>
        <w:pPrChange w:id="225" w:author="Greg Landry" w:date="2019-07-15T08:03:00Z">
          <w:pPr>
            <w:pStyle w:val="ListParagraph"/>
          </w:pPr>
        </w:pPrChange>
      </w:pPr>
      <w:r w:rsidRPr="00EB3906">
        <w:rPr>
          <w:rFonts w:ascii="Courier New" w:hAnsi="Courier New" w:cs="Courier New"/>
          <w:sz w:val="20"/>
          <w:rPrChange w:id="226" w:author="Greg Landry" w:date="2019-07-15T08:03:00Z">
            <w:rPr/>
          </w:rPrChange>
        </w:rPr>
        <w:t>#source [find interface/</w:t>
      </w:r>
      <w:proofErr w:type="spellStart"/>
      <w:r w:rsidRPr="00EB3906">
        <w:rPr>
          <w:rFonts w:ascii="Courier New" w:hAnsi="Courier New" w:cs="Courier New"/>
          <w:sz w:val="20"/>
          <w:rPrChange w:id="227" w:author="Greg Landry" w:date="2019-07-15T08:03:00Z">
            <w:rPr/>
          </w:rPrChange>
        </w:rPr>
        <w:t>ftdi</w:t>
      </w:r>
      <w:proofErr w:type="spellEnd"/>
      <w:r w:rsidRPr="00EB3906">
        <w:rPr>
          <w:rFonts w:ascii="Courier New" w:hAnsi="Courier New" w:cs="Courier New"/>
          <w:sz w:val="20"/>
          <w:rPrChange w:id="228" w:author="Greg Landry" w:date="2019-07-15T08:03:00Z">
            <w:rPr/>
          </w:rPrChange>
        </w:rPr>
        <w:t>/</w:t>
      </w:r>
      <w:proofErr w:type="spellStart"/>
      <w:r w:rsidRPr="00EB3906">
        <w:rPr>
          <w:rFonts w:ascii="Courier New" w:hAnsi="Courier New" w:cs="Courier New"/>
          <w:sz w:val="20"/>
          <w:rPrChange w:id="229" w:author="Greg Landry" w:date="2019-07-15T08:03:00Z">
            <w:rPr/>
          </w:rPrChange>
        </w:rPr>
        <w:t>olimex</w:t>
      </w:r>
      <w:proofErr w:type="spellEnd"/>
      <w:r w:rsidRPr="00EB3906">
        <w:rPr>
          <w:rFonts w:ascii="Courier New" w:hAnsi="Courier New" w:cs="Courier New"/>
          <w:sz w:val="20"/>
          <w:rPrChange w:id="230" w:author="Greg Landry" w:date="2019-07-15T08:03:00Z">
            <w:rPr/>
          </w:rPrChange>
        </w:rPr>
        <w:t>-arm-</w:t>
      </w:r>
      <w:proofErr w:type="spellStart"/>
      <w:r w:rsidRPr="00EB3906">
        <w:rPr>
          <w:rFonts w:ascii="Courier New" w:hAnsi="Courier New" w:cs="Courier New"/>
          <w:sz w:val="20"/>
          <w:rPrChange w:id="231" w:author="Greg Landry" w:date="2019-07-15T08:03:00Z">
            <w:rPr/>
          </w:rPrChange>
        </w:rPr>
        <w:t>usb</w:t>
      </w:r>
      <w:proofErr w:type="spellEnd"/>
      <w:r w:rsidRPr="00EB3906">
        <w:rPr>
          <w:rFonts w:ascii="Courier New" w:hAnsi="Courier New" w:cs="Courier New"/>
          <w:sz w:val="20"/>
          <w:rPrChange w:id="232" w:author="Greg Landry" w:date="2019-07-15T08:03:00Z">
            <w:rPr/>
          </w:rPrChange>
        </w:rPr>
        <w:t>-tiny-</w:t>
      </w:r>
      <w:proofErr w:type="spellStart"/>
      <w:r w:rsidRPr="00EB3906">
        <w:rPr>
          <w:rFonts w:ascii="Courier New" w:hAnsi="Courier New" w:cs="Courier New"/>
          <w:sz w:val="20"/>
          <w:rPrChange w:id="233" w:author="Greg Landry" w:date="2019-07-15T08:03:00Z">
            <w:rPr/>
          </w:rPrChange>
        </w:rPr>
        <w:t>h.cfg</w:t>
      </w:r>
      <w:proofErr w:type="spellEnd"/>
      <w:r w:rsidRPr="00EB3906">
        <w:rPr>
          <w:rFonts w:ascii="Courier New" w:hAnsi="Courier New" w:cs="Courier New"/>
          <w:sz w:val="20"/>
          <w:rPrChange w:id="234" w:author="Greg Landry" w:date="2019-07-15T08:03:00Z">
            <w:rPr/>
          </w:rPrChange>
        </w:rPr>
        <w:t>]</w:t>
      </w:r>
    </w:p>
    <w:p w14:paraId="3537DFA7" w14:textId="77777777" w:rsidR="00126B96" w:rsidRPr="00EB3906" w:rsidRDefault="00126B96" w:rsidP="00EB3906">
      <w:pPr>
        <w:pStyle w:val="ListParagraph"/>
        <w:ind w:left="1440"/>
        <w:rPr>
          <w:rFonts w:ascii="Courier New" w:hAnsi="Courier New" w:cs="Courier New"/>
          <w:sz w:val="20"/>
          <w:rPrChange w:id="235" w:author="Greg Landry" w:date="2019-07-15T08:03:00Z">
            <w:rPr/>
          </w:rPrChange>
        </w:rPr>
        <w:pPrChange w:id="236" w:author="Greg Landry" w:date="2019-07-15T08:03:00Z">
          <w:pPr>
            <w:pStyle w:val="ListParagraph"/>
          </w:pPr>
        </w:pPrChange>
      </w:pPr>
      <w:r w:rsidRPr="00EB3906">
        <w:rPr>
          <w:rFonts w:ascii="Courier New" w:hAnsi="Courier New" w:cs="Courier New"/>
          <w:sz w:val="20"/>
          <w:rPrChange w:id="237" w:author="Greg Landry" w:date="2019-07-15T08:03:00Z">
            <w:rPr/>
          </w:rPrChange>
        </w:rPr>
        <w:t>#source [find interface/</w:t>
      </w:r>
      <w:proofErr w:type="spellStart"/>
      <w:r w:rsidRPr="00EB3906">
        <w:rPr>
          <w:rFonts w:ascii="Courier New" w:hAnsi="Courier New" w:cs="Courier New"/>
          <w:sz w:val="20"/>
          <w:rPrChange w:id="238" w:author="Greg Landry" w:date="2019-07-15T08:03:00Z">
            <w:rPr/>
          </w:rPrChange>
        </w:rPr>
        <w:t>ftdi</w:t>
      </w:r>
      <w:proofErr w:type="spellEnd"/>
      <w:r w:rsidRPr="00EB3906">
        <w:rPr>
          <w:rFonts w:ascii="Courier New" w:hAnsi="Courier New" w:cs="Courier New"/>
          <w:sz w:val="20"/>
          <w:rPrChange w:id="239" w:author="Greg Landry" w:date="2019-07-15T08:03:00Z">
            <w:rPr/>
          </w:rPrChange>
        </w:rPr>
        <w:t>/</w:t>
      </w:r>
      <w:proofErr w:type="spellStart"/>
      <w:r w:rsidRPr="00EB3906">
        <w:rPr>
          <w:rFonts w:ascii="Courier New" w:hAnsi="Courier New" w:cs="Courier New"/>
          <w:sz w:val="20"/>
          <w:rPrChange w:id="240" w:author="Greg Landry" w:date="2019-07-15T08:03:00Z">
            <w:rPr/>
          </w:rPrChange>
        </w:rPr>
        <w:t>olimex</w:t>
      </w:r>
      <w:proofErr w:type="spellEnd"/>
      <w:r w:rsidRPr="00EB3906">
        <w:rPr>
          <w:rFonts w:ascii="Courier New" w:hAnsi="Courier New" w:cs="Courier New"/>
          <w:sz w:val="20"/>
          <w:rPrChange w:id="241" w:author="Greg Landry" w:date="2019-07-15T08:03:00Z">
            <w:rPr/>
          </w:rPrChange>
        </w:rPr>
        <w:t>-arm-</w:t>
      </w:r>
      <w:proofErr w:type="spellStart"/>
      <w:r w:rsidRPr="00EB3906">
        <w:rPr>
          <w:rFonts w:ascii="Courier New" w:hAnsi="Courier New" w:cs="Courier New"/>
          <w:sz w:val="20"/>
          <w:rPrChange w:id="242" w:author="Greg Landry" w:date="2019-07-15T08:03:00Z">
            <w:rPr/>
          </w:rPrChange>
        </w:rPr>
        <w:t>jtag</w:t>
      </w:r>
      <w:proofErr w:type="spellEnd"/>
      <w:r w:rsidRPr="00EB3906">
        <w:rPr>
          <w:rFonts w:ascii="Courier New" w:hAnsi="Courier New" w:cs="Courier New"/>
          <w:sz w:val="20"/>
          <w:rPrChange w:id="243" w:author="Greg Landry" w:date="2019-07-15T08:03:00Z">
            <w:rPr/>
          </w:rPrChange>
        </w:rPr>
        <w:t>-</w:t>
      </w:r>
      <w:proofErr w:type="spellStart"/>
      <w:r w:rsidRPr="00EB3906">
        <w:rPr>
          <w:rFonts w:ascii="Courier New" w:hAnsi="Courier New" w:cs="Courier New"/>
          <w:sz w:val="20"/>
          <w:rPrChange w:id="244" w:author="Greg Landry" w:date="2019-07-15T08:03:00Z">
            <w:rPr/>
          </w:rPrChange>
        </w:rPr>
        <w:t>swd.cfg</w:t>
      </w:r>
      <w:proofErr w:type="spellEnd"/>
      <w:r w:rsidRPr="00EB3906">
        <w:rPr>
          <w:rFonts w:ascii="Courier New" w:hAnsi="Courier New" w:cs="Courier New"/>
          <w:sz w:val="20"/>
          <w:rPrChange w:id="245" w:author="Greg Landry" w:date="2019-07-15T08:03:00Z">
            <w:rPr/>
          </w:rPrChange>
        </w:rPr>
        <w:t>]</w:t>
      </w:r>
    </w:p>
    <w:p w14:paraId="3B8BDBCA" w14:textId="77777777" w:rsidR="00126B96" w:rsidRPr="00EB3906" w:rsidRDefault="00126B96" w:rsidP="00EB3906">
      <w:pPr>
        <w:pStyle w:val="ListParagraph"/>
        <w:ind w:left="1440"/>
        <w:rPr>
          <w:rFonts w:ascii="Courier New" w:hAnsi="Courier New" w:cs="Courier New"/>
          <w:sz w:val="20"/>
          <w:rPrChange w:id="246" w:author="Greg Landry" w:date="2019-07-15T08:03:00Z">
            <w:rPr/>
          </w:rPrChange>
        </w:rPr>
        <w:pPrChange w:id="247" w:author="Greg Landry" w:date="2019-07-15T08:03:00Z">
          <w:pPr>
            <w:pStyle w:val="ListParagraph"/>
          </w:pPr>
        </w:pPrChange>
      </w:pPr>
      <w:r w:rsidRPr="00EB3906">
        <w:rPr>
          <w:rFonts w:ascii="Courier New" w:hAnsi="Courier New" w:cs="Courier New"/>
          <w:sz w:val="20"/>
          <w:rPrChange w:id="248" w:author="Greg Landry" w:date="2019-07-15T08:03:00Z">
            <w:rPr/>
          </w:rPrChange>
        </w:rPr>
        <w:t>source [find interface/kitprog3.cfg]</w:t>
      </w:r>
    </w:p>
    <w:p w14:paraId="7F7BB137" w14:textId="77777777" w:rsidR="00126B96" w:rsidRPr="00EB3906" w:rsidRDefault="00126B96" w:rsidP="00EB3906">
      <w:pPr>
        <w:pStyle w:val="ListParagraph"/>
        <w:ind w:left="1440"/>
        <w:rPr>
          <w:rFonts w:ascii="Courier New" w:hAnsi="Courier New" w:cs="Courier New"/>
          <w:sz w:val="20"/>
          <w:rPrChange w:id="249" w:author="Greg Landry" w:date="2019-07-15T08:03:00Z">
            <w:rPr/>
          </w:rPrChange>
        </w:rPr>
        <w:pPrChange w:id="250" w:author="Greg Landry" w:date="2019-07-15T08:03:00Z">
          <w:pPr>
            <w:pStyle w:val="ListParagraph"/>
          </w:pPr>
        </w:pPrChange>
      </w:pPr>
    </w:p>
    <w:p w14:paraId="7943F181" w14:textId="6166D15A" w:rsidR="00126B96" w:rsidRPr="00EB3906" w:rsidRDefault="00126B96" w:rsidP="00EB3906">
      <w:pPr>
        <w:pStyle w:val="ListParagraph"/>
        <w:ind w:left="1440"/>
        <w:rPr>
          <w:rFonts w:ascii="Courier New" w:hAnsi="Courier New" w:cs="Courier New"/>
          <w:sz w:val="20"/>
          <w:rPrChange w:id="251" w:author="Greg Landry" w:date="2019-07-15T08:03:00Z">
            <w:rPr/>
          </w:rPrChange>
        </w:rPr>
        <w:pPrChange w:id="252" w:author="Greg Landry" w:date="2019-07-15T08:03:00Z">
          <w:pPr>
            <w:pStyle w:val="ListParagraph"/>
          </w:pPr>
        </w:pPrChange>
      </w:pPr>
      <w:r w:rsidRPr="00EB3906">
        <w:rPr>
          <w:rFonts w:ascii="Courier New" w:hAnsi="Courier New" w:cs="Courier New"/>
          <w:sz w:val="20"/>
          <w:rPrChange w:id="253" w:author="Greg Landry" w:date="2019-07-15T08:03:00Z">
            <w:rPr/>
          </w:rPrChange>
        </w:rPr>
        <w:t>set CHIPNAME CYW20819A1</w:t>
      </w:r>
    </w:p>
    <w:p w14:paraId="407A621B" w14:textId="6B3DB8BD" w:rsidR="00126B96" w:rsidRPr="00EB3906" w:rsidDel="00EB3906" w:rsidRDefault="00126B96" w:rsidP="00EB3906">
      <w:pPr>
        <w:pStyle w:val="ListParagraph"/>
        <w:ind w:left="1440"/>
        <w:rPr>
          <w:del w:id="254" w:author="Greg Landry" w:date="2019-07-15T08:03:00Z"/>
          <w:rFonts w:ascii="Courier New" w:hAnsi="Courier New" w:cs="Courier New"/>
          <w:sz w:val="20"/>
          <w:rPrChange w:id="255" w:author="Greg Landry" w:date="2019-07-15T08:03:00Z">
            <w:rPr>
              <w:del w:id="256" w:author="Greg Landry" w:date="2019-07-15T08:03:00Z"/>
            </w:rPr>
          </w:rPrChange>
        </w:rPr>
        <w:pPrChange w:id="257" w:author="Greg Landry" w:date="2019-07-15T08:03:00Z">
          <w:pPr>
            <w:pStyle w:val="ListParagraph"/>
          </w:pPr>
        </w:pPrChange>
      </w:pPr>
      <w:r w:rsidRPr="00EB3906">
        <w:rPr>
          <w:rFonts w:ascii="Courier New" w:hAnsi="Courier New" w:cs="Courier New"/>
          <w:sz w:val="20"/>
          <w:rPrChange w:id="258" w:author="Greg Landry" w:date="2019-07-15T08:03:00Z">
            <w:rPr/>
          </w:rPrChange>
        </w:rPr>
        <w:t>…</w:t>
      </w:r>
    </w:p>
    <w:p w14:paraId="06916E8C" w14:textId="1A865B6C" w:rsidR="00126B96" w:rsidRPr="00EB3906" w:rsidRDefault="00126B96" w:rsidP="00EB3906">
      <w:pPr>
        <w:pStyle w:val="ListParagraph"/>
        <w:ind w:left="1440"/>
        <w:rPr>
          <w:rFonts w:ascii="Courier New" w:hAnsi="Courier New" w:cs="Courier New"/>
          <w:sz w:val="20"/>
          <w:rPrChange w:id="259" w:author="Greg Landry" w:date="2019-07-15T08:03:00Z">
            <w:rPr/>
          </w:rPrChange>
        </w:rPr>
        <w:pPrChange w:id="260" w:author="Greg Landry" w:date="2019-07-15T08:03:00Z">
          <w:pPr/>
        </w:pPrChange>
      </w:pPr>
    </w:p>
    <w:p w14:paraId="2F6E10BB" w14:textId="43E13085" w:rsidR="00126B96" w:rsidDel="004955AC" w:rsidRDefault="004955AC" w:rsidP="00126B96">
      <w:pPr>
        <w:rPr>
          <w:del w:id="261" w:author="Greg Landry" w:date="2019-07-15T08:25:00Z"/>
        </w:rPr>
      </w:pPr>
      <w:ins w:id="262" w:author="Greg Landry" w:date="2019-07-15T08:26:00Z">
        <w:r>
          <w:t xml:space="preserve">If you have not already, </w:t>
        </w:r>
      </w:ins>
    </w:p>
    <w:p w14:paraId="04BB2DC2" w14:textId="3047D2B4" w:rsidR="00790AA0" w:rsidRDefault="004955AC" w:rsidP="00282385">
      <w:pPr>
        <w:pStyle w:val="ListParagraph"/>
        <w:numPr>
          <w:ilvl w:val="0"/>
          <w:numId w:val="16"/>
        </w:numPr>
      </w:pPr>
      <w:ins w:id="263" w:author="Greg Landry" w:date="2019-07-15T08:26:00Z">
        <w:r>
          <w:t>c</w:t>
        </w:r>
      </w:ins>
      <w:del w:id="264" w:author="Greg Landry" w:date="2019-07-15T08:26:00Z">
        <w:r w:rsidR="00790AA0" w:rsidDel="004955AC">
          <w:delText>C</w:delText>
        </w:r>
      </w:del>
      <w:r w:rsidR="00790AA0">
        <w:t>onnect your</w:t>
      </w:r>
      <w:r w:rsidR="00126B96">
        <w:t xml:space="preserve"> kit</w:t>
      </w:r>
      <w:r w:rsidR="00790AA0">
        <w:t xml:space="preserve"> and </w:t>
      </w:r>
      <w:del w:id="265" w:author="Greg Landry" w:date="2019-07-15T08:26:00Z">
        <w:r w:rsidR="00126B96" w:rsidDel="004955AC">
          <w:delText>MiniProg4</w:delText>
        </w:r>
      </w:del>
      <w:del w:id="266" w:author="Greg Landry" w:date="2019-07-15T08:19:00Z">
        <w:r w:rsidR="00126B96" w:rsidDel="00F942E9">
          <w:delText>/Olimex</w:delText>
        </w:r>
      </w:del>
      <w:del w:id="267" w:author="Greg Landry" w:date="2019-07-15T08:26:00Z">
        <w:r w:rsidR="00126B96" w:rsidDel="004955AC">
          <w:delText xml:space="preserve"> </w:delText>
        </w:r>
      </w:del>
      <w:ins w:id="268" w:author="Greg Landry" w:date="2019-07-15T08:26:00Z">
        <w:r>
          <w:t>d</w:t>
        </w:r>
      </w:ins>
      <w:del w:id="269" w:author="Greg Landry" w:date="2019-07-15T08:26:00Z">
        <w:r w:rsidR="00126B96" w:rsidDel="004955AC">
          <w:delText>D</w:delText>
        </w:r>
      </w:del>
      <w:r w:rsidR="00126B96">
        <w:t>ebugger</w:t>
      </w:r>
      <w:r w:rsidR="00790AA0">
        <w:t xml:space="preserve"> to each other and </w:t>
      </w:r>
      <w:r w:rsidR="00C90607">
        <w:t xml:space="preserve">then </w:t>
      </w:r>
      <w:r w:rsidR="00790AA0">
        <w:t xml:space="preserve">to </w:t>
      </w:r>
      <w:r w:rsidR="00C90607">
        <w:t>USB ports on your computer.</w:t>
      </w:r>
    </w:p>
    <w:p w14:paraId="6756E094" w14:textId="4D73AF9C" w:rsidR="00282385" w:rsidDel="00613236" w:rsidRDefault="00282385" w:rsidP="004955AC">
      <w:pPr>
        <w:pStyle w:val="ListParagraph"/>
        <w:numPr>
          <w:ilvl w:val="0"/>
          <w:numId w:val="16"/>
        </w:numPr>
        <w:rPr>
          <w:del w:id="270" w:author="Greg Landry" w:date="2019-07-15T08:27:00Z"/>
        </w:rPr>
      </w:pPr>
      <w:r>
        <w:t xml:space="preserve">Program the application to </w:t>
      </w:r>
      <w:ins w:id="271" w:author="Greg Landry" w:date="2019-07-15T08:27:00Z">
        <w:r w:rsidR="004955AC">
          <w:t xml:space="preserve">the </w:t>
        </w:r>
      </w:ins>
      <w:r w:rsidR="00790AA0">
        <w:t>kit</w:t>
      </w:r>
      <w:ins w:id="272" w:author="Greg Landry" w:date="2019-07-15T08:27:00Z">
        <w:r w:rsidR="004955AC">
          <w:t xml:space="preserve"> and laun</w:t>
        </w:r>
      </w:ins>
      <w:ins w:id="273" w:author="Greg Landry" w:date="2019-07-15T08:28:00Z">
        <w:r w:rsidR="004955AC">
          <w:t>ch the debugger</w:t>
        </w:r>
      </w:ins>
      <w:r w:rsidR="00FD0EA3">
        <w:t xml:space="preserve"> (&lt;</w:t>
      </w:r>
      <w:proofErr w:type="spellStart"/>
      <w:r w:rsidR="00FD0EA3">
        <w:t>appname</w:t>
      </w:r>
      <w:proofErr w:type="spellEnd"/>
      <w:r w:rsidR="00FD0EA3">
        <w:t>&gt; Build + Program</w:t>
      </w:r>
      <w:ins w:id="274" w:author="Greg Landry" w:date="2019-07-15T08:28:00Z">
        <w:r w:rsidR="004955AC">
          <w:t xml:space="preserve"> + Debug</w:t>
        </w:r>
      </w:ins>
      <w:r w:rsidR="00FD0EA3">
        <w:t>)</w:t>
      </w:r>
      <w:ins w:id="275" w:author="Greg Landry" w:date="2019-07-15T08:29:00Z">
        <w:r w:rsidR="00613236">
          <w:t>.</w:t>
        </w:r>
      </w:ins>
    </w:p>
    <w:p w14:paraId="6A24DB98" w14:textId="77777777" w:rsidR="00613236" w:rsidRDefault="00613236" w:rsidP="004955AC">
      <w:pPr>
        <w:pStyle w:val="ListParagraph"/>
        <w:numPr>
          <w:ilvl w:val="0"/>
          <w:numId w:val="16"/>
        </w:numPr>
        <w:rPr>
          <w:ins w:id="276" w:author="Greg Landry" w:date="2019-07-15T08:32:00Z"/>
        </w:rPr>
      </w:pPr>
    </w:p>
    <w:p w14:paraId="3F19675C" w14:textId="5093CEE2" w:rsidR="00613236" w:rsidRDefault="00613236" w:rsidP="006301F5">
      <w:pPr>
        <w:pStyle w:val="ListParagraph"/>
        <w:numPr>
          <w:ilvl w:val="1"/>
          <w:numId w:val="16"/>
        </w:numPr>
        <w:rPr>
          <w:ins w:id="277" w:author="Greg Landry" w:date="2019-07-15T08:29:00Z"/>
        </w:rPr>
        <w:pPrChange w:id="278" w:author="Greg Landry" w:date="2019-07-15T08:46:00Z">
          <w:pPr>
            <w:pStyle w:val="ListParagraph"/>
            <w:numPr>
              <w:numId w:val="16"/>
            </w:numPr>
            <w:ind w:hanging="360"/>
          </w:pPr>
        </w:pPrChange>
      </w:pPr>
      <w:ins w:id="279" w:author="Greg Landry" w:date="2019-07-15T08:32:00Z">
        <w:r>
          <w:t>Note: You can also program using (&lt;</w:t>
        </w:r>
        <w:proofErr w:type="spellStart"/>
        <w:r>
          <w:t>appname</w:t>
        </w:r>
        <w:proofErr w:type="spellEnd"/>
        <w:r>
          <w:t xml:space="preserve">&gt; Build + Program) and then start the debugger using the menu item </w:t>
        </w:r>
      </w:ins>
      <w:ins w:id="280" w:author="Greg Landry" w:date="2019-07-15T08:33:00Z">
        <w:r>
          <w:t>"</w:t>
        </w:r>
      </w:ins>
      <w:ins w:id="281" w:author="Greg Landry" w:date="2019-07-15T08:32:00Z">
        <w:r>
          <w:t>Run -&gt; Debug Configurations</w:t>
        </w:r>
      </w:ins>
      <w:ins w:id="282" w:author="Greg Landry" w:date="2019-07-15T08:33:00Z">
        <w:r>
          <w:t xml:space="preserve"> -&gt; &lt;</w:t>
        </w:r>
        <w:proofErr w:type="spellStart"/>
        <w:r>
          <w:t>appname</w:t>
        </w:r>
        <w:proofErr w:type="spellEnd"/>
        <w:r>
          <w:t>&gt; Debug Attach".</w:t>
        </w:r>
      </w:ins>
    </w:p>
    <w:p w14:paraId="3ECECF57" w14:textId="77777777" w:rsidR="006301F5" w:rsidRDefault="006301F5" w:rsidP="006301F5">
      <w:pPr>
        <w:pStyle w:val="ListParagraph"/>
        <w:numPr>
          <w:ilvl w:val="0"/>
          <w:numId w:val="16"/>
        </w:numPr>
        <w:rPr>
          <w:ins w:id="283" w:author="Greg Landry" w:date="2019-07-15T08:46:00Z"/>
        </w:rPr>
      </w:pPr>
      <w:ins w:id="284" w:author="Greg Landry" w:date="2019-07-15T08:45:00Z">
        <w:r>
          <w:t xml:space="preserve">Place a break point at the </w:t>
        </w:r>
        <w:proofErr w:type="spellStart"/>
        <w:r>
          <w:t>wiced_rtos_delay_milliseconds</w:t>
        </w:r>
        <w:proofErr w:type="spellEnd"/>
        <w:r>
          <w:t xml:space="preserve"> call in the </w:t>
        </w:r>
        <w:proofErr w:type="spellStart"/>
        <w:r>
          <w:t>app_task</w:t>
        </w:r>
        <w:proofErr w:type="spellEnd"/>
        <w:r>
          <w:t xml:space="preserve"> thread in </w:t>
        </w:r>
        <w:proofErr w:type="spellStart"/>
        <w:r>
          <w:t>app.c</w:t>
        </w:r>
        <w:proofErr w:type="spellEnd"/>
        <w:r>
          <w:t>.</w:t>
        </w:r>
      </w:ins>
    </w:p>
    <w:p w14:paraId="06ED79CA" w14:textId="19770233" w:rsidR="00282385" w:rsidDel="00613236" w:rsidRDefault="00790AA0" w:rsidP="006301F5">
      <w:pPr>
        <w:pStyle w:val="ListParagraph"/>
        <w:numPr>
          <w:ilvl w:val="1"/>
          <w:numId w:val="16"/>
        </w:numPr>
        <w:rPr>
          <w:del w:id="285" w:author="Greg Landry" w:date="2019-07-15T08:28:00Z"/>
        </w:rPr>
        <w:pPrChange w:id="286" w:author="Greg Landry" w:date="2019-07-15T08:46:00Z">
          <w:pPr>
            <w:pStyle w:val="ListParagraph"/>
            <w:numPr>
              <w:numId w:val="16"/>
            </w:numPr>
            <w:ind w:hanging="360"/>
          </w:pPr>
        </w:pPrChange>
      </w:pPr>
      <w:del w:id="287" w:author="Greg Landry" w:date="2019-07-15T08:27:00Z">
        <w:r w:rsidDel="004955AC">
          <w:delText xml:space="preserve">Follow the instructions to set up </w:delText>
        </w:r>
        <w:r w:rsidR="008A5F39" w:rsidDel="004955AC">
          <w:delText>OpenOCD for the</w:delText>
        </w:r>
        <w:r w:rsidR="00282385" w:rsidDel="004955AC">
          <w:delText xml:space="preserve"> Olimex debugger</w:delText>
        </w:r>
        <w:r w:rsidR="008A5F39" w:rsidDel="004955AC">
          <w:delText xml:space="preserve"> in section </w:delText>
        </w:r>
        <w:r w:rsidR="008A5F39" w:rsidDel="004955AC">
          <w:fldChar w:fldCharType="begin"/>
        </w:r>
        <w:r w:rsidR="008A5F39" w:rsidDel="004955AC">
          <w:delInstrText xml:space="preserve"> REF _Ref8150397 \r \h </w:delInstrText>
        </w:r>
      </w:del>
      <w:r w:rsidR="00613236">
        <w:instrText xml:space="preserve"> \* MERGEFORMAT </w:instrText>
      </w:r>
      <w:del w:id="288" w:author="Greg Landry" w:date="2019-07-15T08:27:00Z">
        <w:r w:rsidR="008A5F39" w:rsidDel="004955AC">
          <w:fldChar w:fldCharType="separate"/>
        </w:r>
        <w:r w:rsidR="00A60985" w:rsidDel="004955AC">
          <w:delText xml:space="preserve">5.3.1 </w:delText>
        </w:r>
        <w:r w:rsidR="008A5F39" w:rsidDel="004955AC">
          <w:fldChar w:fldCharType="end"/>
        </w:r>
        <w:r w:rsidR="008A5F39" w:rsidDel="004955AC">
          <w:delText>of this manual and section 2.3 of the hardware debugging guide.</w:delText>
        </w:r>
      </w:del>
    </w:p>
    <w:p w14:paraId="4FC2C936" w14:textId="44086F88" w:rsidR="00B30321" w:rsidDel="006301F5" w:rsidRDefault="00B30321" w:rsidP="006301F5">
      <w:pPr>
        <w:pStyle w:val="ListParagraph"/>
        <w:numPr>
          <w:ilvl w:val="1"/>
          <w:numId w:val="16"/>
        </w:numPr>
        <w:rPr>
          <w:del w:id="289" w:author="Greg Landry" w:date="2019-07-15T08:44:00Z"/>
        </w:rPr>
        <w:pPrChange w:id="290" w:author="Greg Landry" w:date="2019-07-15T08:46:00Z">
          <w:pPr/>
        </w:pPrChange>
      </w:pPr>
      <w:del w:id="291" w:author="Greg Landry" w:date="2019-07-15T08:44:00Z">
        <w:r w:rsidDel="006301F5">
          <w:br w:type="page"/>
        </w:r>
      </w:del>
    </w:p>
    <w:p w14:paraId="284CC3CE" w14:textId="670FD32D" w:rsidR="008A5F39" w:rsidDel="006301F5" w:rsidRDefault="008A5F39" w:rsidP="006301F5">
      <w:pPr>
        <w:pStyle w:val="ListParagraph"/>
        <w:numPr>
          <w:ilvl w:val="1"/>
          <w:numId w:val="16"/>
        </w:numPr>
        <w:rPr>
          <w:del w:id="292" w:author="Greg Landry" w:date="2019-07-15T08:43:00Z"/>
        </w:rPr>
        <w:pPrChange w:id="293" w:author="Greg Landry" w:date="2019-07-15T08:46:00Z">
          <w:pPr>
            <w:pStyle w:val="ListParagraph"/>
            <w:numPr>
              <w:numId w:val="16"/>
            </w:numPr>
            <w:ind w:hanging="360"/>
          </w:pPr>
        </w:pPrChange>
      </w:pPr>
      <w:del w:id="294" w:author="Greg Landry" w:date="2019-07-15T08:43:00Z">
        <w:r w:rsidDel="006301F5">
          <w:delText xml:space="preserve">Follow the instructions </w:delText>
        </w:r>
        <w:r w:rsidR="004D2D19" w:rsidDel="006301F5">
          <w:delText xml:space="preserve">in the hardware debugging guide </w:delText>
        </w:r>
        <w:r w:rsidDel="006301F5">
          <w:delText xml:space="preserve">to create a GDP OpenOCD Debugging </w:delText>
        </w:r>
        <w:r w:rsidR="004D2D19" w:rsidDel="006301F5">
          <w:delText>Configuration.</w:delText>
        </w:r>
      </w:del>
    </w:p>
    <w:p w14:paraId="5CCA2905" w14:textId="65255EF4" w:rsidR="004D2D19" w:rsidDel="006301F5" w:rsidRDefault="004D2D19" w:rsidP="006301F5">
      <w:pPr>
        <w:pStyle w:val="ListParagraph"/>
        <w:numPr>
          <w:ilvl w:val="1"/>
          <w:numId w:val="16"/>
        </w:numPr>
        <w:rPr>
          <w:del w:id="295" w:author="Greg Landry" w:date="2019-07-15T08:43:00Z"/>
        </w:rPr>
        <w:pPrChange w:id="296" w:author="Greg Landry" w:date="2019-07-15T08:46:00Z">
          <w:pPr>
            <w:pStyle w:val="ListParagraph"/>
            <w:numPr>
              <w:ilvl w:val="1"/>
              <w:numId w:val="16"/>
            </w:numPr>
            <w:ind w:left="1440" w:hanging="360"/>
          </w:pPr>
        </w:pPrChange>
      </w:pPr>
      <w:del w:id="297" w:author="Greg Landry" w:date="2019-07-15T08:43:00Z">
        <w:r w:rsidDel="006301F5">
          <w:delText xml:space="preserve">Hint: Start on page 14 of the hardware debugging guide below the figure. </w:delText>
        </w:r>
      </w:del>
    </w:p>
    <w:p w14:paraId="6E970A6E" w14:textId="7928FB33" w:rsidR="00C443AC" w:rsidDel="006301F5" w:rsidRDefault="00C443AC" w:rsidP="006301F5">
      <w:pPr>
        <w:pStyle w:val="ListParagraph"/>
        <w:numPr>
          <w:ilvl w:val="1"/>
          <w:numId w:val="16"/>
        </w:numPr>
        <w:rPr>
          <w:del w:id="298" w:author="Greg Landry" w:date="2019-07-15T08:43:00Z"/>
        </w:rPr>
        <w:pPrChange w:id="299" w:author="Greg Landry" w:date="2019-07-15T08:46:00Z">
          <w:pPr>
            <w:pStyle w:val="ListParagraph"/>
            <w:numPr>
              <w:ilvl w:val="1"/>
              <w:numId w:val="16"/>
            </w:numPr>
            <w:ind w:left="1440" w:hanging="360"/>
          </w:pPr>
        </w:pPrChange>
      </w:pPr>
      <w:del w:id="300" w:author="Greg Landry" w:date="2019-07-15T08:43:00Z">
        <w:r w:rsidDel="006301F5">
          <w:delText>Hint: The entries on the Debugger tab in the Debug Configuration can be copy/pasted from here:</w:delText>
        </w:r>
      </w:del>
    </w:p>
    <w:p w14:paraId="77FC3567" w14:textId="3439CD83" w:rsidR="00C443AC" w:rsidDel="006301F5" w:rsidRDefault="00C443AC" w:rsidP="006301F5">
      <w:pPr>
        <w:pStyle w:val="ListParagraph"/>
        <w:numPr>
          <w:ilvl w:val="1"/>
          <w:numId w:val="16"/>
        </w:numPr>
        <w:rPr>
          <w:del w:id="301" w:author="Greg Landry" w:date="2019-07-15T08:43:00Z"/>
        </w:rPr>
        <w:pPrChange w:id="302" w:author="Greg Landry" w:date="2019-07-15T08:46:00Z">
          <w:pPr>
            <w:ind w:left="1440"/>
          </w:pPr>
        </w:pPrChange>
      </w:pPr>
      <w:del w:id="303" w:author="Greg Landry" w:date="2019-07-15T08:43:00Z">
        <w:r w:rsidDel="006301F5">
          <w:delText>Executable Path:</w:delText>
        </w:r>
      </w:del>
    </w:p>
    <w:p w14:paraId="1682B85B" w14:textId="288DE957" w:rsidR="00C443AC" w:rsidRPr="006301F5" w:rsidDel="006301F5" w:rsidRDefault="00C443AC" w:rsidP="006301F5">
      <w:pPr>
        <w:pStyle w:val="ListParagraph"/>
        <w:numPr>
          <w:ilvl w:val="1"/>
          <w:numId w:val="16"/>
        </w:numPr>
        <w:rPr>
          <w:del w:id="304" w:author="Greg Landry" w:date="2019-07-15T08:43:00Z"/>
          <w:rPrChange w:id="305" w:author="Greg Landry" w:date="2019-07-15T08:45:00Z">
            <w:rPr>
              <w:del w:id="306" w:author="Greg Landry" w:date="2019-07-15T08:43:00Z"/>
              <w:b/>
            </w:rPr>
          </w:rPrChange>
        </w:rPr>
        <w:pPrChange w:id="307" w:author="Greg Landry" w:date="2019-07-15T08:46:00Z">
          <w:pPr>
            <w:ind w:left="2160"/>
          </w:pPr>
        </w:pPrChange>
      </w:pPr>
      <w:del w:id="308" w:author="Greg Landry" w:date="2019-07-15T08:43:00Z">
        <w:r w:rsidRPr="006301F5" w:rsidDel="006301F5">
          <w:rPr>
            <w:rPrChange w:id="309" w:author="Greg Landry" w:date="2019-07-15T08:45:00Z">
              <w:rPr>
                <w:b/>
              </w:rPr>
            </w:rPrChange>
          </w:rPr>
          <w:delText>${cy_tools_path:openocd}/bin/openocd</w:delText>
        </w:r>
      </w:del>
    </w:p>
    <w:p w14:paraId="731304F9" w14:textId="673D84C5" w:rsidR="00C443AC" w:rsidDel="006301F5" w:rsidRDefault="00C443AC" w:rsidP="006301F5">
      <w:pPr>
        <w:pStyle w:val="ListParagraph"/>
        <w:numPr>
          <w:ilvl w:val="1"/>
          <w:numId w:val="16"/>
        </w:numPr>
        <w:rPr>
          <w:del w:id="310" w:author="Greg Landry" w:date="2019-07-15T08:43:00Z"/>
        </w:rPr>
        <w:pPrChange w:id="311" w:author="Greg Landry" w:date="2019-07-15T08:46:00Z">
          <w:pPr>
            <w:ind w:left="1440"/>
          </w:pPr>
        </w:pPrChange>
      </w:pPr>
      <w:del w:id="312" w:author="Greg Landry" w:date="2019-07-15T08:43:00Z">
        <w:r w:rsidDel="006301F5">
          <w:delText>Config Options:</w:delText>
        </w:r>
      </w:del>
    </w:p>
    <w:p w14:paraId="77248483" w14:textId="3E1B756C" w:rsidR="00C443AC" w:rsidRPr="006301F5" w:rsidDel="006301F5" w:rsidRDefault="00C443AC" w:rsidP="006301F5">
      <w:pPr>
        <w:pStyle w:val="ListParagraph"/>
        <w:numPr>
          <w:ilvl w:val="1"/>
          <w:numId w:val="16"/>
        </w:numPr>
        <w:rPr>
          <w:del w:id="313" w:author="Greg Landry" w:date="2019-07-15T08:43:00Z"/>
          <w:rPrChange w:id="314" w:author="Greg Landry" w:date="2019-07-15T08:45:00Z">
            <w:rPr>
              <w:del w:id="315" w:author="Greg Landry" w:date="2019-07-15T08:43:00Z"/>
              <w:b/>
            </w:rPr>
          </w:rPrChange>
        </w:rPr>
        <w:pPrChange w:id="316" w:author="Greg Landry" w:date="2019-07-15T08:46:00Z">
          <w:pPr>
            <w:spacing w:after="0"/>
            <w:ind w:left="2160"/>
          </w:pPr>
        </w:pPrChange>
      </w:pPr>
      <w:del w:id="317" w:author="Greg Landry" w:date="2019-07-15T08:43:00Z">
        <w:r w:rsidRPr="006301F5" w:rsidDel="006301F5">
          <w:rPr>
            <w:rPrChange w:id="318" w:author="Greg Landry" w:date="2019-07-15T08:45:00Z">
              <w:rPr>
                <w:b/>
              </w:rPr>
            </w:rPrChange>
          </w:rPr>
          <w:delText>-s "${cy_tools_path:openocd}/scripts"</w:delText>
        </w:r>
      </w:del>
    </w:p>
    <w:p w14:paraId="4EFC92A5" w14:textId="3E7493BD" w:rsidR="00C443AC" w:rsidRPr="006301F5" w:rsidDel="006301F5" w:rsidRDefault="00C443AC" w:rsidP="006301F5">
      <w:pPr>
        <w:pStyle w:val="ListParagraph"/>
        <w:numPr>
          <w:ilvl w:val="1"/>
          <w:numId w:val="16"/>
        </w:numPr>
        <w:rPr>
          <w:del w:id="319" w:author="Greg Landry" w:date="2019-07-15T08:43:00Z"/>
          <w:rPrChange w:id="320" w:author="Greg Landry" w:date="2019-07-15T08:45:00Z">
            <w:rPr>
              <w:del w:id="321" w:author="Greg Landry" w:date="2019-07-15T08:43:00Z"/>
              <w:b/>
            </w:rPr>
          </w:rPrChange>
        </w:rPr>
        <w:pPrChange w:id="322" w:author="Greg Landry" w:date="2019-07-15T08:46:00Z">
          <w:pPr>
            <w:spacing w:after="0"/>
            <w:ind w:left="2160"/>
          </w:pPr>
        </w:pPrChange>
      </w:pPr>
      <w:del w:id="323" w:author="Greg Landry" w:date="2019-07-15T08:43:00Z">
        <w:r w:rsidRPr="006301F5" w:rsidDel="006301F5">
          <w:rPr>
            <w:rPrChange w:id="324" w:author="Greg Landry" w:date="2019-07-15T08:45:00Z">
              <w:rPr>
                <w:b/>
              </w:rPr>
            </w:rPrChange>
          </w:rPr>
          <w:delText>-f "${cy_tools_path:openocd}/scripts/board/CYW920819EVB-02.cfg"</w:delText>
        </w:r>
      </w:del>
    </w:p>
    <w:p w14:paraId="6980CBF1" w14:textId="19549BE5" w:rsidR="00C443AC" w:rsidRPr="006301F5" w:rsidDel="006301F5" w:rsidRDefault="00C443AC" w:rsidP="006301F5">
      <w:pPr>
        <w:pStyle w:val="ListParagraph"/>
        <w:numPr>
          <w:ilvl w:val="1"/>
          <w:numId w:val="16"/>
        </w:numPr>
        <w:rPr>
          <w:del w:id="325" w:author="Greg Landry" w:date="2019-07-15T08:43:00Z"/>
          <w:rPrChange w:id="326" w:author="Greg Landry" w:date="2019-07-15T08:45:00Z">
            <w:rPr>
              <w:del w:id="327" w:author="Greg Landry" w:date="2019-07-15T08:43:00Z"/>
              <w:b/>
            </w:rPr>
          </w:rPrChange>
        </w:rPr>
        <w:pPrChange w:id="328" w:author="Greg Landry" w:date="2019-07-15T08:46:00Z">
          <w:pPr>
            <w:ind w:left="2160"/>
          </w:pPr>
        </w:pPrChange>
      </w:pPr>
      <w:del w:id="329" w:author="Greg Landry" w:date="2019-07-15T08:43:00Z">
        <w:r w:rsidRPr="006301F5" w:rsidDel="006301F5">
          <w:rPr>
            <w:rPrChange w:id="330" w:author="Greg Landry" w:date="2019-07-15T08:45:00Z">
              <w:rPr>
                <w:b/>
              </w:rPr>
            </w:rPrChange>
          </w:rPr>
          <w:delText>-c "puts stderr {Started by GNU MCU Eclipse}"</w:delText>
        </w:r>
      </w:del>
    </w:p>
    <w:p w14:paraId="6AB873D3" w14:textId="75703020" w:rsidR="00C443AC" w:rsidDel="006301F5" w:rsidRDefault="00C443AC" w:rsidP="006301F5">
      <w:pPr>
        <w:pStyle w:val="ListParagraph"/>
        <w:numPr>
          <w:ilvl w:val="1"/>
          <w:numId w:val="16"/>
        </w:numPr>
        <w:rPr>
          <w:del w:id="331" w:author="Greg Landry" w:date="2019-07-15T08:43:00Z"/>
        </w:rPr>
        <w:pPrChange w:id="332" w:author="Greg Landry" w:date="2019-07-15T08:46:00Z">
          <w:pPr>
            <w:ind w:left="1440"/>
          </w:pPr>
        </w:pPrChange>
      </w:pPr>
      <w:del w:id="333" w:author="Greg Landry" w:date="2019-07-15T08:43:00Z">
        <w:r w:rsidDel="006301F5">
          <w:delText>Executable Name:</w:delText>
        </w:r>
      </w:del>
    </w:p>
    <w:p w14:paraId="41E272A5" w14:textId="3DCD4145" w:rsidR="00126B96" w:rsidRPr="006301F5" w:rsidDel="006301F5" w:rsidRDefault="00C443AC" w:rsidP="006301F5">
      <w:pPr>
        <w:pStyle w:val="ListParagraph"/>
        <w:numPr>
          <w:ilvl w:val="1"/>
          <w:numId w:val="16"/>
        </w:numPr>
        <w:rPr>
          <w:del w:id="334" w:author="Greg Landry" w:date="2019-07-15T08:43:00Z"/>
          <w:rPrChange w:id="335" w:author="Greg Landry" w:date="2019-07-15T08:45:00Z">
            <w:rPr>
              <w:del w:id="336" w:author="Greg Landry" w:date="2019-07-15T08:43:00Z"/>
              <w:b/>
            </w:rPr>
          </w:rPrChange>
        </w:rPr>
        <w:pPrChange w:id="337" w:author="Greg Landry" w:date="2019-07-15T08:46:00Z">
          <w:pPr>
            <w:ind w:left="1800"/>
          </w:pPr>
        </w:pPrChange>
      </w:pPr>
      <w:del w:id="338" w:author="Greg Landry" w:date="2019-07-15T08:43:00Z">
        <w:r w:rsidRPr="006301F5" w:rsidDel="006301F5">
          <w:rPr>
            <w:rPrChange w:id="339" w:author="Greg Landry" w:date="2019-07-15T08:45:00Z">
              <w:rPr>
                <w:b/>
              </w:rPr>
            </w:rPrChange>
          </w:rPr>
          <w:delText>${cy_sdk_install_dir}</w:delText>
        </w:r>
        <w:r w:rsidR="00D86D81" w:rsidRPr="006301F5" w:rsidDel="006301F5">
          <w:rPr>
            <w:rPrChange w:id="340" w:author="Greg Landry" w:date="2019-07-15T08:45:00Z">
              <w:rPr>
                <w:b/>
              </w:rPr>
            </w:rPrChange>
          </w:rPr>
          <w:delText>/</w:delText>
        </w:r>
        <w:r w:rsidRPr="006301F5" w:rsidDel="006301F5">
          <w:rPr>
            <w:rPrChange w:id="341" w:author="Greg Landry" w:date="2019-07-15T08:45:00Z">
              <w:rPr>
                <w:b/>
              </w:rPr>
            </w:rPrChange>
          </w:rPr>
          <w:delText>tools</w:delText>
        </w:r>
        <w:r w:rsidR="00D86D81" w:rsidRPr="006301F5" w:rsidDel="006301F5">
          <w:rPr>
            <w:rPrChange w:id="342" w:author="Greg Landry" w:date="2019-07-15T08:45:00Z">
              <w:rPr>
                <w:b/>
              </w:rPr>
            </w:rPrChange>
          </w:rPr>
          <w:delText>/</w:delText>
        </w:r>
        <w:r w:rsidRPr="006301F5" w:rsidDel="006301F5">
          <w:rPr>
            <w:rPrChange w:id="343" w:author="Greg Landry" w:date="2019-07-15T08:45:00Z">
              <w:rPr>
                <w:b/>
              </w:rPr>
            </w:rPrChange>
          </w:rPr>
          <w:delText>gcc-7.2.1-1.0</w:delText>
        </w:r>
        <w:r w:rsidR="00D86D81" w:rsidRPr="006301F5" w:rsidDel="006301F5">
          <w:rPr>
            <w:rPrChange w:id="344" w:author="Greg Landry" w:date="2019-07-15T08:45:00Z">
              <w:rPr>
                <w:b/>
              </w:rPr>
            </w:rPrChange>
          </w:rPr>
          <w:delText>/</w:delText>
        </w:r>
        <w:r w:rsidRPr="006301F5" w:rsidDel="006301F5">
          <w:rPr>
            <w:rPrChange w:id="345" w:author="Greg Landry" w:date="2019-07-15T08:45:00Z">
              <w:rPr>
                <w:b/>
              </w:rPr>
            </w:rPrChange>
          </w:rPr>
          <w:delText>bin</w:delText>
        </w:r>
        <w:r w:rsidR="00D86D81" w:rsidRPr="006301F5" w:rsidDel="006301F5">
          <w:rPr>
            <w:rPrChange w:id="346" w:author="Greg Landry" w:date="2019-07-15T08:45:00Z">
              <w:rPr>
                <w:b/>
              </w:rPr>
            </w:rPrChange>
          </w:rPr>
          <w:delText>/</w:delText>
        </w:r>
        <w:r w:rsidRPr="006301F5" w:rsidDel="006301F5">
          <w:rPr>
            <w:rPrChange w:id="347" w:author="Greg Landry" w:date="2019-07-15T08:45:00Z">
              <w:rPr>
                <w:b/>
              </w:rPr>
            </w:rPrChange>
          </w:rPr>
          <w:delText>arm-none-eabi-gdb.exe</w:delText>
        </w:r>
      </w:del>
    </w:p>
    <w:p w14:paraId="78830BD5" w14:textId="03F2B4BF" w:rsidR="00C0288D" w:rsidDel="006301F5" w:rsidRDefault="00C0288D" w:rsidP="006301F5">
      <w:pPr>
        <w:pStyle w:val="ListParagraph"/>
        <w:numPr>
          <w:ilvl w:val="1"/>
          <w:numId w:val="16"/>
        </w:numPr>
        <w:rPr>
          <w:del w:id="348" w:author="Greg Landry" w:date="2019-07-15T08:45:00Z"/>
        </w:rPr>
        <w:pPrChange w:id="349" w:author="Greg Landry" w:date="2019-07-15T08:46:00Z">
          <w:pPr>
            <w:pStyle w:val="ListParagraph"/>
            <w:numPr>
              <w:numId w:val="16"/>
            </w:numPr>
            <w:ind w:hanging="360"/>
          </w:pPr>
        </w:pPrChange>
      </w:pPr>
      <w:del w:id="350" w:author="Greg Landry" w:date="2019-07-15T08:45:00Z">
        <w:r w:rsidDel="006301F5">
          <w:delText xml:space="preserve">Place a break point at the </w:delText>
        </w:r>
        <w:r w:rsidR="00282385" w:rsidDel="006301F5">
          <w:delText xml:space="preserve">wiced_rtos_delay_milliseconds call in the </w:delText>
        </w:r>
        <w:r w:rsidR="00B91352" w:rsidDel="006301F5">
          <w:delText>app_task</w:delText>
        </w:r>
        <w:r w:rsidR="00282385" w:rsidDel="006301F5">
          <w:delText xml:space="preserve"> thread</w:delText>
        </w:r>
        <w:r w:rsidR="00790AA0" w:rsidDel="006301F5">
          <w:delText xml:space="preserve"> in app.c</w:delText>
        </w:r>
        <w:r w:rsidDel="006301F5">
          <w:delText>.</w:delText>
        </w:r>
      </w:del>
    </w:p>
    <w:p w14:paraId="56231663" w14:textId="1C0A5A6D" w:rsidR="00126B96" w:rsidRDefault="00126B96" w:rsidP="006301F5">
      <w:pPr>
        <w:pStyle w:val="ListParagraph"/>
        <w:numPr>
          <w:ilvl w:val="1"/>
          <w:numId w:val="16"/>
        </w:numPr>
        <w:pPrChange w:id="351" w:author="Greg Landry" w:date="2019-07-15T08:46:00Z">
          <w:pPr>
            <w:pStyle w:val="ListParagraph"/>
            <w:numPr>
              <w:ilvl w:val="1"/>
              <w:numId w:val="16"/>
            </w:numPr>
            <w:ind w:left="1440" w:hanging="360"/>
          </w:pPr>
        </w:pPrChange>
      </w:pPr>
      <w:r>
        <w:t>Hint: To start</w:t>
      </w:r>
      <w:bookmarkStart w:id="352" w:name="_GoBack"/>
      <w:bookmarkEnd w:id="352"/>
      <w:r>
        <w:t xml:space="preserve"> the debugger click “Debug Attach” in the Quick Panel Launch Menu</w:t>
      </w:r>
    </w:p>
    <w:p w14:paraId="3327CF30" w14:textId="7F6AA16B" w:rsidR="00360E62" w:rsidRDefault="009C7D73" w:rsidP="00CF02D4">
      <w:pPr>
        <w:pStyle w:val="ListParagraph"/>
        <w:numPr>
          <w:ilvl w:val="0"/>
          <w:numId w:val="16"/>
        </w:numPr>
      </w:pPr>
      <w:r>
        <w:t>Pause execution. You should be in the</w:t>
      </w:r>
      <w:r w:rsidR="009E6459">
        <w:t xml:space="preserve"> </w:t>
      </w:r>
      <w:r w:rsidR="009E6459" w:rsidRPr="009E6459">
        <w:t>BUSY_WAIT_TILL_MANUAL_CONTINUE_IF_DEBUG_</w:t>
      </w:r>
      <w:proofErr w:type="gramStart"/>
      <w:r w:rsidR="009E6459" w:rsidRPr="009E6459">
        <w:t>ENABLED(</w:t>
      </w:r>
      <w:proofErr w:type="gramEnd"/>
      <w:r w:rsidR="009E6459" w:rsidRPr="009E6459">
        <w:t>) loop</w:t>
      </w:r>
      <w:r w:rsidR="009E6459">
        <w:t>.</w:t>
      </w:r>
    </w:p>
    <w:p w14:paraId="2AF2E7E6" w14:textId="55E0EF60" w:rsidR="00B22F50" w:rsidRDefault="000D1C71" w:rsidP="006D1A31">
      <w:pPr>
        <w:pStyle w:val="ListParagraph"/>
        <w:numPr>
          <w:ilvl w:val="0"/>
          <w:numId w:val="16"/>
        </w:numPr>
      </w:pPr>
      <w:r>
        <w:t xml:space="preserve">Set the value of </w:t>
      </w:r>
      <w:proofErr w:type="spellStart"/>
      <w:r w:rsidRPr="00885862">
        <w:rPr>
          <w:i/>
        </w:rPr>
        <w:t>spar_debug_contine</w:t>
      </w:r>
      <w:proofErr w:type="spellEnd"/>
      <w:r>
        <w:rPr>
          <w:i/>
        </w:rPr>
        <w:t xml:space="preserve"> </w:t>
      </w:r>
      <w:r w:rsidRPr="00C7784C">
        <w:t>to 1 to get out of the initial loop</w:t>
      </w:r>
      <w:r>
        <w:t>.</w:t>
      </w:r>
    </w:p>
    <w:p w14:paraId="7FADB8DF" w14:textId="6845047F" w:rsidR="0069466B" w:rsidRDefault="00C0288D" w:rsidP="00CF02D4">
      <w:pPr>
        <w:pStyle w:val="ListParagraph"/>
        <w:numPr>
          <w:ilvl w:val="0"/>
          <w:numId w:val="16"/>
        </w:numPr>
      </w:pPr>
      <w:r>
        <w:t xml:space="preserve">Execute a few </w:t>
      </w:r>
      <w:r w:rsidR="00BC3291">
        <w:t xml:space="preserve">more </w:t>
      </w:r>
      <w:r>
        <w:t>times</w:t>
      </w:r>
      <w:r w:rsidR="00C2300B">
        <w:t xml:space="preserve"> and notice that execution </w:t>
      </w:r>
      <w:r w:rsidR="006D1A31">
        <w:t>suspends</w:t>
      </w:r>
      <w:r w:rsidR="00C2300B">
        <w:t xml:space="preserve"> at </w:t>
      </w:r>
      <w:r w:rsidR="00BC3291">
        <w:t>the</w:t>
      </w:r>
      <w:r w:rsidR="00C2300B">
        <w:t xml:space="preserve"> breakpoint</w:t>
      </w:r>
      <w:r w:rsidR="00BC3291">
        <w:t xml:space="preserve"> you added</w:t>
      </w:r>
      <w:r>
        <w:t>.</w:t>
      </w:r>
    </w:p>
    <w:p w14:paraId="3EF178A7" w14:textId="4D2781DC" w:rsidR="00C0288D" w:rsidRDefault="00C2300B" w:rsidP="00CF02D4">
      <w:pPr>
        <w:pStyle w:val="ListParagraph"/>
        <w:numPr>
          <w:ilvl w:val="0"/>
          <w:numId w:val="16"/>
        </w:numPr>
      </w:pPr>
      <w:r>
        <w:t>Observe</w:t>
      </w:r>
      <w:r w:rsidR="00C0288D">
        <w:t xml:space="preserve"> that the LED does not turn on because the variable </w:t>
      </w:r>
      <w:r w:rsidR="00EF1256">
        <w:t>"</w:t>
      </w:r>
      <w:r w:rsidR="00C0288D">
        <w:t>led</w:t>
      </w:r>
      <w:r w:rsidR="00EF1256">
        <w:t>"</w:t>
      </w:r>
      <w:r w:rsidR="00C0288D">
        <w:t xml:space="preserve"> never changes.</w:t>
      </w:r>
    </w:p>
    <w:p w14:paraId="6024C442" w14:textId="3E4E65A7"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609E85D1" w14:textId="772261F4" w:rsidR="00B22F50" w:rsidRDefault="00B22F50" w:rsidP="00B22F50">
      <w:pPr>
        <w:pStyle w:val="ListParagraph"/>
        <w:numPr>
          <w:ilvl w:val="1"/>
          <w:numId w:val="16"/>
        </w:numPr>
      </w:pPr>
      <w:r>
        <w:t>Hint: The LED is active low.</w:t>
      </w:r>
    </w:p>
    <w:p w14:paraId="4E6BBB15" w14:textId="4A0F3349" w:rsidR="00E77A21" w:rsidRDefault="00C0288D" w:rsidP="00CF02D4">
      <w:pPr>
        <w:pStyle w:val="ListParagraph"/>
        <w:numPr>
          <w:ilvl w:val="0"/>
          <w:numId w:val="16"/>
        </w:numPr>
      </w:pPr>
      <w:r>
        <w:t>Note that the LED now turns on.</w:t>
      </w:r>
    </w:p>
    <w:p w14:paraId="0332A6F4" w14:textId="0413F2A9" w:rsidR="00C0288D" w:rsidRDefault="00AE2CCF" w:rsidP="00E77A21">
      <w:pPr>
        <w:pStyle w:val="ListParagraph"/>
        <w:numPr>
          <w:ilvl w:val="0"/>
          <w:numId w:val="16"/>
        </w:numPr>
      </w:pPr>
      <w:r>
        <w:t>Stop the debugger by pressing the stop button.</w:t>
      </w:r>
    </w:p>
    <w:p w14:paraId="0C5101CF" w14:textId="59D66DDF" w:rsidR="006D1A31" w:rsidRDefault="006D1A31" w:rsidP="00E77A21">
      <w:pPr>
        <w:pStyle w:val="ListParagraph"/>
        <w:numPr>
          <w:ilvl w:val="0"/>
          <w:numId w:val="16"/>
        </w:numPr>
      </w:pPr>
      <w:r>
        <w:t>Use the menu item Window &gt; Perspective &gt; Reset Perspective.</w:t>
      </w:r>
    </w:p>
    <w:sectPr w:rsidR="006D1A31">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DF23D" w14:textId="77777777" w:rsidR="00442A80" w:rsidRDefault="00442A80" w:rsidP="00DF6D18">
      <w:r>
        <w:separator/>
      </w:r>
    </w:p>
  </w:endnote>
  <w:endnote w:type="continuationSeparator" w:id="0">
    <w:p w14:paraId="2900483B" w14:textId="77777777" w:rsidR="00442A80" w:rsidRDefault="00442A80"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B23D5E" w:rsidRDefault="00B23D5E" w:rsidP="00547CF1">
            <w:pPr>
              <w:pStyle w:val="Footer"/>
              <w:spacing w:after="0"/>
            </w:pPr>
          </w:p>
          <w:p w14:paraId="4C29FDE6" w14:textId="20F58CF6" w:rsidR="00B23D5E" w:rsidRDefault="00B23D5E"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40</w:t>
            </w:r>
            <w:r>
              <w:rPr>
                <w:noProof/>
              </w:rPr>
              <w:fldChar w:fldCharType="end"/>
            </w:r>
          </w:p>
        </w:sdtContent>
      </w:sdt>
    </w:sdtContent>
  </w:sdt>
  <w:p w14:paraId="75581528" w14:textId="77777777" w:rsidR="00B23D5E" w:rsidRDefault="00B23D5E"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700F8" w14:textId="77777777" w:rsidR="00442A80" w:rsidRDefault="00442A80" w:rsidP="00DF6D18">
      <w:r>
        <w:separator/>
      </w:r>
    </w:p>
  </w:footnote>
  <w:footnote w:type="continuationSeparator" w:id="0">
    <w:p w14:paraId="30FC5D47" w14:textId="77777777" w:rsidR="00442A80" w:rsidRDefault="00442A80"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B23D5E" w:rsidRDefault="00B23D5E">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970"/>
    <w:multiLevelType w:val="hybridMultilevel"/>
    <w:tmpl w:val="1B389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9EE056B"/>
    <w:multiLevelType w:val="hybridMultilevel"/>
    <w:tmpl w:val="05168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218EE"/>
    <w:multiLevelType w:val="hybridMultilevel"/>
    <w:tmpl w:val="EF4E0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14821"/>
    <w:multiLevelType w:val="hybridMultilevel"/>
    <w:tmpl w:val="1074A6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8727F"/>
    <w:multiLevelType w:val="hybridMultilevel"/>
    <w:tmpl w:val="8E0856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5C31899"/>
    <w:multiLevelType w:val="hybridMultilevel"/>
    <w:tmpl w:val="C138F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A1008"/>
    <w:multiLevelType w:val="hybridMultilevel"/>
    <w:tmpl w:val="8922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0"/>
  </w:num>
  <w:num w:numId="3">
    <w:abstractNumId w:val="4"/>
  </w:num>
  <w:num w:numId="4">
    <w:abstractNumId w:val="22"/>
  </w:num>
  <w:num w:numId="5">
    <w:abstractNumId w:val="1"/>
  </w:num>
  <w:num w:numId="6">
    <w:abstractNumId w:val="15"/>
  </w:num>
  <w:num w:numId="7">
    <w:abstractNumId w:val="8"/>
  </w:num>
  <w:num w:numId="8">
    <w:abstractNumId w:val="18"/>
  </w:num>
  <w:num w:numId="9">
    <w:abstractNumId w:val="27"/>
  </w:num>
  <w:num w:numId="10">
    <w:abstractNumId w:val="31"/>
  </w:num>
  <w:num w:numId="11">
    <w:abstractNumId w:val="32"/>
  </w:num>
  <w:num w:numId="12">
    <w:abstractNumId w:val="3"/>
  </w:num>
  <w:num w:numId="13">
    <w:abstractNumId w:val="30"/>
  </w:num>
  <w:num w:numId="14">
    <w:abstractNumId w:val="29"/>
  </w:num>
  <w:num w:numId="15">
    <w:abstractNumId w:val="9"/>
  </w:num>
  <w:num w:numId="16">
    <w:abstractNumId w:val="16"/>
  </w:num>
  <w:num w:numId="17">
    <w:abstractNumId w:val="21"/>
  </w:num>
  <w:num w:numId="18">
    <w:abstractNumId w:val="6"/>
  </w:num>
  <w:num w:numId="19">
    <w:abstractNumId w:val="13"/>
  </w:num>
  <w:num w:numId="20">
    <w:abstractNumId w:val="33"/>
  </w:num>
  <w:num w:numId="21">
    <w:abstractNumId w:val="7"/>
  </w:num>
  <w:num w:numId="22">
    <w:abstractNumId w:val="11"/>
  </w:num>
  <w:num w:numId="23">
    <w:abstractNumId w:val="23"/>
  </w:num>
  <w:num w:numId="24">
    <w:abstractNumId w:val="17"/>
  </w:num>
  <w:num w:numId="25">
    <w:abstractNumId w:val="24"/>
  </w:num>
  <w:num w:numId="26">
    <w:abstractNumId w:val="0"/>
  </w:num>
  <w:num w:numId="27">
    <w:abstractNumId w:val="26"/>
  </w:num>
  <w:num w:numId="28">
    <w:abstractNumId w:val="14"/>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5"/>
  </w:num>
  <w:num w:numId="33">
    <w:abstractNumId w:val="2"/>
  </w:num>
  <w:num w:numId="34">
    <w:abstractNumId w:val="5"/>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5-21-3828945024-3187688870-2345676969-5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35BA4"/>
    <w:rsid w:val="00035FAF"/>
    <w:rsid w:val="00042880"/>
    <w:rsid w:val="00044C80"/>
    <w:rsid w:val="00045AC8"/>
    <w:rsid w:val="00045ED8"/>
    <w:rsid w:val="00046E48"/>
    <w:rsid w:val="000471C1"/>
    <w:rsid w:val="0005154B"/>
    <w:rsid w:val="00051E3C"/>
    <w:rsid w:val="00052389"/>
    <w:rsid w:val="0005324C"/>
    <w:rsid w:val="0005738F"/>
    <w:rsid w:val="000606B4"/>
    <w:rsid w:val="000624A5"/>
    <w:rsid w:val="0006443F"/>
    <w:rsid w:val="000666AF"/>
    <w:rsid w:val="000667D6"/>
    <w:rsid w:val="00074015"/>
    <w:rsid w:val="00074CEE"/>
    <w:rsid w:val="00075FA4"/>
    <w:rsid w:val="000832F6"/>
    <w:rsid w:val="000852FD"/>
    <w:rsid w:val="00091D4D"/>
    <w:rsid w:val="00092DAF"/>
    <w:rsid w:val="00093229"/>
    <w:rsid w:val="00093A9C"/>
    <w:rsid w:val="00096E47"/>
    <w:rsid w:val="000A0487"/>
    <w:rsid w:val="000A10C2"/>
    <w:rsid w:val="000A2E78"/>
    <w:rsid w:val="000A3B15"/>
    <w:rsid w:val="000A67A3"/>
    <w:rsid w:val="000A7893"/>
    <w:rsid w:val="000A7C62"/>
    <w:rsid w:val="000B3CDE"/>
    <w:rsid w:val="000B444B"/>
    <w:rsid w:val="000B480A"/>
    <w:rsid w:val="000B49C4"/>
    <w:rsid w:val="000B6BDD"/>
    <w:rsid w:val="000C3418"/>
    <w:rsid w:val="000C3B73"/>
    <w:rsid w:val="000C4E6B"/>
    <w:rsid w:val="000C733D"/>
    <w:rsid w:val="000D0170"/>
    <w:rsid w:val="000D0E81"/>
    <w:rsid w:val="000D1C71"/>
    <w:rsid w:val="000D5180"/>
    <w:rsid w:val="000D5CC1"/>
    <w:rsid w:val="000D6EDD"/>
    <w:rsid w:val="000D7031"/>
    <w:rsid w:val="000E17A0"/>
    <w:rsid w:val="000E36BD"/>
    <w:rsid w:val="000E507F"/>
    <w:rsid w:val="000E5492"/>
    <w:rsid w:val="000E59C2"/>
    <w:rsid w:val="000E59E1"/>
    <w:rsid w:val="000E5ECB"/>
    <w:rsid w:val="000E7342"/>
    <w:rsid w:val="000F2158"/>
    <w:rsid w:val="000F280C"/>
    <w:rsid w:val="000F2E84"/>
    <w:rsid w:val="000F4EBA"/>
    <w:rsid w:val="000F5208"/>
    <w:rsid w:val="000F5601"/>
    <w:rsid w:val="00102054"/>
    <w:rsid w:val="001023D7"/>
    <w:rsid w:val="0010714C"/>
    <w:rsid w:val="00110807"/>
    <w:rsid w:val="00110CE4"/>
    <w:rsid w:val="00110FFE"/>
    <w:rsid w:val="00112EEC"/>
    <w:rsid w:val="00114104"/>
    <w:rsid w:val="0011517F"/>
    <w:rsid w:val="00122923"/>
    <w:rsid w:val="0012300A"/>
    <w:rsid w:val="00126B96"/>
    <w:rsid w:val="00126DF9"/>
    <w:rsid w:val="001272DD"/>
    <w:rsid w:val="00130E71"/>
    <w:rsid w:val="001318AB"/>
    <w:rsid w:val="00132EF0"/>
    <w:rsid w:val="001359B5"/>
    <w:rsid w:val="001360DD"/>
    <w:rsid w:val="0013705D"/>
    <w:rsid w:val="001377A2"/>
    <w:rsid w:val="00137E77"/>
    <w:rsid w:val="0014016F"/>
    <w:rsid w:val="001448EB"/>
    <w:rsid w:val="001542E2"/>
    <w:rsid w:val="001546BA"/>
    <w:rsid w:val="0015653A"/>
    <w:rsid w:val="00156EEC"/>
    <w:rsid w:val="00164877"/>
    <w:rsid w:val="001655B7"/>
    <w:rsid w:val="00165DB6"/>
    <w:rsid w:val="001665BE"/>
    <w:rsid w:val="00167802"/>
    <w:rsid w:val="00167897"/>
    <w:rsid w:val="00170451"/>
    <w:rsid w:val="00173563"/>
    <w:rsid w:val="0017417E"/>
    <w:rsid w:val="00175AB2"/>
    <w:rsid w:val="0017625B"/>
    <w:rsid w:val="001769AE"/>
    <w:rsid w:val="00177F74"/>
    <w:rsid w:val="00180147"/>
    <w:rsid w:val="001819F1"/>
    <w:rsid w:val="00182071"/>
    <w:rsid w:val="00182794"/>
    <w:rsid w:val="0018356F"/>
    <w:rsid w:val="00184A63"/>
    <w:rsid w:val="00184D8D"/>
    <w:rsid w:val="00193937"/>
    <w:rsid w:val="00197426"/>
    <w:rsid w:val="001A05BD"/>
    <w:rsid w:val="001A2540"/>
    <w:rsid w:val="001A3849"/>
    <w:rsid w:val="001A3876"/>
    <w:rsid w:val="001A5C1E"/>
    <w:rsid w:val="001B0D8E"/>
    <w:rsid w:val="001B1B56"/>
    <w:rsid w:val="001B22CC"/>
    <w:rsid w:val="001B51F8"/>
    <w:rsid w:val="001B6FE8"/>
    <w:rsid w:val="001C02CE"/>
    <w:rsid w:val="001C0B7E"/>
    <w:rsid w:val="001C1A00"/>
    <w:rsid w:val="001C3071"/>
    <w:rsid w:val="001C350E"/>
    <w:rsid w:val="001C3F78"/>
    <w:rsid w:val="001C4089"/>
    <w:rsid w:val="001C41CE"/>
    <w:rsid w:val="001C707A"/>
    <w:rsid w:val="001C710B"/>
    <w:rsid w:val="001C7651"/>
    <w:rsid w:val="001D092F"/>
    <w:rsid w:val="001D3C13"/>
    <w:rsid w:val="001D4188"/>
    <w:rsid w:val="001D4AE6"/>
    <w:rsid w:val="001D5BDF"/>
    <w:rsid w:val="001E01B2"/>
    <w:rsid w:val="001E0CD6"/>
    <w:rsid w:val="001E46A8"/>
    <w:rsid w:val="001E500C"/>
    <w:rsid w:val="001E5730"/>
    <w:rsid w:val="001F1A5D"/>
    <w:rsid w:val="001F3DE2"/>
    <w:rsid w:val="001F4198"/>
    <w:rsid w:val="001F6395"/>
    <w:rsid w:val="001F64FC"/>
    <w:rsid w:val="002006C0"/>
    <w:rsid w:val="00200F79"/>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358E0"/>
    <w:rsid w:val="00240104"/>
    <w:rsid w:val="00242C1E"/>
    <w:rsid w:val="00243524"/>
    <w:rsid w:val="00254990"/>
    <w:rsid w:val="002550EA"/>
    <w:rsid w:val="002563F7"/>
    <w:rsid w:val="00257A05"/>
    <w:rsid w:val="0026201E"/>
    <w:rsid w:val="00263211"/>
    <w:rsid w:val="002633B2"/>
    <w:rsid w:val="00264AA3"/>
    <w:rsid w:val="00266D14"/>
    <w:rsid w:val="002675A0"/>
    <w:rsid w:val="00271DA3"/>
    <w:rsid w:val="00272A42"/>
    <w:rsid w:val="00272B9A"/>
    <w:rsid w:val="00273E20"/>
    <w:rsid w:val="00274B5C"/>
    <w:rsid w:val="00275726"/>
    <w:rsid w:val="00276620"/>
    <w:rsid w:val="00280BC8"/>
    <w:rsid w:val="00281DB9"/>
    <w:rsid w:val="00282385"/>
    <w:rsid w:val="00283403"/>
    <w:rsid w:val="00283B23"/>
    <w:rsid w:val="002843E1"/>
    <w:rsid w:val="00284DDD"/>
    <w:rsid w:val="0028641F"/>
    <w:rsid w:val="00287758"/>
    <w:rsid w:val="00291A75"/>
    <w:rsid w:val="00292555"/>
    <w:rsid w:val="002926A3"/>
    <w:rsid w:val="0029288C"/>
    <w:rsid w:val="00292E3E"/>
    <w:rsid w:val="0029333E"/>
    <w:rsid w:val="0029545D"/>
    <w:rsid w:val="00296706"/>
    <w:rsid w:val="00297104"/>
    <w:rsid w:val="002A0044"/>
    <w:rsid w:val="002A0254"/>
    <w:rsid w:val="002A310D"/>
    <w:rsid w:val="002A4EE8"/>
    <w:rsid w:val="002A516D"/>
    <w:rsid w:val="002B12E6"/>
    <w:rsid w:val="002B1F69"/>
    <w:rsid w:val="002B4FAC"/>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D793A"/>
    <w:rsid w:val="002D7FD6"/>
    <w:rsid w:val="002E0624"/>
    <w:rsid w:val="002E518A"/>
    <w:rsid w:val="002F14C4"/>
    <w:rsid w:val="002F1D22"/>
    <w:rsid w:val="002F56EB"/>
    <w:rsid w:val="002F6684"/>
    <w:rsid w:val="002F67B6"/>
    <w:rsid w:val="002F6DCF"/>
    <w:rsid w:val="0030144B"/>
    <w:rsid w:val="00301AE7"/>
    <w:rsid w:val="00303F58"/>
    <w:rsid w:val="00304FBE"/>
    <w:rsid w:val="0030785E"/>
    <w:rsid w:val="003078A8"/>
    <w:rsid w:val="003129CE"/>
    <w:rsid w:val="00313001"/>
    <w:rsid w:val="003135D6"/>
    <w:rsid w:val="00313FF1"/>
    <w:rsid w:val="00314625"/>
    <w:rsid w:val="00315A49"/>
    <w:rsid w:val="003170BD"/>
    <w:rsid w:val="00321C35"/>
    <w:rsid w:val="003233D4"/>
    <w:rsid w:val="00323B21"/>
    <w:rsid w:val="00326FA0"/>
    <w:rsid w:val="003275D6"/>
    <w:rsid w:val="00331E67"/>
    <w:rsid w:val="00334167"/>
    <w:rsid w:val="00336336"/>
    <w:rsid w:val="00337407"/>
    <w:rsid w:val="00340E70"/>
    <w:rsid w:val="003419AE"/>
    <w:rsid w:val="003445E6"/>
    <w:rsid w:val="00345F3F"/>
    <w:rsid w:val="00346120"/>
    <w:rsid w:val="003470C2"/>
    <w:rsid w:val="0035073A"/>
    <w:rsid w:val="00350E39"/>
    <w:rsid w:val="003526CF"/>
    <w:rsid w:val="00352947"/>
    <w:rsid w:val="00355489"/>
    <w:rsid w:val="00360E62"/>
    <w:rsid w:val="0036260E"/>
    <w:rsid w:val="00362C22"/>
    <w:rsid w:val="00362F0E"/>
    <w:rsid w:val="003655A6"/>
    <w:rsid w:val="0037207F"/>
    <w:rsid w:val="00374375"/>
    <w:rsid w:val="00376E49"/>
    <w:rsid w:val="00380554"/>
    <w:rsid w:val="003817F7"/>
    <w:rsid w:val="00381992"/>
    <w:rsid w:val="00382507"/>
    <w:rsid w:val="003825FF"/>
    <w:rsid w:val="00383177"/>
    <w:rsid w:val="00383E84"/>
    <w:rsid w:val="00384FEF"/>
    <w:rsid w:val="003853D7"/>
    <w:rsid w:val="0038642E"/>
    <w:rsid w:val="00387C1D"/>
    <w:rsid w:val="0039024C"/>
    <w:rsid w:val="00392117"/>
    <w:rsid w:val="00392C05"/>
    <w:rsid w:val="00395128"/>
    <w:rsid w:val="0039793C"/>
    <w:rsid w:val="00397ACA"/>
    <w:rsid w:val="003A2F09"/>
    <w:rsid w:val="003A355F"/>
    <w:rsid w:val="003A6C45"/>
    <w:rsid w:val="003A7538"/>
    <w:rsid w:val="003A7D2C"/>
    <w:rsid w:val="003B054D"/>
    <w:rsid w:val="003B0E91"/>
    <w:rsid w:val="003B1587"/>
    <w:rsid w:val="003B2C9C"/>
    <w:rsid w:val="003B2E2C"/>
    <w:rsid w:val="003B4BC5"/>
    <w:rsid w:val="003B561C"/>
    <w:rsid w:val="003B66DF"/>
    <w:rsid w:val="003B7B2A"/>
    <w:rsid w:val="003C27CC"/>
    <w:rsid w:val="003C323F"/>
    <w:rsid w:val="003C52E6"/>
    <w:rsid w:val="003C62C1"/>
    <w:rsid w:val="003D14E0"/>
    <w:rsid w:val="003D39DA"/>
    <w:rsid w:val="003D3C78"/>
    <w:rsid w:val="003E16D3"/>
    <w:rsid w:val="003E3652"/>
    <w:rsid w:val="003E39EE"/>
    <w:rsid w:val="003E542D"/>
    <w:rsid w:val="003E5C0F"/>
    <w:rsid w:val="003E6C7C"/>
    <w:rsid w:val="003E7F4F"/>
    <w:rsid w:val="003F0032"/>
    <w:rsid w:val="003F19A0"/>
    <w:rsid w:val="003F2901"/>
    <w:rsid w:val="003F29F7"/>
    <w:rsid w:val="003F41A6"/>
    <w:rsid w:val="003F7E7F"/>
    <w:rsid w:val="0040035E"/>
    <w:rsid w:val="004007F8"/>
    <w:rsid w:val="00405615"/>
    <w:rsid w:val="00406245"/>
    <w:rsid w:val="00407568"/>
    <w:rsid w:val="00410720"/>
    <w:rsid w:val="00410B59"/>
    <w:rsid w:val="004119D6"/>
    <w:rsid w:val="00415095"/>
    <w:rsid w:val="00415307"/>
    <w:rsid w:val="004161C0"/>
    <w:rsid w:val="00416612"/>
    <w:rsid w:val="00417EB2"/>
    <w:rsid w:val="00421C06"/>
    <w:rsid w:val="00423020"/>
    <w:rsid w:val="0042770E"/>
    <w:rsid w:val="004320E0"/>
    <w:rsid w:val="00434147"/>
    <w:rsid w:val="00434901"/>
    <w:rsid w:val="00435CF4"/>
    <w:rsid w:val="004377C2"/>
    <w:rsid w:val="00440667"/>
    <w:rsid w:val="00442A80"/>
    <w:rsid w:val="0044445E"/>
    <w:rsid w:val="004446D7"/>
    <w:rsid w:val="00445477"/>
    <w:rsid w:val="00445DBC"/>
    <w:rsid w:val="004475C1"/>
    <w:rsid w:val="00447CB9"/>
    <w:rsid w:val="00450660"/>
    <w:rsid w:val="00451963"/>
    <w:rsid w:val="00453CA7"/>
    <w:rsid w:val="00454582"/>
    <w:rsid w:val="00454EBF"/>
    <w:rsid w:val="004566FB"/>
    <w:rsid w:val="00456C75"/>
    <w:rsid w:val="00462C23"/>
    <w:rsid w:val="00464E99"/>
    <w:rsid w:val="004662A3"/>
    <w:rsid w:val="0047091C"/>
    <w:rsid w:val="004723A1"/>
    <w:rsid w:val="00477897"/>
    <w:rsid w:val="0048212A"/>
    <w:rsid w:val="00483455"/>
    <w:rsid w:val="0048417C"/>
    <w:rsid w:val="004860D2"/>
    <w:rsid w:val="004865E3"/>
    <w:rsid w:val="00487408"/>
    <w:rsid w:val="00492266"/>
    <w:rsid w:val="004941CE"/>
    <w:rsid w:val="004955AC"/>
    <w:rsid w:val="004958DA"/>
    <w:rsid w:val="00495AFF"/>
    <w:rsid w:val="0049795E"/>
    <w:rsid w:val="004A0692"/>
    <w:rsid w:val="004A1CE9"/>
    <w:rsid w:val="004A21DC"/>
    <w:rsid w:val="004A28C4"/>
    <w:rsid w:val="004A4D30"/>
    <w:rsid w:val="004A5780"/>
    <w:rsid w:val="004A59A0"/>
    <w:rsid w:val="004A6370"/>
    <w:rsid w:val="004B0089"/>
    <w:rsid w:val="004B1557"/>
    <w:rsid w:val="004B27FC"/>
    <w:rsid w:val="004B2BF1"/>
    <w:rsid w:val="004B40D3"/>
    <w:rsid w:val="004B4198"/>
    <w:rsid w:val="004B5F98"/>
    <w:rsid w:val="004B649F"/>
    <w:rsid w:val="004B65B0"/>
    <w:rsid w:val="004B7B8B"/>
    <w:rsid w:val="004C1AEE"/>
    <w:rsid w:val="004C42B9"/>
    <w:rsid w:val="004C57F3"/>
    <w:rsid w:val="004C76D0"/>
    <w:rsid w:val="004D144F"/>
    <w:rsid w:val="004D2D19"/>
    <w:rsid w:val="004D3236"/>
    <w:rsid w:val="004D4A27"/>
    <w:rsid w:val="004D51FE"/>
    <w:rsid w:val="004D532F"/>
    <w:rsid w:val="004E1545"/>
    <w:rsid w:val="004E23B4"/>
    <w:rsid w:val="004E3F6D"/>
    <w:rsid w:val="004F02B0"/>
    <w:rsid w:val="004F0F89"/>
    <w:rsid w:val="004F5DDD"/>
    <w:rsid w:val="004F6220"/>
    <w:rsid w:val="004F694C"/>
    <w:rsid w:val="004F7835"/>
    <w:rsid w:val="00502B57"/>
    <w:rsid w:val="00504F62"/>
    <w:rsid w:val="005112DE"/>
    <w:rsid w:val="00512E98"/>
    <w:rsid w:val="005131C6"/>
    <w:rsid w:val="00516A68"/>
    <w:rsid w:val="00516EB9"/>
    <w:rsid w:val="00516FC4"/>
    <w:rsid w:val="005202BB"/>
    <w:rsid w:val="00523943"/>
    <w:rsid w:val="00533918"/>
    <w:rsid w:val="00533AB8"/>
    <w:rsid w:val="00533EEA"/>
    <w:rsid w:val="00534CCC"/>
    <w:rsid w:val="0053641D"/>
    <w:rsid w:val="00536B74"/>
    <w:rsid w:val="00536FB2"/>
    <w:rsid w:val="005428A1"/>
    <w:rsid w:val="00542D5D"/>
    <w:rsid w:val="00543DE1"/>
    <w:rsid w:val="00547CF1"/>
    <w:rsid w:val="00553617"/>
    <w:rsid w:val="00554609"/>
    <w:rsid w:val="005548D0"/>
    <w:rsid w:val="005566B9"/>
    <w:rsid w:val="00556704"/>
    <w:rsid w:val="00556B3B"/>
    <w:rsid w:val="00560972"/>
    <w:rsid w:val="00564665"/>
    <w:rsid w:val="00564684"/>
    <w:rsid w:val="005654CD"/>
    <w:rsid w:val="00566882"/>
    <w:rsid w:val="005670F8"/>
    <w:rsid w:val="00567815"/>
    <w:rsid w:val="0056799C"/>
    <w:rsid w:val="00567D0B"/>
    <w:rsid w:val="00575749"/>
    <w:rsid w:val="00575ACF"/>
    <w:rsid w:val="00576A0B"/>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A4F2A"/>
    <w:rsid w:val="005A5A7F"/>
    <w:rsid w:val="005B467B"/>
    <w:rsid w:val="005C00CC"/>
    <w:rsid w:val="005C26A9"/>
    <w:rsid w:val="005C4366"/>
    <w:rsid w:val="005C4367"/>
    <w:rsid w:val="005C4632"/>
    <w:rsid w:val="005C585F"/>
    <w:rsid w:val="005D08CE"/>
    <w:rsid w:val="005D117E"/>
    <w:rsid w:val="005D48B6"/>
    <w:rsid w:val="005D61CA"/>
    <w:rsid w:val="005D6B1F"/>
    <w:rsid w:val="005E248C"/>
    <w:rsid w:val="005E5743"/>
    <w:rsid w:val="005E5EED"/>
    <w:rsid w:val="005F0D90"/>
    <w:rsid w:val="005F3747"/>
    <w:rsid w:val="005F3959"/>
    <w:rsid w:val="005F67C7"/>
    <w:rsid w:val="005F6C64"/>
    <w:rsid w:val="005F73D7"/>
    <w:rsid w:val="006072F0"/>
    <w:rsid w:val="00612559"/>
    <w:rsid w:val="00613236"/>
    <w:rsid w:val="0061676E"/>
    <w:rsid w:val="0061794C"/>
    <w:rsid w:val="0062275F"/>
    <w:rsid w:val="00622D6A"/>
    <w:rsid w:val="00625C0B"/>
    <w:rsid w:val="006301F5"/>
    <w:rsid w:val="00630ABF"/>
    <w:rsid w:val="00631730"/>
    <w:rsid w:val="006334AE"/>
    <w:rsid w:val="00633C0D"/>
    <w:rsid w:val="00635A33"/>
    <w:rsid w:val="00636A16"/>
    <w:rsid w:val="00640EA5"/>
    <w:rsid w:val="006437B2"/>
    <w:rsid w:val="00645E5F"/>
    <w:rsid w:val="00647F4D"/>
    <w:rsid w:val="00651346"/>
    <w:rsid w:val="0065245C"/>
    <w:rsid w:val="00653120"/>
    <w:rsid w:val="00653927"/>
    <w:rsid w:val="00655426"/>
    <w:rsid w:val="00657321"/>
    <w:rsid w:val="0065757C"/>
    <w:rsid w:val="00660F39"/>
    <w:rsid w:val="006632D0"/>
    <w:rsid w:val="006634EB"/>
    <w:rsid w:val="0066455D"/>
    <w:rsid w:val="00666361"/>
    <w:rsid w:val="00667658"/>
    <w:rsid w:val="00671694"/>
    <w:rsid w:val="006721EE"/>
    <w:rsid w:val="00672B85"/>
    <w:rsid w:val="00672DB9"/>
    <w:rsid w:val="00673B85"/>
    <w:rsid w:val="006744BB"/>
    <w:rsid w:val="00674FA2"/>
    <w:rsid w:val="006755DE"/>
    <w:rsid w:val="00677D68"/>
    <w:rsid w:val="00680B9F"/>
    <w:rsid w:val="00681A8E"/>
    <w:rsid w:val="00687936"/>
    <w:rsid w:val="006920C3"/>
    <w:rsid w:val="00693A41"/>
    <w:rsid w:val="006941F5"/>
    <w:rsid w:val="0069466B"/>
    <w:rsid w:val="00696519"/>
    <w:rsid w:val="006A3D0C"/>
    <w:rsid w:val="006A5201"/>
    <w:rsid w:val="006A56D2"/>
    <w:rsid w:val="006B1E0D"/>
    <w:rsid w:val="006B26ED"/>
    <w:rsid w:val="006B442B"/>
    <w:rsid w:val="006B527C"/>
    <w:rsid w:val="006B5FCE"/>
    <w:rsid w:val="006B705D"/>
    <w:rsid w:val="006B7DD9"/>
    <w:rsid w:val="006B7E6B"/>
    <w:rsid w:val="006C1488"/>
    <w:rsid w:val="006C196C"/>
    <w:rsid w:val="006C3B4F"/>
    <w:rsid w:val="006C4097"/>
    <w:rsid w:val="006C4A51"/>
    <w:rsid w:val="006C4C82"/>
    <w:rsid w:val="006C4FFF"/>
    <w:rsid w:val="006C50B4"/>
    <w:rsid w:val="006C7EE3"/>
    <w:rsid w:val="006D1A31"/>
    <w:rsid w:val="006D4B35"/>
    <w:rsid w:val="006E055A"/>
    <w:rsid w:val="006E18DC"/>
    <w:rsid w:val="006E4CFD"/>
    <w:rsid w:val="006E50AB"/>
    <w:rsid w:val="006E6E02"/>
    <w:rsid w:val="006F5B29"/>
    <w:rsid w:val="007019EB"/>
    <w:rsid w:val="007026BA"/>
    <w:rsid w:val="0070483D"/>
    <w:rsid w:val="007077A4"/>
    <w:rsid w:val="007111FC"/>
    <w:rsid w:val="0071136F"/>
    <w:rsid w:val="00712EDA"/>
    <w:rsid w:val="00713B98"/>
    <w:rsid w:val="00715F4B"/>
    <w:rsid w:val="00722859"/>
    <w:rsid w:val="00725EF5"/>
    <w:rsid w:val="00726034"/>
    <w:rsid w:val="007316F3"/>
    <w:rsid w:val="00733B92"/>
    <w:rsid w:val="00733B95"/>
    <w:rsid w:val="00733CBD"/>
    <w:rsid w:val="007341D8"/>
    <w:rsid w:val="0073437C"/>
    <w:rsid w:val="007345E4"/>
    <w:rsid w:val="00734741"/>
    <w:rsid w:val="00735299"/>
    <w:rsid w:val="00735F20"/>
    <w:rsid w:val="0074305C"/>
    <w:rsid w:val="00743B4C"/>
    <w:rsid w:val="007441C3"/>
    <w:rsid w:val="00745C81"/>
    <w:rsid w:val="007462B8"/>
    <w:rsid w:val="00746309"/>
    <w:rsid w:val="00750EA8"/>
    <w:rsid w:val="0075216D"/>
    <w:rsid w:val="007544A6"/>
    <w:rsid w:val="00757332"/>
    <w:rsid w:val="007579F8"/>
    <w:rsid w:val="00764FD7"/>
    <w:rsid w:val="007657C0"/>
    <w:rsid w:val="00772AF9"/>
    <w:rsid w:val="00772C22"/>
    <w:rsid w:val="00774C33"/>
    <w:rsid w:val="00775AE2"/>
    <w:rsid w:val="00777633"/>
    <w:rsid w:val="00781F8C"/>
    <w:rsid w:val="0078304A"/>
    <w:rsid w:val="00786095"/>
    <w:rsid w:val="00790AA0"/>
    <w:rsid w:val="00790FD8"/>
    <w:rsid w:val="00791759"/>
    <w:rsid w:val="007929D2"/>
    <w:rsid w:val="00793D52"/>
    <w:rsid w:val="007951A8"/>
    <w:rsid w:val="00795EC0"/>
    <w:rsid w:val="007971AC"/>
    <w:rsid w:val="00797B25"/>
    <w:rsid w:val="007A063C"/>
    <w:rsid w:val="007A1CED"/>
    <w:rsid w:val="007A3824"/>
    <w:rsid w:val="007A3CA4"/>
    <w:rsid w:val="007A5CA1"/>
    <w:rsid w:val="007B0BED"/>
    <w:rsid w:val="007B104F"/>
    <w:rsid w:val="007B2653"/>
    <w:rsid w:val="007B2A5F"/>
    <w:rsid w:val="007B3AD9"/>
    <w:rsid w:val="007B4506"/>
    <w:rsid w:val="007B7C9A"/>
    <w:rsid w:val="007B7ED1"/>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D636C"/>
    <w:rsid w:val="007E0232"/>
    <w:rsid w:val="007E0686"/>
    <w:rsid w:val="007E74AE"/>
    <w:rsid w:val="007F0993"/>
    <w:rsid w:val="007F0FD5"/>
    <w:rsid w:val="007F2360"/>
    <w:rsid w:val="007F427B"/>
    <w:rsid w:val="007F4A73"/>
    <w:rsid w:val="007F682A"/>
    <w:rsid w:val="00804142"/>
    <w:rsid w:val="00806BE6"/>
    <w:rsid w:val="00811519"/>
    <w:rsid w:val="00811803"/>
    <w:rsid w:val="00811DC4"/>
    <w:rsid w:val="00813B54"/>
    <w:rsid w:val="008143C5"/>
    <w:rsid w:val="00814AE3"/>
    <w:rsid w:val="0081662C"/>
    <w:rsid w:val="0082303C"/>
    <w:rsid w:val="00833001"/>
    <w:rsid w:val="00833BE6"/>
    <w:rsid w:val="00842DF1"/>
    <w:rsid w:val="008442C0"/>
    <w:rsid w:val="00844568"/>
    <w:rsid w:val="008458C6"/>
    <w:rsid w:val="00846077"/>
    <w:rsid w:val="00846F89"/>
    <w:rsid w:val="008470CF"/>
    <w:rsid w:val="008471AE"/>
    <w:rsid w:val="008479A9"/>
    <w:rsid w:val="00847E2B"/>
    <w:rsid w:val="008524D5"/>
    <w:rsid w:val="00853AD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4B86"/>
    <w:rsid w:val="008A56F3"/>
    <w:rsid w:val="008A5F39"/>
    <w:rsid w:val="008A5F99"/>
    <w:rsid w:val="008A7CD6"/>
    <w:rsid w:val="008B4C4B"/>
    <w:rsid w:val="008B6B74"/>
    <w:rsid w:val="008B7961"/>
    <w:rsid w:val="008C15EF"/>
    <w:rsid w:val="008C3A9C"/>
    <w:rsid w:val="008C4BAB"/>
    <w:rsid w:val="008C5F1F"/>
    <w:rsid w:val="008C7862"/>
    <w:rsid w:val="008C79A1"/>
    <w:rsid w:val="008D254E"/>
    <w:rsid w:val="008D49CA"/>
    <w:rsid w:val="008E1CF2"/>
    <w:rsid w:val="008E3151"/>
    <w:rsid w:val="008E51EB"/>
    <w:rsid w:val="008E5B4B"/>
    <w:rsid w:val="008F09D7"/>
    <w:rsid w:val="008F1122"/>
    <w:rsid w:val="008F2911"/>
    <w:rsid w:val="008F608E"/>
    <w:rsid w:val="008F7C65"/>
    <w:rsid w:val="009001D5"/>
    <w:rsid w:val="0090169B"/>
    <w:rsid w:val="00901D02"/>
    <w:rsid w:val="0090236D"/>
    <w:rsid w:val="0090327D"/>
    <w:rsid w:val="00904100"/>
    <w:rsid w:val="00904296"/>
    <w:rsid w:val="00904777"/>
    <w:rsid w:val="00906307"/>
    <w:rsid w:val="0090758D"/>
    <w:rsid w:val="009077B2"/>
    <w:rsid w:val="00907B37"/>
    <w:rsid w:val="009101D2"/>
    <w:rsid w:val="009119E5"/>
    <w:rsid w:val="00913DBF"/>
    <w:rsid w:val="00914CE3"/>
    <w:rsid w:val="00914D1C"/>
    <w:rsid w:val="00915875"/>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495C"/>
    <w:rsid w:val="00964AA6"/>
    <w:rsid w:val="00966E0D"/>
    <w:rsid w:val="00970E55"/>
    <w:rsid w:val="0097160E"/>
    <w:rsid w:val="009757B8"/>
    <w:rsid w:val="00976095"/>
    <w:rsid w:val="009760B0"/>
    <w:rsid w:val="00976A6F"/>
    <w:rsid w:val="00981F4D"/>
    <w:rsid w:val="00982570"/>
    <w:rsid w:val="009827E2"/>
    <w:rsid w:val="00982E1F"/>
    <w:rsid w:val="00982F8C"/>
    <w:rsid w:val="00983871"/>
    <w:rsid w:val="009839C1"/>
    <w:rsid w:val="009863F7"/>
    <w:rsid w:val="0098674F"/>
    <w:rsid w:val="00986F35"/>
    <w:rsid w:val="0099124B"/>
    <w:rsid w:val="009915BE"/>
    <w:rsid w:val="00991C99"/>
    <w:rsid w:val="009920A7"/>
    <w:rsid w:val="00994C9E"/>
    <w:rsid w:val="0099792A"/>
    <w:rsid w:val="009A1519"/>
    <w:rsid w:val="009A22CD"/>
    <w:rsid w:val="009A43BB"/>
    <w:rsid w:val="009A6E27"/>
    <w:rsid w:val="009B6105"/>
    <w:rsid w:val="009C2B75"/>
    <w:rsid w:val="009C7D73"/>
    <w:rsid w:val="009D20B9"/>
    <w:rsid w:val="009D262E"/>
    <w:rsid w:val="009D4DE9"/>
    <w:rsid w:val="009E43F3"/>
    <w:rsid w:val="009E63E9"/>
    <w:rsid w:val="009E6459"/>
    <w:rsid w:val="009F16EB"/>
    <w:rsid w:val="009F3F14"/>
    <w:rsid w:val="009F53A2"/>
    <w:rsid w:val="00A04D35"/>
    <w:rsid w:val="00A10458"/>
    <w:rsid w:val="00A11A32"/>
    <w:rsid w:val="00A12BAC"/>
    <w:rsid w:val="00A13F49"/>
    <w:rsid w:val="00A14E04"/>
    <w:rsid w:val="00A15013"/>
    <w:rsid w:val="00A15C4A"/>
    <w:rsid w:val="00A168C4"/>
    <w:rsid w:val="00A24C5C"/>
    <w:rsid w:val="00A256D8"/>
    <w:rsid w:val="00A26D77"/>
    <w:rsid w:val="00A3194F"/>
    <w:rsid w:val="00A32460"/>
    <w:rsid w:val="00A33DBF"/>
    <w:rsid w:val="00A35666"/>
    <w:rsid w:val="00A37EE5"/>
    <w:rsid w:val="00A37F98"/>
    <w:rsid w:val="00A40B5D"/>
    <w:rsid w:val="00A40B83"/>
    <w:rsid w:val="00A40D32"/>
    <w:rsid w:val="00A44C5A"/>
    <w:rsid w:val="00A45746"/>
    <w:rsid w:val="00A45A69"/>
    <w:rsid w:val="00A45CFA"/>
    <w:rsid w:val="00A46BB8"/>
    <w:rsid w:val="00A47D4F"/>
    <w:rsid w:val="00A516A8"/>
    <w:rsid w:val="00A522E5"/>
    <w:rsid w:val="00A53628"/>
    <w:rsid w:val="00A536DC"/>
    <w:rsid w:val="00A56F02"/>
    <w:rsid w:val="00A57AA1"/>
    <w:rsid w:val="00A600C7"/>
    <w:rsid w:val="00A60985"/>
    <w:rsid w:val="00A6223A"/>
    <w:rsid w:val="00A64938"/>
    <w:rsid w:val="00A670EC"/>
    <w:rsid w:val="00A7157C"/>
    <w:rsid w:val="00A74A92"/>
    <w:rsid w:val="00A75D22"/>
    <w:rsid w:val="00A75E28"/>
    <w:rsid w:val="00A778FD"/>
    <w:rsid w:val="00A84268"/>
    <w:rsid w:val="00A8682E"/>
    <w:rsid w:val="00A8704B"/>
    <w:rsid w:val="00A8750D"/>
    <w:rsid w:val="00A91260"/>
    <w:rsid w:val="00A916AC"/>
    <w:rsid w:val="00A91A09"/>
    <w:rsid w:val="00A922E4"/>
    <w:rsid w:val="00A9609A"/>
    <w:rsid w:val="00A96CFA"/>
    <w:rsid w:val="00AA04C0"/>
    <w:rsid w:val="00AA0A0B"/>
    <w:rsid w:val="00AA0C06"/>
    <w:rsid w:val="00AA285A"/>
    <w:rsid w:val="00AA5E5F"/>
    <w:rsid w:val="00AA6CA4"/>
    <w:rsid w:val="00AB2297"/>
    <w:rsid w:val="00AB46C7"/>
    <w:rsid w:val="00AB46DC"/>
    <w:rsid w:val="00AB54EC"/>
    <w:rsid w:val="00AB5B28"/>
    <w:rsid w:val="00AB6EE1"/>
    <w:rsid w:val="00AB7E62"/>
    <w:rsid w:val="00AC48F6"/>
    <w:rsid w:val="00AC7CD4"/>
    <w:rsid w:val="00AD162F"/>
    <w:rsid w:val="00AD2619"/>
    <w:rsid w:val="00AD3DE9"/>
    <w:rsid w:val="00AD73EE"/>
    <w:rsid w:val="00AE0AEE"/>
    <w:rsid w:val="00AE0CB0"/>
    <w:rsid w:val="00AE1BFA"/>
    <w:rsid w:val="00AE27CC"/>
    <w:rsid w:val="00AE2CCF"/>
    <w:rsid w:val="00AE4071"/>
    <w:rsid w:val="00AE66A3"/>
    <w:rsid w:val="00AF03CB"/>
    <w:rsid w:val="00AF324A"/>
    <w:rsid w:val="00AF487F"/>
    <w:rsid w:val="00AF4A5E"/>
    <w:rsid w:val="00B005F5"/>
    <w:rsid w:val="00B007E5"/>
    <w:rsid w:val="00B01335"/>
    <w:rsid w:val="00B02BDF"/>
    <w:rsid w:val="00B03F98"/>
    <w:rsid w:val="00B05BEF"/>
    <w:rsid w:val="00B07547"/>
    <w:rsid w:val="00B1235B"/>
    <w:rsid w:val="00B14B57"/>
    <w:rsid w:val="00B2240E"/>
    <w:rsid w:val="00B22F50"/>
    <w:rsid w:val="00B23D5E"/>
    <w:rsid w:val="00B30321"/>
    <w:rsid w:val="00B32DA1"/>
    <w:rsid w:val="00B335D1"/>
    <w:rsid w:val="00B34FCA"/>
    <w:rsid w:val="00B353FB"/>
    <w:rsid w:val="00B35DA0"/>
    <w:rsid w:val="00B36B2E"/>
    <w:rsid w:val="00B36CA4"/>
    <w:rsid w:val="00B40035"/>
    <w:rsid w:val="00B4162C"/>
    <w:rsid w:val="00B430B7"/>
    <w:rsid w:val="00B448B5"/>
    <w:rsid w:val="00B45006"/>
    <w:rsid w:val="00B457AA"/>
    <w:rsid w:val="00B50689"/>
    <w:rsid w:val="00B50971"/>
    <w:rsid w:val="00B50F42"/>
    <w:rsid w:val="00B54056"/>
    <w:rsid w:val="00B60687"/>
    <w:rsid w:val="00B60878"/>
    <w:rsid w:val="00B61F68"/>
    <w:rsid w:val="00B62221"/>
    <w:rsid w:val="00B64C60"/>
    <w:rsid w:val="00B66BDB"/>
    <w:rsid w:val="00B71F0F"/>
    <w:rsid w:val="00B7346D"/>
    <w:rsid w:val="00B73DF5"/>
    <w:rsid w:val="00B75FD6"/>
    <w:rsid w:val="00B7629D"/>
    <w:rsid w:val="00B7795F"/>
    <w:rsid w:val="00B808B5"/>
    <w:rsid w:val="00B8159B"/>
    <w:rsid w:val="00B8220C"/>
    <w:rsid w:val="00B8344E"/>
    <w:rsid w:val="00B83FBE"/>
    <w:rsid w:val="00B84359"/>
    <w:rsid w:val="00B843D0"/>
    <w:rsid w:val="00B85D2F"/>
    <w:rsid w:val="00B86DD9"/>
    <w:rsid w:val="00B86F7E"/>
    <w:rsid w:val="00B91352"/>
    <w:rsid w:val="00B920F0"/>
    <w:rsid w:val="00B9282C"/>
    <w:rsid w:val="00B95D60"/>
    <w:rsid w:val="00B97F3E"/>
    <w:rsid w:val="00BA0FEC"/>
    <w:rsid w:val="00BA2D91"/>
    <w:rsid w:val="00BB5DED"/>
    <w:rsid w:val="00BC0B4C"/>
    <w:rsid w:val="00BC1653"/>
    <w:rsid w:val="00BC3291"/>
    <w:rsid w:val="00BC3AB1"/>
    <w:rsid w:val="00BC6673"/>
    <w:rsid w:val="00BC786B"/>
    <w:rsid w:val="00BC7913"/>
    <w:rsid w:val="00BD0CAA"/>
    <w:rsid w:val="00BD3EF6"/>
    <w:rsid w:val="00BD5CFB"/>
    <w:rsid w:val="00BD6E79"/>
    <w:rsid w:val="00BE1122"/>
    <w:rsid w:val="00BE426A"/>
    <w:rsid w:val="00BE4DA7"/>
    <w:rsid w:val="00BE68BB"/>
    <w:rsid w:val="00BF3FD8"/>
    <w:rsid w:val="00BF4093"/>
    <w:rsid w:val="00BF4692"/>
    <w:rsid w:val="00BF491F"/>
    <w:rsid w:val="00BF64D5"/>
    <w:rsid w:val="00BF6BBA"/>
    <w:rsid w:val="00BF71DE"/>
    <w:rsid w:val="00C00099"/>
    <w:rsid w:val="00C0071F"/>
    <w:rsid w:val="00C011BF"/>
    <w:rsid w:val="00C01284"/>
    <w:rsid w:val="00C0288D"/>
    <w:rsid w:val="00C028DA"/>
    <w:rsid w:val="00C04EAE"/>
    <w:rsid w:val="00C0536C"/>
    <w:rsid w:val="00C05D66"/>
    <w:rsid w:val="00C073D6"/>
    <w:rsid w:val="00C12668"/>
    <w:rsid w:val="00C13B03"/>
    <w:rsid w:val="00C17CA0"/>
    <w:rsid w:val="00C2234C"/>
    <w:rsid w:val="00C2284D"/>
    <w:rsid w:val="00C2300B"/>
    <w:rsid w:val="00C246D7"/>
    <w:rsid w:val="00C30749"/>
    <w:rsid w:val="00C31525"/>
    <w:rsid w:val="00C325D5"/>
    <w:rsid w:val="00C33F82"/>
    <w:rsid w:val="00C368EB"/>
    <w:rsid w:val="00C42419"/>
    <w:rsid w:val="00C4307F"/>
    <w:rsid w:val="00C443AC"/>
    <w:rsid w:val="00C5143E"/>
    <w:rsid w:val="00C53A42"/>
    <w:rsid w:val="00C53D19"/>
    <w:rsid w:val="00C53D77"/>
    <w:rsid w:val="00C5411F"/>
    <w:rsid w:val="00C55B9C"/>
    <w:rsid w:val="00C61F72"/>
    <w:rsid w:val="00C644F6"/>
    <w:rsid w:val="00C64A5F"/>
    <w:rsid w:val="00C70CBA"/>
    <w:rsid w:val="00C71CCA"/>
    <w:rsid w:val="00C74394"/>
    <w:rsid w:val="00C75B49"/>
    <w:rsid w:val="00C7784C"/>
    <w:rsid w:val="00C814E5"/>
    <w:rsid w:val="00C81550"/>
    <w:rsid w:val="00C81908"/>
    <w:rsid w:val="00C8243B"/>
    <w:rsid w:val="00C840B9"/>
    <w:rsid w:val="00C90607"/>
    <w:rsid w:val="00C92AE7"/>
    <w:rsid w:val="00C94457"/>
    <w:rsid w:val="00C9626A"/>
    <w:rsid w:val="00C96486"/>
    <w:rsid w:val="00C974E2"/>
    <w:rsid w:val="00CA17C8"/>
    <w:rsid w:val="00CA4E67"/>
    <w:rsid w:val="00CA5588"/>
    <w:rsid w:val="00CA5C09"/>
    <w:rsid w:val="00CA6543"/>
    <w:rsid w:val="00CB06DE"/>
    <w:rsid w:val="00CB0DB0"/>
    <w:rsid w:val="00CB3AF8"/>
    <w:rsid w:val="00CB3BE1"/>
    <w:rsid w:val="00CB3ED0"/>
    <w:rsid w:val="00CB4ED9"/>
    <w:rsid w:val="00CB618C"/>
    <w:rsid w:val="00CB6E0D"/>
    <w:rsid w:val="00CB7D5F"/>
    <w:rsid w:val="00CC0918"/>
    <w:rsid w:val="00CC0AA3"/>
    <w:rsid w:val="00CC0C6F"/>
    <w:rsid w:val="00CC407C"/>
    <w:rsid w:val="00CC75A7"/>
    <w:rsid w:val="00CD2101"/>
    <w:rsid w:val="00CD4ABE"/>
    <w:rsid w:val="00CE30F0"/>
    <w:rsid w:val="00CE4045"/>
    <w:rsid w:val="00CE405B"/>
    <w:rsid w:val="00CE4FAF"/>
    <w:rsid w:val="00CE52D2"/>
    <w:rsid w:val="00CE60F2"/>
    <w:rsid w:val="00CE6C3C"/>
    <w:rsid w:val="00CF02D4"/>
    <w:rsid w:val="00CF0AA5"/>
    <w:rsid w:val="00CF19CB"/>
    <w:rsid w:val="00CF3C20"/>
    <w:rsid w:val="00CF3FAC"/>
    <w:rsid w:val="00CF74A1"/>
    <w:rsid w:val="00D000FF"/>
    <w:rsid w:val="00D02195"/>
    <w:rsid w:val="00D027E5"/>
    <w:rsid w:val="00D03C04"/>
    <w:rsid w:val="00D04688"/>
    <w:rsid w:val="00D04B02"/>
    <w:rsid w:val="00D15072"/>
    <w:rsid w:val="00D16ACB"/>
    <w:rsid w:val="00D17CFB"/>
    <w:rsid w:val="00D20103"/>
    <w:rsid w:val="00D229DD"/>
    <w:rsid w:val="00D23BFF"/>
    <w:rsid w:val="00D24F2C"/>
    <w:rsid w:val="00D26C1C"/>
    <w:rsid w:val="00D27B12"/>
    <w:rsid w:val="00D32145"/>
    <w:rsid w:val="00D33907"/>
    <w:rsid w:val="00D33A14"/>
    <w:rsid w:val="00D33D79"/>
    <w:rsid w:val="00D363F6"/>
    <w:rsid w:val="00D41B2F"/>
    <w:rsid w:val="00D432C5"/>
    <w:rsid w:val="00D44B7C"/>
    <w:rsid w:val="00D46110"/>
    <w:rsid w:val="00D52EE9"/>
    <w:rsid w:val="00D54388"/>
    <w:rsid w:val="00D54AF3"/>
    <w:rsid w:val="00D55167"/>
    <w:rsid w:val="00D60034"/>
    <w:rsid w:val="00D603BB"/>
    <w:rsid w:val="00D60F56"/>
    <w:rsid w:val="00D70DE2"/>
    <w:rsid w:val="00D755D5"/>
    <w:rsid w:val="00D7774C"/>
    <w:rsid w:val="00D8004B"/>
    <w:rsid w:val="00D82992"/>
    <w:rsid w:val="00D84717"/>
    <w:rsid w:val="00D86D81"/>
    <w:rsid w:val="00D95C4D"/>
    <w:rsid w:val="00D9643E"/>
    <w:rsid w:val="00DA1B9C"/>
    <w:rsid w:val="00DA3B3F"/>
    <w:rsid w:val="00DA4E7D"/>
    <w:rsid w:val="00DA58E9"/>
    <w:rsid w:val="00DB0D93"/>
    <w:rsid w:val="00DB6966"/>
    <w:rsid w:val="00DC09F3"/>
    <w:rsid w:val="00DC3082"/>
    <w:rsid w:val="00DC4540"/>
    <w:rsid w:val="00DC4E75"/>
    <w:rsid w:val="00DC5724"/>
    <w:rsid w:val="00DC63D3"/>
    <w:rsid w:val="00DC6680"/>
    <w:rsid w:val="00DC6D65"/>
    <w:rsid w:val="00DC7DEF"/>
    <w:rsid w:val="00DD070E"/>
    <w:rsid w:val="00DD71FD"/>
    <w:rsid w:val="00DD7B75"/>
    <w:rsid w:val="00DD7C60"/>
    <w:rsid w:val="00DE03A4"/>
    <w:rsid w:val="00DE087B"/>
    <w:rsid w:val="00DE180B"/>
    <w:rsid w:val="00DE2349"/>
    <w:rsid w:val="00DE32B1"/>
    <w:rsid w:val="00DE395D"/>
    <w:rsid w:val="00DE6E01"/>
    <w:rsid w:val="00DF2FD9"/>
    <w:rsid w:val="00DF51A8"/>
    <w:rsid w:val="00DF6D18"/>
    <w:rsid w:val="00E043FD"/>
    <w:rsid w:val="00E05EFF"/>
    <w:rsid w:val="00E1003D"/>
    <w:rsid w:val="00E106AA"/>
    <w:rsid w:val="00E11408"/>
    <w:rsid w:val="00E1216F"/>
    <w:rsid w:val="00E123A0"/>
    <w:rsid w:val="00E1294E"/>
    <w:rsid w:val="00E13039"/>
    <w:rsid w:val="00E147DA"/>
    <w:rsid w:val="00E167C6"/>
    <w:rsid w:val="00E1686D"/>
    <w:rsid w:val="00E16AE3"/>
    <w:rsid w:val="00E17127"/>
    <w:rsid w:val="00E256A8"/>
    <w:rsid w:val="00E2667F"/>
    <w:rsid w:val="00E316DF"/>
    <w:rsid w:val="00E327A6"/>
    <w:rsid w:val="00E3298C"/>
    <w:rsid w:val="00E34DBF"/>
    <w:rsid w:val="00E3569F"/>
    <w:rsid w:val="00E358FB"/>
    <w:rsid w:val="00E41B96"/>
    <w:rsid w:val="00E42CDA"/>
    <w:rsid w:val="00E4402F"/>
    <w:rsid w:val="00E46913"/>
    <w:rsid w:val="00E47941"/>
    <w:rsid w:val="00E47AF7"/>
    <w:rsid w:val="00E5216F"/>
    <w:rsid w:val="00E52B24"/>
    <w:rsid w:val="00E535B0"/>
    <w:rsid w:val="00E53A81"/>
    <w:rsid w:val="00E55300"/>
    <w:rsid w:val="00E560BF"/>
    <w:rsid w:val="00E60124"/>
    <w:rsid w:val="00E628AA"/>
    <w:rsid w:val="00E63761"/>
    <w:rsid w:val="00E66428"/>
    <w:rsid w:val="00E66706"/>
    <w:rsid w:val="00E72C7C"/>
    <w:rsid w:val="00E77A21"/>
    <w:rsid w:val="00E8151A"/>
    <w:rsid w:val="00E82E6F"/>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3119"/>
    <w:rsid w:val="00EB3906"/>
    <w:rsid w:val="00EB48A8"/>
    <w:rsid w:val="00EB5058"/>
    <w:rsid w:val="00EB629E"/>
    <w:rsid w:val="00EC1F28"/>
    <w:rsid w:val="00EC2D6B"/>
    <w:rsid w:val="00EC3102"/>
    <w:rsid w:val="00EC5B53"/>
    <w:rsid w:val="00EC66DC"/>
    <w:rsid w:val="00EC6829"/>
    <w:rsid w:val="00ED0FED"/>
    <w:rsid w:val="00ED12DA"/>
    <w:rsid w:val="00ED5350"/>
    <w:rsid w:val="00ED5415"/>
    <w:rsid w:val="00ED62E1"/>
    <w:rsid w:val="00EE09A2"/>
    <w:rsid w:val="00EF02D8"/>
    <w:rsid w:val="00EF1256"/>
    <w:rsid w:val="00EF1688"/>
    <w:rsid w:val="00EF3CF9"/>
    <w:rsid w:val="00EF4590"/>
    <w:rsid w:val="00F0085B"/>
    <w:rsid w:val="00F01BEE"/>
    <w:rsid w:val="00F02629"/>
    <w:rsid w:val="00F02F1D"/>
    <w:rsid w:val="00F06EC1"/>
    <w:rsid w:val="00F07F32"/>
    <w:rsid w:val="00F10E9D"/>
    <w:rsid w:val="00F11252"/>
    <w:rsid w:val="00F135C9"/>
    <w:rsid w:val="00F1459E"/>
    <w:rsid w:val="00F17DD4"/>
    <w:rsid w:val="00F20251"/>
    <w:rsid w:val="00F2123E"/>
    <w:rsid w:val="00F21A6B"/>
    <w:rsid w:val="00F241CB"/>
    <w:rsid w:val="00F2474D"/>
    <w:rsid w:val="00F25363"/>
    <w:rsid w:val="00F25415"/>
    <w:rsid w:val="00F27CBB"/>
    <w:rsid w:val="00F30766"/>
    <w:rsid w:val="00F30FF7"/>
    <w:rsid w:val="00F31689"/>
    <w:rsid w:val="00F322B8"/>
    <w:rsid w:val="00F34740"/>
    <w:rsid w:val="00F3497E"/>
    <w:rsid w:val="00F35A73"/>
    <w:rsid w:val="00F36082"/>
    <w:rsid w:val="00F3728E"/>
    <w:rsid w:val="00F37A6B"/>
    <w:rsid w:val="00F4105E"/>
    <w:rsid w:val="00F417BC"/>
    <w:rsid w:val="00F422CF"/>
    <w:rsid w:val="00F46F51"/>
    <w:rsid w:val="00F54F87"/>
    <w:rsid w:val="00F57120"/>
    <w:rsid w:val="00F6018E"/>
    <w:rsid w:val="00F60DAA"/>
    <w:rsid w:val="00F614D5"/>
    <w:rsid w:val="00F62471"/>
    <w:rsid w:val="00F64B14"/>
    <w:rsid w:val="00F672F4"/>
    <w:rsid w:val="00F73D45"/>
    <w:rsid w:val="00F74F76"/>
    <w:rsid w:val="00F753E6"/>
    <w:rsid w:val="00F82D16"/>
    <w:rsid w:val="00F85FB4"/>
    <w:rsid w:val="00F86BD7"/>
    <w:rsid w:val="00F942E9"/>
    <w:rsid w:val="00F94CE2"/>
    <w:rsid w:val="00F959A2"/>
    <w:rsid w:val="00F95A4A"/>
    <w:rsid w:val="00F978C1"/>
    <w:rsid w:val="00FA257D"/>
    <w:rsid w:val="00FA2812"/>
    <w:rsid w:val="00FA39BB"/>
    <w:rsid w:val="00FA4B5F"/>
    <w:rsid w:val="00FA6679"/>
    <w:rsid w:val="00FB1B30"/>
    <w:rsid w:val="00FB1F06"/>
    <w:rsid w:val="00FB341A"/>
    <w:rsid w:val="00FB47B5"/>
    <w:rsid w:val="00FB6364"/>
    <w:rsid w:val="00FB6907"/>
    <w:rsid w:val="00FB7D17"/>
    <w:rsid w:val="00FC2A9F"/>
    <w:rsid w:val="00FC2FD4"/>
    <w:rsid w:val="00FC3B92"/>
    <w:rsid w:val="00FC5AA6"/>
    <w:rsid w:val="00FC7C91"/>
    <w:rsid w:val="00FD0062"/>
    <w:rsid w:val="00FD0D36"/>
    <w:rsid w:val="00FD0EA3"/>
    <w:rsid w:val="00FD376E"/>
    <w:rsid w:val="00FD430B"/>
    <w:rsid w:val="00FD59B1"/>
    <w:rsid w:val="00FD7E6E"/>
    <w:rsid w:val="00FE01A3"/>
    <w:rsid w:val="00FE176D"/>
    <w:rsid w:val="00FE4AEA"/>
    <w:rsid w:val="00FE75D8"/>
    <w:rsid w:val="00FF4DBC"/>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2D793A"/>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2D793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D793A"/>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1.jpg"/><Relationship Id="rId28" Type="http://schemas.openxmlformats.org/officeDocument/2006/relationships/image" Target="media/image16.pn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585A7D-BC9D-436B-B9DF-57C81E492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24</Pages>
  <Words>5554</Words>
  <Characters>31660</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22</cp:revision>
  <cp:lastPrinted>2019-06-19T20:01:00Z</cp:lastPrinted>
  <dcterms:created xsi:type="dcterms:W3CDTF">2019-07-15T11:57:00Z</dcterms:created>
  <dcterms:modified xsi:type="dcterms:W3CDTF">2019-07-15T12:47:00Z</dcterms:modified>
</cp:coreProperties>
</file>