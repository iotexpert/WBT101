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FB2BFA" w14:textId="43FB78A6" w:rsidR="00EA1736" w:rsidRPr="00C6331A" w:rsidRDefault="00EA1736" w:rsidP="00C6331A">
      <w:pPr>
        <w:rPr>
          <w:rStyle w:val="BookTitle"/>
        </w:rPr>
      </w:pPr>
      <w:bookmarkStart w:id="0" w:name="_Hlk484770630"/>
      <w:bookmarkEnd w:id="0"/>
      <w:r w:rsidRPr="00C6331A">
        <w:rPr>
          <w:rStyle w:val="BookTitle"/>
        </w:rPr>
        <w:t xml:space="preserve">Chapter </w:t>
      </w:r>
      <w:r w:rsidR="00FA6E6A">
        <w:rPr>
          <w:rStyle w:val="BookTitle"/>
        </w:rPr>
        <w:t>6</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r w:rsidR="00BF6914">
        <w:rPr>
          <w:rStyle w:val="BookTitle"/>
        </w:rPr>
        <w:t xml:space="preserve"> </w:t>
      </w:r>
      <w:r w:rsidR="006D4897">
        <w:rPr>
          <w:rStyle w:val="BookTitle"/>
        </w:rPr>
        <w:t xml:space="preserve">Profile </w:t>
      </w:r>
      <w:r w:rsidR="00BF6914">
        <w:rPr>
          <w:rStyle w:val="BookTitle"/>
        </w:rPr>
        <w:t>(SPP)</w:t>
      </w:r>
    </w:p>
    <w:p w14:paraId="72E1681F" w14:textId="55028537" w:rsidR="00C6331A" w:rsidRDefault="00C6331A" w:rsidP="00C6331A">
      <w:r>
        <w:t>Time</w:t>
      </w:r>
      <w:r w:rsidR="00A45584">
        <w:t>:</w:t>
      </w:r>
      <w:r>
        <w:t xml:space="preserve"> </w:t>
      </w:r>
      <w:r w:rsidR="001609FB">
        <w:t>2</w:t>
      </w:r>
      <w:r w:rsidR="005257A1">
        <w:t xml:space="preserve"> </w:t>
      </w:r>
      <w:r w:rsidR="00C54AA0">
        <w:t xml:space="preserve">½ </w:t>
      </w:r>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2D5C4B8A" w14:textId="1A1F8A86" w:rsidR="006B10CD" w:rsidRDefault="00C6331A">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6B10CD">
        <w:rPr>
          <w:noProof/>
        </w:rPr>
        <w:t>6A.1</w:t>
      </w:r>
      <w:r w:rsidR="006B10CD">
        <w:rPr>
          <w:rFonts w:asciiTheme="minorHAnsi" w:eastAsiaTheme="minorEastAsia" w:hAnsiTheme="minorHAnsi"/>
          <w:b w:val="0"/>
          <w:bCs w:val="0"/>
          <w:caps w:val="0"/>
          <w:noProof/>
        </w:rPr>
        <w:tab/>
      </w:r>
      <w:r w:rsidR="006B10CD">
        <w:rPr>
          <w:noProof/>
        </w:rPr>
        <w:t>WICED Bluetooth Classic System Lifecycle Overview</w:t>
      </w:r>
      <w:r w:rsidR="006B10CD">
        <w:rPr>
          <w:noProof/>
        </w:rPr>
        <w:tab/>
      </w:r>
      <w:r w:rsidR="006B10CD">
        <w:rPr>
          <w:noProof/>
        </w:rPr>
        <w:fldChar w:fldCharType="begin"/>
      </w:r>
      <w:r w:rsidR="006B10CD">
        <w:rPr>
          <w:noProof/>
        </w:rPr>
        <w:instrText xml:space="preserve"> PAGEREF _Toc530074669 \h </w:instrText>
      </w:r>
      <w:r w:rsidR="006B10CD">
        <w:rPr>
          <w:noProof/>
        </w:rPr>
      </w:r>
      <w:r w:rsidR="006B10CD">
        <w:rPr>
          <w:noProof/>
        </w:rPr>
        <w:fldChar w:fldCharType="separate"/>
      </w:r>
      <w:r w:rsidR="006C4168">
        <w:rPr>
          <w:noProof/>
        </w:rPr>
        <w:t>2</w:t>
      </w:r>
      <w:r w:rsidR="006B10CD">
        <w:rPr>
          <w:noProof/>
        </w:rPr>
        <w:fldChar w:fldCharType="end"/>
      </w:r>
    </w:p>
    <w:p w14:paraId="48CABEF4" w14:textId="18560F6B" w:rsidR="006B10CD" w:rsidRDefault="006B10CD">
      <w:pPr>
        <w:pStyle w:val="TOC2"/>
        <w:rPr>
          <w:rFonts w:asciiTheme="minorHAnsi" w:eastAsiaTheme="minorEastAsia" w:hAnsiTheme="minorHAnsi"/>
          <w:smallCaps w:val="0"/>
          <w:noProof/>
          <w:sz w:val="22"/>
        </w:rPr>
      </w:pPr>
      <w:r>
        <w:rPr>
          <w:noProof/>
        </w:rPr>
        <w:t>6A.1.1 Inquiry</w:t>
      </w:r>
      <w:r>
        <w:rPr>
          <w:noProof/>
        </w:rPr>
        <w:tab/>
      </w:r>
      <w:r>
        <w:rPr>
          <w:noProof/>
        </w:rPr>
        <w:fldChar w:fldCharType="begin"/>
      </w:r>
      <w:r>
        <w:rPr>
          <w:noProof/>
        </w:rPr>
        <w:instrText xml:space="preserve"> PAGEREF _Toc530074670 \h </w:instrText>
      </w:r>
      <w:r>
        <w:rPr>
          <w:noProof/>
        </w:rPr>
      </w:r>
      <w:r>
        <w:rPr>
          <w:noProof/>
        </w:rPr>
        <w:fldChar w:fldCharType="separate"/>
      </w:r>
      <w:r w:rsidR="006C4168">
        <w:rPr>
          <w:noProof/>
        </w:rPr>
        <w:t>4</w:t>
      </w:r>
      <w:r>
        <w:rPr>
          <w:noProof/>
        </w:rPr>
        <w:fldChar w:fldCharType="end"/>
      </w:r>
    </w:p>
    <w:p w14:paraId="250C7DF8" w14:textId="0E9E54EE" w:rsidR="006B10CD" w:rsidRDefault="006B10CD">
      <w:pPr>
        <w:pStyle w:val="TOC2"/>
        <w:rPr>
          <w:rFonts w:asciiTheme="minorHAnsi" w:eastAsiaTheme="minorEastAsia" w:hAnsiTheme="minorHAnsi"/>
          <w:smallCaps w:val="0"/>
          <w:noProof/>
          <w:sz w:val="22"/>
        </w:rPr>
      </w:pPr>
      <w:r>
        <w:rPr>
          <w:noProof/>
        </w:rPr>
        <w:t>6A.1.2 Page / Connect</w:t>
      </w:r>
      <w:r>
        <w:rPr>
          <w:noProof/>
        </w:rPr>
        <w:tab/>
      </w:r>
      <w:r>
        <w:rPr>
          <w:noProof/>
        </w:rPr>
        <w:fldChar w:fldCharType="begin"/>
      </w:r>
      <w:r>
        <w:rPr>
          <w:noProof/>
        </w:rPr>
        <w:instrText xml:space="preserve"> PAGEREF _Toc530074671 \h </w:instrText>
      </w:r>
      <w:r>
        <w:rPr>
          <w:noProof/>
        </w:rPr>
      </w:r>
      <w:r>
        <w:rPr>
          <w:noProof/>
        </w:rPr>
        <w:fldChar w:fldCharType="separate"/>
      </w:r>
      <w:r w:rsidR="006C4168">
        <w:rPr>
          <w:noProof/>
        </w:rPr>
        <w:t>4</w:t>
      </w:r>
      <w:r>
        <w:rPr>
          <w:noProof/>
        </w:rPr>
        <w:fldChar w:fldCharType="end"/>
      </w:r>
    </w:p>
    <w:p w14:paraId="6B495913" w14:textId="338B69DF" w:rsidR="006B10CD" w:rsidRDefault="006B10CD">
      <w:pPr>
        <w:pStyle w:val="TOC2"/>
        <w:rPr>
          <w:rFonts w:asciiTheme="minorHAnsi" w:eastAsiaTheme="minorEastAsia" w:hAnsiTheme="minorHAnsi"/>
          <w:smallCaps w:val="0"/>
          <w:noProof/>
          <w:sz w:val="22"/>
        </w:rPr>
      </w:pPr>
      <w:r>
        <w:rPr>
          <w:noProof/>
        </w:rPr>
        <w:t>6A.1.3 Discover the Services using Service Discovery Protocol (SDP)</w:t>
      </w:r>
      <w:r>
        <w:rPr>
          <w:noProof/>
        </w:rPr>
        <w:tab/>
      </w:r>
      <w:r>
        <w:rPr>
          <w:noProof/>
        </w:rPr>
        <w:fldChar w:fldCharType="begin"/>
      </w:r>
      <w:r>
        <w:rPr>
          <w:noProof/>
        </w:rPr>
        <w:instrText xml:space="preserve"> PAGEREF _Toc530074672 \h </w:instrText>
      </w:r>
      <w:r>
        <w:rPr>
          <w:noProof/>
        </w:rPr>
      </w:r>
      <w:r>
        <w:rPr>
          <w:noProof/>
        </w:rPr>
        <w:fldChar w:fldCharType="separate"/>
      </w:r>
      <w:r w:rsidR="006C4168">
        <w:rPr>
          <w:noProof/>
        </w:rPr>
        <w:t>4</w:t>
      </w:r>
      <w:r>
        <w:rPr>
          <w:noProof/>
        </w:rPr>
        <w:fldChar w:fldCharType="end"/>
      </w:r>
    </w:p>
    <w:p w14:paraId="77EB20C4" w14:textId="11264EE0" w:rsidR="006B10CD" w:rsidRDefault="006B10CD">
      <w:pPr>
        <w:pStyle w:val="TOC2"/>
        <w:rPr>
          <w:rFonts w:asciiTheme="minorHAnsi" w:eastAsiaTheme="minorEastAsia" w:hAnsiTheme="minorHAnsi"/>
          <w:smallCaps w:val="0"/>
          <w:noProof/>
          <w:sz w:val="22"/>
        </w:rPr>
      </w:pPr>
      <w:r>
        <w:rPr>
          <w:noProof/>
        </w:rPr>
        <w:t>6A.1.4 Pair &amp; Bond</w:t>
      </w:r>
      <w:r>
        <w:rPr>
          <w:noProof/>
        </w:rPr>
        <w:tab/>
      </w:r>
      <w:r>
        <w:rPr>
          <w:noProof/>
        </w:rPr>
        <w:fldChar w:fldCharType="begin"/>
      </w:r>
      <w:r>
        <w:rPr>
          <w:noProof/>
        </w:rPr>
        <w:instrText xml:space="preserve"> PAGEREF _Toc530074673 \h </w:instrText>
      </w:r>
      <w:r>
        <w:rPr>
          <w:noProof/>
        </w:rPr>
      </w:r>
      <w:r>
        <w:rPr>
          <w:noProof/>
        </w:rPr>
        <w:fldChar w:fldCharType="separate"/>
      </w:r>
      <w:r w:rsidR="006C4168">
        <w:rPr>
          <w:noProof/>
        </w:rPr>
        <w:t>4</w:t>
      </w:r>
      <w:r>
        <w:rPr>
          <w:noProof/>
        </w:rPr>
        <w:fldChar w:fldCharType="end"/>
      </w:r>
    </w:p>
    <w:p w14:paraId="1254EA94" w14:textId="4BDF964B" w:rsidR="006B10CD" w:rsidRDefault="006B10CD">
      <w:pPr>
        <w:pStyle w:val="TOC2"/>
        <w:rPr>
          <w:rFonts w:asciiTheme="minorHAnsi" w:eastAsiaTheme="minorEastAsia" w:hAnsiTheme="minorHAnsi"/>
          <w:smallCaps w:val="0"/>
          <w:noProof/>
          <w:sz w:val="22"/>
        </w:rPr>
      </w:pPr>
      <w:r>
        <w:rPr>
          <w:noProof/>
        </w:rPr>
        <w:t>6A.1.5 Exchange Data with the Serial Port Profile</w:t>
      </w:r>
      <w:r>
        <w:rPr>
          <w:noProof/>
        </w:rPr>
        <w:tab/>
      </w:r>
      <w:r>
        <w:rPr>
          <w:noProof/>
        </w:rPr>
        <w:fldChar w:fldCharType="begin"/>
      </w:r>
      <w:r>
        <w:rPr>
          <w:noProof/>
        </w:rPr>
        <w:instrText xml:space="preserve"> PAGEREF _Toc530074674 \h </w:instrText>
      </w:r>
      <w:r>
        <w:rPr>
          <w:noProof/>
        </w:rPr>
      </w:r>
      <w:r>
        <w:rPr>
          <w:noProof/>
        </w:rPr>
        <w:fldChar w:fldCharType="separate"/>
      </w:r>
      <w:r w:rsidR="006C4168">
        <w:rPr>
          <w:noProof/>
        </w:rPr>
        <w:t>5</w:t>
      </w:r>
      <w:r>
        <w:rPr>
          <w:noProof/>
        </w:rPr>
        <w:fldChar w:fldCharType="end"/>
      </w:r>
    </w:p>
    <w:p w14:paraId="5EB7EE7B" w14:textId="17D81863" w:rsidR="006B10CD" w:rsidRDefault="006B10CD">
      <w:pPr>
        <w:pStyle w:val="TOC1"/>
        <w:rPr>
          <w:rFonts w:asciiTheme="minorHAnsi" w:eastAsiaTheme="minorEastAsia" w:hAnsiTheme="minorHAnsi"/>
          <w:b w:val="0"/>
          <w:bCs w:val="0"/>
          <w:caps w:val="0"/>
          <w:noProof/>
        </w:rPr>
      </w:pPr>
      <w:r>
        <w:rPr>
          <w:noProof/>
        </w:rPr>
        <w:t>6A.2</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_Toc530074675 \h </w:instrText>
      </w:r>
      <w:r>
        <w:rPr>
          <w:noProof/>
        </w:rPr>
      </w:r>
      <w:r>
        <w:rPr>
          <w:noProof/>
        </w:rPr>
        <w:fldChar w:fldCharType="separate"/>
      </w:r>
      <w:r w:rsidR="006C4168">
        <w:rPr>
          <w:noProof/>
        </w:rPr>
        <w:t>5</w:t>
      </w:r>
      <w:r>
        <w:rPr>
          <w:noProof/>
        </w:rPr>
        <w:fldChar w:fldCharType="end"/>
      </w:r>
    </w:p>
    <w:p w14:paraId="5144BFCC" w14:textId="35F1110D" w:rsidR="006B10CD" w:rsidRDefault="006B10CD">
      <w:pPr>
        <w:pStyle w:val="TOC1"/>
        <w:rPr>
          <w:rFonts w:asciiTheme="minorHAnsi" w:eastAsiaTheme="minorEastAsia" w:hAnsiTheme="minorHAnsi"/>
          <w:b w:val="0"/>
          <w:bCs w:val="0"/>
          <w:caps w:val="0"/>
          <w:noProof/>
        </w:rPr>
      </w:pPr>
      <w:r>
        <w:rPr>
          <w:noProof/>
        </w:rPr>
        <w:t>6A.3</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_Toc530074676 \h </w:instrText>
      </w:r>
      <w:r>
        <w:rPr>
          <w:noProof/>
        </w:rPr>
      </w:r>
      <w:r>
        <w:rPr>
          <w:noProof/>
        </w:rPr>
        <w:fldChar w:fldCharType="separate"/>
      </w:r>
      <w:r w:rsidR="006C4168">
        <w:rPr>
          <w:noProof/>
        </w:rPr>
        <w:t>6</w:t>
      </w:r>
      <w:r>
        <w:rPr>
          <w:noProof/>
        </w:rPr>
        <w:fldChar w:fldCharType="end"/>
      </w:r>
    </w:p>
    <w:p w14:paraId="557ECA27" w14:textId="21847EAE" w:rsidR="006B10CD" w:rsidRDefault="006B10CD">
      <w:pPr>
        <w:pStyle w:val="TOC1"/>
        <w:rPr>
          <w:rFonts w:asciiTheme="minorHAnsi" w:eastAsiaTheme="minorEastAsia" w:hAnsiTheme="minorHAnsi"/>
          <w:b w:val="0"/>
          <w:bCs w:val="0"/>
          <w:caps w:val="0"/>
          <w:noProof/>
        </w:rPr>
      </w:pPr>
      <w:r>
        <w:rPr>
          <w:noProof/>
        </w:rPr>
        <w:t>6A.4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_Toc530074677 \h </w:instrText>
      </w:r>
      <w:r>
        <w:rPr>
          <w:noProof/>
        </w:rPr>
      </w:r>
      <w:r>
        <w:rPr>
          <w:noProof/>
        </w:rPr>
        <w:fldChar w:fldCharType="separate"/>
      </w:r>
      <w:r w:rsidR="006C4168">
        <w:rPr>
          <w:noProof/>
        </w:rPr>
        <w:t>6</w:t>
      </w:r>
      <w:r>
        <w:rPr>
          <w:noProof/>
        </w:rPr>
        <w:fldChar w:fldCharType="end"/>
      </w:r>
    </w:p>
    <w:p w14:paraId="7C1E1A39" w14:textId="615CE330" w:rsidR="006B10CD" w:rsidRDefault="006B10CD">
      <w:pPr>
        <w:pStyle w:val="TOC2"/>
        <w:rPr>
          <w:rFonts w:asciiTheme="minorHAnsi" w:eastAsiaTheme="minorEastAsia" w:hAnsiTheme="minorHAnsi"/>
          <w:smallCaps w:val="0"/>
          <w:noProof/>
          <w:sz w:val="22"/>
        </w:rPr>
      </w:pPr>
      <w:r>
        <w:rPr>
          <w:noProof/>
        </w:rPr>
        <w:t>6A.4.1 L2CAP</w:t>
      </w:r>
      <w:r>
        <w:rPr>
          <w:noProof/>
        </w:rPr>
        <w:tab/>
      </w:r>
      <w:r>
        <w:rPr>
          <w:noProof/>
        </w:rPr>
        <w:fldChar w:fldCharType="begin"/>
      </w:r>
      <w:r>
        <w:rPr>
          <w:noProof/>
        </w:rPr>
        <w:instrText xml:space="preserve"> PAGEREF _Toc530074678 \h </w:instrText>
      </w:r>
      <w:r>
        <w:rPr>
          <w:noProof/>
        </w:rPr>
      </w:r>
      <w:r>
        <w:rPr>
          <w:noProof/>
        </w:rPr>
        <w:fldChar w:fldCharType="separate"/>
      </w:r>
      <w:r w:rsidR="006C4168">
        <w:rPr>
          <w:noProof/>
        </w:rPr>
        <w:t>8</w:t>
      </w:r>
      <w:r>
        <w:rPr>
          <w:noProof/>
        </w:rPr>
        <w:fldChar w:fldCharType="end"/>
      </w:r>
    </w:p>
    <w:p w14:paraId="29E0F7AB" w14:textId="51E1FD49" w:rsidR="006B10CD" w:rsidRDefault="006B10CD">
      <w:pPr>
        <w:pStyle w:val="TOC2"/>
        <w:rPr>
          <w:rFonts w:asciiTheme="minorHAnsi" w:eastAsiaTheme="minorEastAsia" w:hAnsiTheme="minorHAnsi"/>
          <w:smallCaps w:val="0"/>
          <w:noProof/>
          <w:sz w:val="22"/>
        </w:rPr>
      </w:pPr>
      <w:r>
        <w:rPr>
          <w:noProof/>
        </w:rPr>
        <w:t>6A.4.2 RFCOMM</w:t>
      </w:r>
      <w:r>
        <w:rPr>
          <w:noProof/>
        </w:rPr>
        <w:tab/>
      </w:r>
      <w:r>
        <w:rPr>
          <w:noProof/>
        </w:rPr>
        <w:fldChar w:fldCharType="begin"/>
      </w:r>
      <w:r>
        <w:rPr>
          <w:noProof/>
        </w:rPr>
        <w:instrText xml:space="preserve"> PAGEREF _Toc530074679 \h </w:instrText>
      </w:r>
      <w:r>
        <w:rPr>
          <w:noProof/>
        </w:rPr>
      </w:r>
      <w:r>
        <w:rPr>
          <w:noProof/>
        </w:rPr>
        <w:fldChar w:fldCharType="separate"/>
      </w:r>
      <w:r w:rsidR="006C4168">
        <w:rPr>
          <w:noProof/>
        </w:rPr>
        <w:t>8</w:t>
      </w:r>
      <w:r>
        <w:rPr>
          <w:noProof/>
        </w:rPr>
        <w:fldChar w:fldCharType="end"/>
      </w:r>
    </w:p>
    <w:p w14:paraId="368A1172" w14:textId="61B9CDA9" w:rsidR="006B10CD" w:rsidRDefault="006B10CD">
      <w:pPr>
        <w:pStyle w:val="TOC2"/>
        <w:rPr>
          <w:rFonts w:asciiTheme="minorHAnsi" w:eastAsiaTheme="minorEastAsia" w:hAnsiTheme="minorHAnsi"/>
          <w:smallCaps w:val="0"/>
          <w:noProof/>
          <w:sz w:val="22"/>
        </w:rPr>
      </w:pPr>
      <w:r>
        <w:rPr>
          <w:noProof/>
        </w:rPr>
        <w:t>6A.4.3 Serial Port Profile</w:t>
      </w:r>
      <w:r>
        <w:rPr>
          <w:noProof/>
        </w:rPr>
        <w:tab/>
      </w:r>
      <w:r>
        <w:rPr>
          <w:noProof/>
        </w:rPr>
        <w:fldChar w:fldCharType="begin"/>
      </w:r>
      <w:r>
        <w:rPr>
          <w:noProof/>
        </w:rPr>
        <w:instrText xml:space="preserve"> PAGEREF _Toc530074680 \h </w:instrText>
      </w:r>
      <w:r>
        <w:rPr>
          <w:noProof/>
        </w:rPr>
      </w:r>
      <w:r>
        <w:rPr>
          <w:noProof/>
        </w:rPr>
        <w:fldChar w:fldCharType="separate"/>
      </w:r>
      <w:r w:rsidR="006C4168">
        <w:rPr>
          <w:noProof/>
        </w:rPr>
        <w:t>8</w:t>
      </w:r>
      <w:r>
        <w:rPr>
          <w:noProof/>
        </w:rPr>
        <w:fldChar w:fldCharType="end"/>
      </w:r>
    </w:p>
    <w:p w14:paraId="69CC1056" w14:textId="7CF41C6E" w:rsidR="006B10CD" w:rsidRDefault="006B10CD">
      <w:pPr>
        <w:pStyle w:val="TOC1"/>
        <w:rPr>
          <w:rFonts w:asciiTheme="minorHAnsi" w:eastAsiaTheme="minorEastAsia" w:hAnsiTheme="minorHAnsi"/>
          <w:b w:val="0"/>
          <w:bCs w:val="0"/>
          <w:caps w:val="0"/>
          <w:noProof/>
        </w:rPr>
      </w:pPr>
      <w:r>
        <w:rPr>
          <w:noProof/>
        </w:rPr>
        <w:t>6A.5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_Toc530074681 \h </w:instrText>
      </w:r>
      <w:r>
        <w:rPr>
          <w:noProof/>
        </w:rPr>
      </w:r>
      <w:r>
        <w:rPr>
          <w:noProof/>
        </w:rPr>
        <w:fldChar w:fldCharType="separate"/>
      </w:r>
      <w:r w:rsidR="006C4168">
        <w:rPr>
          <w:noProof/>
        </w:rPr>
        <w:t>9</w:t>
      </w:r>
      <w:r>
        <w:rPr>
          <w:noProof/>
        </w:rPr>
        <w:fldChar w:fldCharType="end"/>
      </w:r>
    </w:p>
    <w:p w14:paraId="549BAFD9" w14:textId="0E44DC79" w:rsidR="006B10CD" w:rsidRDefault="006B10CD">
      <w:pPr>
        <w:pStyle w:val="TOC1"/>
        <w:rPr>
          <w:rFonts w:asciiTheme="minorHAnsi" w:eastAsiaTheme="minorEastAsia" w:hAnsiTheme="minorHAnsi"/>
          <w:b w:val="0"/>
          <w:bCs w:val="0"/>
          <w:caps w:val="0"/>
          <w:noProof/>
        </w:rPr>
      </w:pPr>
      <w:r>
        <w:rPr>
          <w:noProof/>
        </w:rPr>
        <w:t>6A.6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_Toc530074682 \h </w:instrText>
      </w:r>
      <w:r>
        <w:rPr>
          <w:noProof/>
        </w:rPr>
      </w:r>
      <w:r>
        <w:rPr>
          <w:noProof/>
        </w:rPr>
        <w:fldChar w:fldCharType="separate"/>
      </w:r>
      <w:r w:rsidR="006C4168">
        <w:rPr>
          <w:noProof/>
        </w:rPr>
        <w:t>16</w:t>
      </w:r>
      <w:r>
        <w:rPr>
          <w:noProof/>
        </w:rPr>
        <w:fldChar w:fldCharType="end"/>
      </w:r>
    </w:p>
    <w:p w14:paraId="73B5F44A" w14:textId="37E16BB2" w:rsidR="006B10CD" w:rsidRDefault="006B10CD">
      <w:pPr>
        <w:pStyle w:val="TOC1"/>
        <w:rPr>
          <w:rFonts w:asciiTheme="minorHAnsi" w:eastAsiaTheme="minorEastAsia" w:hAnsiTheme="minorHAnsi"/>
          <w:b w:val="0"/>
          <w:bCs w:val="0"/>
          <w:caps w:val="0"/>
          <w:noProof/>
        </w:rPr>
      </w:pPr>
      <w:r>
        <w:rPr>
          <w:noProof/>
        </w:rPr>
        <w:t>6A.7</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_Toc530074683 \h </w:instrText>
      </w:r>
      <w:r>
        <w:rPr>
          <w:noProof/>
        </w:rPr>
      </w:r>
      <w:r>
        <w:rPr>
          <w:noProof/>
        </w:rPr>
        <w:fldChar w:fldCharType="separate"/>
      </w:r>
      <w:r w:rsidR="006C4168">
        <w:rPr>
          <w:noProof/>
        </w:rPr>
        <w:t>17</w:t>
      </w:r>
      <w:r>
        <w:rPr>
          <w:noProof/>
        </w:rPr>
        <w:fldChar w:fldCharType="end"/>
      </w:r>
    </w:p>
    <w:p w14:paraId="2669C0A2" w14:textId="74F7AA15" w:rsidR="006B10CD" w:rsidRDefault="006B10CD">
      <w:pPr>
        <w:pStyle w:val="TOC2"/>
        <w:rPr>
          <w:rFonts w:asciiTheme="minorHAnsi" w:eastAsiaTheme="minorEastAsia" w:hAnsiTheme="minorHAnsi"/>
          <w:smallCaps w:val="0"/>
          <w:noProof/>
          <w:sz w:val="22"/>
        </w:rPr>
      </w:pPr>
      <w:r>
        <w:rPr>
          <w:noProof/>
        </w:rPr>
        <w:t>6A.7.1 Overview</w:t>
      </w:r>
      <w:r>
        <w:rPr>
          <w:noProof/>
        </w:rPr>
        <w:tab/>
      </w:r>
      <w:r>
        <w:rPr>
          <w:noProof/>
        </w:rPr>
        <w:fldChar w:fldCharType="begin"/>
      </w:r>
      <w:r>
        <w:rPr>
          <w:noProof/>
        </w:rPr>
        <w:instrText xml:space="preserve"> PAGEREF _Toc530074684 \h </w:instrText>
      </w:r>
      <w:r>
        <w:rPr>
          <w:noProof/>
        </w:rPr>
      </w:r>
      <w:r>
        <w:rPr>
          <w:noProof/>
        </w:rPr>
        <w:fldChar w:fldCharType="separate"/>
      </w:r>
      <w:r w:rsidR="006C4168">
        <w:rPr>
          <w:noProof/>
        </w:rPr>
        <w:t>17</w:t>
      </w:r>
      <w:r>
        <w:rPr>
          <w:noProof/>
        </w:rPr>
        <w:fldChar w:fldCharType="end"/>
      </w:r>
    </w:p>
    <w:p w14:paraId="420FC32B" w14:textId="58624070" w:rsidR="006B10CD" w:rsidRDefault="006B10CD">
      <w:pPr>
        <w:pStyle w:val="TOC2"/>
        <w:rPr>
          <w:rFonts w:asciiTheme="minorHAnsi" w:eastAsiaTheme="minorEastAsia" w:hAnsiTheme="minorHAnsi"/>
          <w:smallCaps w:val="0"/>
          <w:noProof/>
          <w:sz w:val="22"/>
        </w:rPr>
      </w:pPr>
      <w:r>
        <w:rPr>
          <w:noProof/>
        </w:rPr>
        <w:t>6A.7.2 Application Code (&lt;appname&gt;.c)</w:t>
      </w:r>
      <w:r>
        <w:rPr>
          <w:noProof/>
        </w:rPr>
        <w:tab/>
      </w:r>
      <w:r>
        <w:rPr>
          <w:noProof/>
        </w:rPr>
        <w:fldChar w:fldCharType="begin"/>
      </w:r>
      <w:r>
        <w:rPr>
          <w:noProof/>
        </w:rPr>
        <w:instrText xml:space="preserve"> PAGEREF _Toc530074685 \h </w:instrText>
      </w:r>
      <w:r>
        <w:rPr>
          <w:noProof/>
        </w:rPr>
      </w:r>
      <w:r>
        <w:rPr>
          <w:noProof/>
        </w:rPr>
        <w:fldChar w:fldCharType="separate"/>
      </w:r>
      <w:r w:rsidR="006C4168">
        <w:rPr>
          <w:noProof/>
        </w:rPr>
        <w:t>17</w:t>
      </w:r>
      <w:r>
        <w:rPr>
          <w:noProof/>
        </w:rPr>
        <w:fldChar w:fldCharType="end"/>
      </w:r>
    </w:p>
    <w:p w14:paraId="71BF2AED" w14:textId="0B6EAE89" w:rsidR="006B10CD" w:rsidRDefault="006B10CD">
      <w:pPr>
        <w:pStyle w:val="TOC2"/>
        <w:rPr>
          <w:rFonts w:asciiTheme="minorHAnsi" w:eastAsiaTheme="minorEastAsia" w:hAnsiTheme="minorHAnsi"/>
          <w:smallCaps w:val="0"/>
          <w:noProof/>
          <w:sz w:val="22"/>
        </w:rPr>
      </w:pPr>
      <w:r>
        <w:rPr>
          <w:noProof/>
        </w:rPr>
        <w:t>6A.7.3 SDP Database (&lt;appname&gt;_sdb_db.c/.h)</w:t>
      </w:r>
      <w:r>
        <w:rPr>
          <w:noProof/>
        </w:rPr>
        <w:tab/>
      </w:r>
      <w:r>
        <w:rPr>
          <w:noProof/>
        </w:rPr>
        <w:fldChar w:fldCharType="begin"/>
      </w:r>
      <w:r>
        <w:rPr>
          <w:noProof/>
        </w:rPr>
        <w:instrText xml:space="preserve"> PAGEREF _Toc530074686 \h </w:instrText>
      </w:r>
      <w:r>
        <w:rPr>
          <w:noProof/>
        </w:rPr>
      </w:r>
      <w:r>
        <w:rPr>
          <w:noProof/>
        </w:rPr>
        <w:fldChar w:fldCharType="separate"/>
      </w:r>
      <w:r w:rsidR="006C4168">
        <w:rPr>
          <w:noProof/>
        </w:rPr>
        <w:t>18</w:t>
      </w:r>
      <w:r>
        <w:rPr>
          <w:noProof/>
        </w:rPr>
        <w:fldChar w:fldCharType="end"/>
      </w:r>
    </w:p>
    <w:p w14:paraId="4DDEABED" w14:textId="66B4B627" w:rsidR="006B10CD" w:rsidRDefault="006B10CD">
      <w:pPr>
        <w:pStyle w:val="TOC2"/>
        <w:rPr>
          <w:rFonts w:asciiTheme="minorHAnsi" w:eastAsiaTheme="minorEastAsia" w:hAnsiTheme="minorHAnsi"/>
          <w:smallCaps w:val="0"/>
          <w:noProof/>
          <w:sz w:val="22"/>
        </w:rPr>
      </w:pPr>
      <w:r>
        <w:rPr>
          <w:noProof/>
        </w:rPr>
        <w:t>6A.7.4 Handle Pairing</w:t>
      </w:r>
      <w:r>
        <w:rPr>
          <w:noProof/>
        </w:rPr>
        <w:tab/>
      </w:r>
      <w:r>
        <w:rPr>
          <w:noProof/>
        </w:rPr>
        <w:fldChar w:fldCharType="begin"/>
      </w:r>
      <w:r>
        <w:rPr>
          <w:noProof/>
        </w:rPr>
        <w:instrText xml:space="preserve"> PAGEREF _Toc530074687 \h </w:instrText>
      </w:r>
      <w:r>
        <w:rPr>
          <w:noProof/>
        </w:rPr>
      </w:r>
      <w:r>
        <w:rPr>
          <w:noProof/>
        </w:rPr>
        <w:fldChar w:fldCharType="separate"/>
      </w:r>
      <w:r w:rsidR="006C4168">
        <w:rPr>
          <w:noProof/>
        </w:rPr>
        <w:t>19</w:t>
      </w:r>
      <w:r>
        <w:rPr>
          <w:noProof/>
        </w:rPr>
        <w:fldChar w:fldCharType="end"/>
      </w:r>
    </w:p>
    <w:p w14:paraId="7276773D" w14:textId="1233AF7E" w:rsidR="006B10CD" w:rsidRDefault="006B10CD">
      <w:pPr>
        <w:pStyle w:val="TOC2"/>
        <w:rPr>
          <w:rFonts w:asciiTheme="minorHAnsi" w:eastAsiaTheme="minorEastAsia" w:hAnsiTheme="minorHAnsi"/>
          <w:smallCaps w:val="0"/>
          <w:noProof/>
          <w:sz w:val="22"/>
        </w:rPr>
      </w:pPr>
      <w:r>
        <w:rPr>
          <w:noProof/>
        </w:rPr>
        <w:t>6A.7.5 Handle Bonding</w:t>
      </w:r>
      <w:r>
        <w:rPr>
          <w:noProof/>
        </w:rPr>
        <w:tab/>
      </w:r>
      <w:r>
        <w:rPr>
          <w:noProof/>
        </w:rPr>
        <w:fldChar w:fldCharType="begin"/>
      </w:r>
      <w:r>
        <w:rPr>
          <w:noProof/>
        </w:rPr>
        <w:instrText xml:space="preserve"> PAGEREF _Toc530074688 \h </w:instrText>
      </w:r>
      <w:r>
        <w:rPr>
          <w:noProof/>
        </w:rPr>
      </w:r>
      <w:r>
        <w:rPr>
          <w:noProof/>
        </w:rPr>
        <w:fldChar w:fldCharType="separate"/>
      </w:r>
      <w:r w:rsidR="006C4168">
        <w:rPr>
          <w:noProof/>
        </w:rPr>
        <w:t>20</w:t>
      </w:r>
      <w:r>
        <w:rPr>
          <w:noProof/>
        </w:rPr>
        <w:fldChar w:fldCharType="end"/>
      </w:r>
    </w:p>
    <w:p w14:paraId="45C95EB0" w14:textId="2B43BC1A" w:rsidR="006B10CD" w:rsidRDefault="006B10CD">
      <w:pPr>
        <w:pStyle w:val="TOC2"/>
        <w:rPr>
          <w:rFonts w:asciiTheme="minorHAnsi" w:eastAsiaTheme="minorEastAsia" w:hAnsiTheme="minorHAnsi"/>
          <w:smallCaps w:val="0"/>
          <w:noProof/>
          <w:sz w:val="22"/>
        </w:rPr>
      </w:pPr>
      <w:r>
        <w:rPr>
          <w:noProof/>
        </w:rPr>
        <w:t>6A.7.6 Support the Serial Port Profile</w:t>
      </w:r>
      <w:r>
        <w:rPr>
          <w:noProof/>
        </w:rPr>
        <w:tab/>
      </w:r>
      <w:r>
        <w:rPr>
          <w:noProof/>
        </w:rPr>
        <w:fldChar w:fldCharType="begin"/>
      </w:r>
      <w:r>
        <w:rPr>
          <w:noProof/>
        </w:rPr>
        <w:instrText xml:space="preserve"> PAGEREF _Toc530074689 \h </w:instrText>
      </w:r>
      <w:r>
        <w:rPr>
          <w:noProof/>
        </w:rPr>
      </w:r>
      <w:r>
        <w:rPr>
          <w:noProof/>
        </w:rPr>
        <w:fldChar w:fldCharType="separate"/>
      </w:r>
      <w:r w:rsidR="006C4168">
        <w:rPr>
          <w:noProof/>
        </w:rPr>
        <w:t>22</w:t>
      </w:r>
      <w:r>
        <w:rPr>
          <w:noProof/>
        </w:rPr>
        <w:fldChar w:fldCharType="end"/>
      </w:r>
    </w:p>
    <w:p w14:paraId="594265C5" w14:textId="28BE757F" w:rsidR="006B10CD" w:rsidRDefault="006B10CD">
      <w:pPr>
        <w:pStyle w:val="TOC1"/>
        <w:rPr>
          <w:rFonts w:asciiTheme="minorHAnsi" w:eastAsiaTheme="minorEastAsia" w:hAnsiTheme="minorHAnsi"/>
          <w:b w:val="0"/>
          <w:bCs w:val="0"/>
          <w:caps w:val="0"/>
          <w:noProof/>
        </w:rPr>
      </w:pPr>
      <w:r>
        <w:rPr>
          <w:noProof/>
        </w:rPr>
        <w:t>6A.8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_Toc530074690 \h </w:instrText>
      </w:r>
      <w:r>
        <w:rPr>
          <w:noProof/>
        </w:rPr>
      </w:r>
      <w:r>
        <w:rPr>
          <w:noProof/>
        </w:rPr>
        <w:fldChar w:fldCharType="separate"/>
      </w:r>
      <w:r w:rsidR="006C4168">
        <w:rPr>
          <w:noProof/>
        </w:rPr>
        <w:t>27</w:t>
      </w:r>
      <w:r>
        <w:rPr>
          <w:noProof/>
        </w:rPr>
        <w:fldChar w:fldCharType="end"/>
      </w:r>
    </w:p>
    <w:p w14:paraId="63471C9E" w14:textId="15404C32" w:rsidR="006B10CD" w:rsidRDefault="006B10CD">
      <w:pPr>
        <w:pStyle w:val="TOC2"/>
        <w:rPr>
          <w:rFonts w:asciiTheme="minorHAnsi" w:eastAsiaTheme="minorEastAsia" w:hAnsiTheme="minorHAnsi"/>
          <w:smallCaps w:val="0"/>
          <w:noProof/>
          <w:sz w:val="22"/>
        </w:rPr>
      </w:pPr>
      <w:r>
        <w:rPr>
          <w:noProof/>
        </w:rPr>
        <w:t>Exercise - 6A.1 Create a Serial Port Profile Project</w:t>
      </w:r>
      <w:r>
        <w:rPr>
          <w:noProof/>
        </w:rPr>
        <w:tab/>
      </w:r>
      <w:r>
        <w:rPr>
          <w:noProof/>
        </w:rPr>
        <w:fldChar w:fldCharType="begin"/>
      </w:r>
      <w:r>
        <w:rPr>
          <w:noProof/>
        </w:rPr>
        <w:instrText xml:space="preserve"> PAGEREF _Toc530074691 \h </w:instrText>
      </w:r>
      <w:r>
        <w:rPr>
          <w:noProof/>
        </w:rPr>
      </w:r>
      <w:r>
        <w:rPr>
          <w:noProof/>
        </w:rPr>
        <w:fldChar w:fldCharType="separate"/>
      </w:r>
      <w:r w:rsidR="006C4168">
        <w:rPr>
          <w:noProof/>
        </w:rPr>
        <w:t>27</w:t>
      </w:r>
      <w:r>
        <w:rPr>
          <w:noProof/>
        </w:rPr>
        <w:fldChar w:fldCharType="end"/>
      </w:r>
    </w:p>
    <w:p w14:paraId="3A21C260" w14:textId="4C9AFB46" w:rsidR="006B10CD" w:rsidRDefault="006B10CD">
      <w:pPr>
        <w:pStyle w:val="TOC2"/>
        <w:rPr>
          <w:rFonts w:asciiTheme="minorHAnsi" w:eastAsiaTheme="minorEastAsia" w:hAnsiTheme="minorHAnsi"/>
          <w:smallCaps w:val="0"/>
          <w:noProof/>
          <w:sz w:val="22"/>
        </w:rPr>
      </w:pPr>
      <w:r>
        <w:rPr>
          <w:noProof/>
        </w:rPr>
        <w:t>Exercise - 6A.2 Add UART Transmit</w:t>
      </w:r>
      <w:r>
        <w:rPr>
          <w:noProof/>
        </w:rPr>
        <w:tab/>
      </w:r>
      <w:r>
        <w:rPr>
          <w:noProof/>
        </w:rPr>
        <w:fldChar w:fldCharType="begin"/>
      </w:r>
      <w:r>
        <w:rPr>
          <w:noProof/>
        </w:rPr>
        <w:instrText xml:space="preserve"> PAGEREF _Toc530074692 \h </w:instrText>
      </w:r>
      <w:r>
        <w:rPr>
          <w:noProof/>
        </w:rPr>
      </w:r>
      <w:r>
        <w:rPr>
          <w:noProof/>
        </w:rPr>
        <w:fldChar w:fldCharType="separate"/>
      </w:r>
      <w:r w:rsidR="006C4168">
        <w:rPr>
          <w:noProof/>
        </w:rPr>
        <w:t>40</w:t>
      </w:r>
      <w:r>
        <w:rPr>
          <w:noProof/>
        </w:rPr>
        <w:fldChar w:fldCharType="end"/>
      </w:r>
    </w:p>
    <w:p w14:paraId="3C2AA2B5" w14:textId="42739478" w:rsidR="006B10CD" w:rsidRDefault="006B10CD">
      <w:pPr>
        <w:pStyle w:val="TOC2"/>
        <w:rPr>
          <w:rFonts w:asciiTheme="minorHAnsi" w:eastAsiaTheme="minorEastAsia" w:hAnsiTheme="minorHAnsi"/>
          <w:smallCaps w:val="0"/>
          <w:noProof/>
          <w:sz w:val="22"/>
        </w:rPr>
      </w:pPr>
      <w:r>
        <w:rPr>
          <w:noProof/>
        </w:rPr>
        <w:t>Exercise - 6A.3 (Advanced) Improve Security by Adding IO Capabilities (Yes/No)</w:t>
      </w:r>
      <w:r>
        <w:rPr>
          <w:noProof/>
        </w:rPr>
        <w:tab/>
      </w:r>
      <w:r>
        <w:rPr>
          <w:noProof/>
        </w:rPr>
        <w:fldChar w:fldCharType="begin"/>
      </w:r>
      <w:r>
        <w:rPr>
          <w:noProof/>
        </w:rPr>
        <w:instrText xml:space="preserve"> PAGEREF _Toc530074693 \h </w:instrText>
      </w:r>
      <w:r>
        <w:rPr>
          <w:noProof/>
        </w:rPr>
      </w:r>
      <w:r>
        <w:rPr>
          <w:noProof/>
        </w:rPr>
        <w:fldChar w:fldCharType="separate"/>
      </w:r>
      <w:r w:rsidR="006C4168">
        <w:rPr>
          <w:noProof/>
        </w:rPr>
        <w:t>41</w:t>
      </w:r>
      <w:r>
        <w:rPr>
          <w:noProof/>
        </w:rPr>
        <w:fldChar w:fldCharType="end"/>
      </w:r>
    </w:p>
    <w:p w14:paraId="4AB0DEAF" w14:textId="7334A88C" w:rsidR="006B10CD" w:rsidRDefault="006B10CD">
      <w:pPr>
        <w:pStyle w:val="TOC2"/>
        <w:rPr>
          <w:rFonts w:asciiTheme="minorHAnsi" w:eastAsiaTheme="minorEastAsia" w:hAnsiTheme="minorHAnsi"/>
          <w:smallCaps w:val="0"/>
          <w:noProof/>
          <w:sz w:val="22"/>
        </w:rPr>
      </w:pPr>
      <w:r>
        <w:rPr>
          <w:noProof/>
        </w:rPr>
        <w:t>Exercise - 6A.4 (Advanced) Add Multiple Device Bonding Capability</w:t>
      </w:r>
      <w:r>
        <w:rPr>
          <w:noProof/>
        </w:rPr>
        <w:tab/>
      </w:r>
      <w:r>
        <w:rPr>
          <w:noProof/>
        </w:rPr>
        <w:fldChar w:fldCharType="begin"/>
      </w:r>
      <w:r>
        <w:rPr>
          <w:noProof/>
        </w:rPr>
        <w:instrText xml:space="preserve"> PAGEREF _Toc530074694 \h </w:instrText>
      </w:r>
      <w:r>
        <w:rPr>
          <w:noProof/>
        </w:rPr>
      </w:r>
      <w:r>
        <w:rPr>
          <w:noProof/>
        </w:rPr>
        <w:fldChar w:fldCharType="separate"/>
      </w:r>
      <w:r w:rsidR="006C4168">
        <w:rPr>
          <w:noProof/>
        </w:rPr>
        <w:t>42</w:t>
      </w:r>
      <w:r>
        <w:rPr>
          <w:noProof/>
        </w:rPr>
        <w:fldChar w:fldCharType="end"/>
      </w:r>
    </w:p>
    <w:p w14:paraId="3FA38FC6" w14:textId="58D6392D" w:rsidR="00C6331A" w:rsidRDefault="00C6331A" w:rsidP="00C6331A">
      <w:r>
        <w:fldChar w:fldCharType="end"/>
      </w:r>
    </w:p>
    <w:p w14:paraId="02E58724" w14:textId="77777777" w:rsidR="00D5680E" w:rsidRDefault="00D5680E">
      <w:r>
        <w:rPr>
          <w:b/>
          <w:bCs/>
        </w:rPr>
        <w:br w:type="page"/>
      </w:r>
    </w:p>
    <w:p w14:paraId="243841D0" w14:textId="4DDBB89F" w:rsidR="00461EE0" w:rsidRDefault="00482F58" w:rsidP="00FA6E6A">
      <w:pPr>
        <w:pStyle w:val="Heading1"/>
      </w:pPr>
      <w:bookmarkStart w:id="1" w:name="_Toc530074669"/>
      <w:r>
        <w:lastRenderedPageBreak/>
        <w:t>WICED Bluetooth Classic</w:t>
      </w:r>
      <w:r w:rsidRPr="00482F58">
        <w:t xml:space="preserve"> System Lifecycle</w:t>
      </w:r>
      <w:r w:rsidR="00FA5465">
        <w:t xml:space="preserve"> Overview</w:t>
      </w:r>
      <w:bookmarkEnd w:id="1"/>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10038980"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w:t>
      </w:r>
      <w:r w:rsidR="009C3FC8">
        <w:t xml:space="preserve">discovers the Services - i.e. the capabilities of the Slave.  If the Master is interested, </w:t>
      </w:r>
      <w:r>
        <w:t xml:space="preserve">they </w:t>
      </w:r>
      <w:r w:rsidR="009C3FC8">
        <w:t xml:space="preserve">will establish a secure link which includes </w:t>
      </w:r>
      <w:r>
        <w:t xml:space="preserve">Pairing </w:t>
      </w:r>
      <w:r w:rsidR="009C3FC8">
        <w:t>on the first connection.</w:t>
      </w:r>
      <w:r>
        <w:t xml:space="preserve"> Finally, </w:t>
      </w:r>
      <w:r w:rsidR="003C103F">
        <w:t>a service level connection is established which in the simplest case is the</w:t>
      </w:r>
      <w:r>
        <w:t xml:space="preserve"> Serial Port </w:t>
      </w:r>
      <w:r w:rsidR="003C103F">
        <w:t>Profile.</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6841E940" w14:textId="77777777" w:rsidR="00FE262E" w:rsidRDefault="00FE262E" w:rsidP="00FE262E">
      <w:pPr>
        <w:pStyle w:val="ListParagraph"/>
        <w:numPr>
          <w:ilvl w:val="0"/>
          <w:numId w:val="4"/>
        </w:numPr>
      </w:pPr>
      <w:r>
        <w:t>Pair &amp; Bond – A secure, authenticated connection is created</w:t>
      </w:r>
    </w:p>
    <w:p w14:paraId="2AA24D33" w14:textId="0305435B" w:rsidR="00CD0AE9" w:rsidRDefault="00FE262E" w:rsidP="00EE2197">
      <w:pPr>
        <w:pStyle w:val="ListParagraph"/>
        <w:numPr>
          <w:ilvl w:val="0"/>
          <w:numId w:val="4"/>
        </w:numPr>
      </w:pPr>
      <w:r>
        <w:t xml:space="preserve">Establish SPP connection and </w:t>
      </w:r>
      <w:r w:rsidR="00CD0AE9">
        <w:t>Exchange Data using the Serial Port Profile</w:t>
      </w:r>
    </w:p>
    <w:p w14:paraId="1F16A9F1" w14:textId="5F4209A0" w:rsidR="002A6144" w:rsidRDefault="002A6144" w:rsidP="002A6144">
      <w:r>
        <w:t xml:space="preserve">The architecture of a Bluetooth Classic device is essentially the same as that of a </w:t>
      </w:r>
      <w:r w:rsidR="00C34469">
        <w:t xml:space="preserve">BLE device.   It is composed of </w:t>
      </w:r>
      <w:r w:rsidR="00FE262E">
        <w:t>five</w:t>
      </w:r>
      <w:r w:rsidR="00C34469">
        <w:t xml:space="preserve"> layers.</w:t>
      </w:r>
    </w:p>
    <w:tbl>
      <w:tblPr>
        <w:tblStyle w:val="TableGrid"/>
        <w:tblW w:w="10229" w:type="dxa"/>
        <w:tblLook w:val="04A0" w:firstRow="1" w:lastRow="0" w:firstColumn="1" w:lastColumn="0" w:noHBand="0" w:noVBand="1"/>
      </w:tblPr>
      <w:tblGrid>
        <w:gridCol w:w="2525"/>
        <w:gridCol w:w="1453"/>
        <w:gridCol w:w="6251"/>
      </w:tblGrid>
      <w:tr w:rsidR="00C34469" w14:paraId="220BFAF7" w14:textId="77777777" w:rsidTr="00FE262E">
        <w:trPr>
          <w:trHeight w:val="314"/>
        </w:trPr>
        <w:tc>
          <w:tcPr>
            <w:tcW w:w="2525" w:type="dxa"/>
          </w:tcPr>
          <w:p w14:paraId="297A0EB1" w14:textId="77777777" w:rsidR="002A6144" w:rsidRDefault="002A6144" w:rsidP="002A6144"/>
        </w:tc>
        <w:tc>
          <w:tcPr>
            <w:tcW w:w="1453"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r w:rsidR="00211F62">
              <w:t>.</w:t>
            </w:r>
          </w:p>
        </w:tc>
      </w:tr>
      <w:tr w:rsidR="00FE262E" w14:paraId="09A8652F" w14:textId="77777777" w:rsidTr="00FE262E">
        <w:trPr>
          <w:trHeight w:val="326"/>
        </w:trPr>
        <w:tc>
          <w:tcPr>
            <w:tcW w:w="2525" w:type="dxa"/>
            <w:vMerge w:val="restart"/>
          </w:tcPr>
          <w:p w14:paraId="0803552A" w14:textId="76F05F43" w:rsidR="00FE262E" w:rsidRDefault="00FE262E" w:rsidP="00C34469">
            <w:pPr>
              <w:jc w:val="center"/>
            </w:pPr>
            <w:r>
              <w:t>Bluetooth Classic Stack</w:t>
            </w:r>
          </w:p>
        </w:tc>
        <w:tc>
          <w:tcPr>
            <w:tcW w:w="1453" w:type="dxa"/>
          </w:tcPr>
          <w:p w14:paraId="02E6EF06" w14:textId="1D396BB1" w:rsidR="00FE262E" w:rsidRDefault="00FE262E" w:rsidP="002A6144">
            <w:r>
              <w:t>Profile Library</w:t>
            </w:r>
          </w:p>
        </w:tc>
        <w:tc>
          <w:tcPr>
            <w:tcW w:w="6251" w:type="dxa"/>
          </w:tcPr>
          <w:p w14:paraId="706C6695" w14:textId="73B132FA" w:rsidR="00FE262E" w:rsidRDefault="00FE262E" w:rsidP="002A6144">
            <w:r>
              <w:t>Source libraries including implementation of standard Bluetooth Profiles such as SPP.</w:t>
            </w:r>
          </w:p>
        </w:tc>
      </w:tr>
      <w:tr w:rsidR="00FE262E" w14:paraId="56523E8E" w14:textId="77777777" w:rsidTr="00FE262E">
        <w:trPr>
          <w:trHeight w:val="326"/>
        </w:trPr>
        <w:tc>
          <w:tcPr>
            <w:tcW w:w="2525" w:type="dxa"/>
            <w:vMerge/>
          </w:tcPr>
          <w:p w14:paraId="6DEB0A58" w14:textId="4872CB5C" w:rsidR="00FE262E" w:rsidRDefault="00FE262E" w:rsidP="00C34469">
            <w:pPr>
              <w:jc w:val="center"/>
            </w:pPr>
          </w:p>
        </w:tc>
        <w:tc>
          <w:tcPr>
            <w:tcW w:w="1453" w:type="dxa"/>
          </w:tcPr>
          <w:p w14:paraId="40A7957F" w14:textId="49436CBB" w:rsidR="00FE262E" w:rsidRDefault="00FE262E" w:rsidP="002A6144">
            <w:r>
              <w:t>Host Stack</w:t>
            </w:r>
          </w:p>
        </w:tc>
        <w:tc>
          <w:tcPr>
            <w:tcW w:w="6251" w:type="dxa"/>
          </w:tcPr>
          <w:p w14:paraId="781EF2B7" w14:textId="69AA0130" w:rsidR="00FE262E" w:rsidRDefault="00FE262E" w:rsidP="002A6144">
            <w:r>
              <w:t xml:space="preserve">Provides multiple connection paths to the application each with its own </w:t>
            </w:r>
            <w:r w:rsidR="00D95CC9">
              <w:t>features</w:t>
            </w:r>
            <w:r>
              <w:t xml:space="preserve"> (reliable, ordered, time critical, etc.).  It also provides Services to the local and remote application.</w:t>
            </w:r>
          </w:p>
        </w:tc>
      </w:tr>
      <w:tr w:rsidR="00FE262E" w14:paraId="48082D9E" w14:textId="77777777" w:rsidTr="00FE262E">
        <w:trPr>
          <w:trHeight w:val="156"/>
        </w:trPr>
        <w:tc>
          <w:tcPr>
            <w:tcW w:w="2525" w:type="dxa"/>
            <w:vMerge/>
          </w:tcPr>
          <w:p w14:paraId="20395898" w14:textId="77777777" w:rsidR="00FE262E" w:rsidRDefault="00FE262E" w:rsidP="002A6144"/>
        </w:tc>
        <w:tc>
          <w:tcPr>
            <w:tcW w:w="1453" w:type="dxa"/>
          </w:tcPr>
          <w:p w14:paraId="2C36B2F7" w14:textId="1A80C414" w:rsidR="00FE262E" w:rsidRDefault="00FE262E" w:rsidP="002A6144">
            <w:r>
              <w:t>Controller</w:t>
            </w:r>
          </w:p>
        </w:tc>
        <w:tc>
          <w:tcPr>
            <w:tcW w:w="6251" w:type="dxa"/>
          </w:tcPr>
          <w:p w14:paraId="497C7E5A" w14:textId="494AD14A" w:rsidR="00FE262E" w:rsidRDefault="00FE262E" w:rsidP="002A6144">
            <w:r>
              <w:t>Establishes and maintain links between devices.</w:t>
            </w:r>
          </w:p>
        </w:tc>
      </w:tr>
      <w:tr w:rsidR="00C34469" w14:paraId="75834094" w14:textId="77777777" w:rsidTr="00FE262E">
        <w:trPr>
          <w:trHeight w:val="326"/>
        </w:trPr>
        <w:tc>
          <w:tcPr>
            <w:tcW w:w="2525" w:type="dxa"/>
          </w:tcPr>
          <w:p w14:paraId="0807D29D" w14:textId="1EBB4DEA" w:rsidR="002A6144" w:rsidRDefault="00D256B8" w:rsidP="00D256B8">
            <w:pPr>
              <w:jc w:val="center"/>
            </w:pPr>
            <w:r>
              <w:t>Hardware</w:t>
            </w:r>
          </w:p>
        </w:tc>
        <w:tc>
          <w:tcPr>
            <w:tcW w:w="1453"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r w:rsidR="00211F62">
              <w:t>.</w:t>
            </w:r>
          </w:p>
        </w:tc>
      </w:tr>
    </w:tbl>
    <w:p w14:paraId="53CD6936" w14:textId="5675ED4B" w:rsidR="002A6144" w:rsidRDefault="002A6144" w:rsidP="002A6144"/>
    <w:p w14:paraId="2BD3EC91" w14:textId="26AD5544" w:rsidR="00C9163B" w:rsidRDefault="00141C26" w:rsidP="005A1278">
      <w:pPr>
        <w:keepNext/>
      </w:pPr>
      <w:r>
        <w:lastRenderedPageBreak/>
        <w:t>Here is the overall picture</w:t>
      </w:r>
      <w:r w:rsidR="00C9163B">
        <w:t xml:space="preserve"> of the simplest Bluetooth Classic system</w:t>
      </w:r>
      <w:r w:rsidR="00211F62">
        <w:t>:</w:t>
      </w:r>
    </w:p>
    <w:p w14:paraId="3C959597" w14:textId="129596EA" w:rsidR="00D5680E" w:rsidRDefault="005443B8" w:rsidP="00D5680E">
      <w:r w:rsidRPr="005443B8">
        <w:rPr>
          <w:noProof/>
        </w:rPr>
        <w:t xml:space="preserve"> </w:t>
      </w:r>
      <w:r w:rsidRPr="005443B8">
        <w:rPr>
          <w:noProof/>
        </w:rPr>
        <w:drawing>
          <wp:inline distT="0" distB="0" distL="0" distR="0" wp14:anchorId="7BE868BD" wp14:editId="3F64D20F">
            <wp:extent cx="5943600" cy="5826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26760"/>
                    </a:xfrm>
                    <a:prstGeom prst="rect">
                      <a:avLst/>
                    </a:prstGeom>
                  </pic:spPr>
                </pic:pic>
              </a:graphicData>
            </a:graphic>
          </wp:inline>
        </w:drawing>
      </w:r>
    </w:p>
    <w:p w14:paraId="2960C97D" w14:textId="77777777" w:rsidR="005443B8" w:rsidRDefault="005443B8">
      <w:pPr>
        <w:rPr>
          <w:rFonts w:eastAsia="Times New Roman"/>
          <w:b/>
          <w:color w:val="1F4E79" w:themeColor="accent1" w:themeShade="80"/>
          <w:sz w:val="24"/>
          <w:szCs w:val="26"/>
        </w:rPr>
      </w:pPr>
      <w:r>
        <w:br w:type="page"/>
      </w:r>
    </w:p>
    <w:p w14:paraId="005BEAEF" w14:textId="35FC4145" w:rsidR="009A31CF" w:rsidRPr="00BE491B" w:rsidRDefault="009A31CF" w:rsidP="0062414A">
      <w:pPr>
        <w:pStyle w:val="Heading2"/>
      </w:pPr>
      <w:bookmarkStart w:id="2" w:name="_Toc530074670"/>
      <w:r w:rsidRPr="00BE491B">
        <w:lastRenderedPageBreak/>
        <w:t>Inquiry</w:t>
      </w:r>
      <w:bookmarkEnd w:id="2"/>
    </w:p>
    <w:p w14:paraId="3B9F07A5" w14:textId="62ACD1FD"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p>
    <w:p w14:paraId="1F1B75FD" w14:textId="2CE6A75A" w:rsidR="003F7CA4" w:rsidRDefault="00BA1161" w:rsidP="003F7CA4">
      <w:r>
        <w:t xml:space="preserve">A Bluetooth Classic Slave sits in </w:t>
      </w:r>
      <w:r w:rsidR="002A6144">
        <w:t>state called Inquiry</w:t>
      </w:r>
      <w:r w:rsidR="00066118">
        <w:t xml:space="preserve"> Scan</w:t>
      </w:r>
      <w:r>
        <w:t xml:space="preserve"> </w:t>
      </w:r>
      <w:r w:rsidR="00211F62">
        <w:t xml:space="preserve">- </w:t>
      </w:r>
      <w:r>
        <w:t xml:space="preserve">i.e. </w:t>
      </w:r>
      <w:r w:rsidR="00066118">
        <w:t>a</w:t>
      </w:r>
      <w:r w:rsidR="002A6144">
        <w:t xml:space="preserve"> </w:t>
      </w:r>
      <w:r>
        <w:t xml:space="preserve">listening only state </w:t>
      </w:r>
      <w:r w:rsidR="00211F62">
        <w:t xml:space="preserve">- </w:t>
      </w:r>
      <w:r>
        <w:t xml:space="preserve">until it hears a Bluetooth Master broadcast an </w:t>
      </w:r>
      <w:r w:rsidR="003C634F">
        <w:t>I</w:t>
      </w:r>
      <w:r>
        <w:t xml:space="preserve">nquiry </w:t>
      </w:r>
      <w:r w:rsidR="003C634F">
        <w:t>R</w:t>
      </w:r>
      <w:r>
        <w:t xml:space="preserve">equest </w:t>
      </w:r>
      <w:r w:rsidR="00066118">
        <w:t>message</w:t>
      </w:r>
      <w:r>
        <w:t>.</w:t>
      </w:r>
      <w:r w:rsidR="002A6144">
        <w:t xml:space="preserve">  </w:t>
      </w:r>
      <w:r w:rsidR="00066118">
        <w:t>The Slave</w:t>
      </w:r>
      <w:r w:rsidR="002A6144">
        <w:t xml:space="preserve"> </w:t>
      </w:r>
      <w:r w:rsidR="003C634F">
        <w:t>A</w:t>
      </w:r>
      <w:r w:rsidR="002A6144">
        <w:t xml:space="preserve">pplication is responsible for putting the Stack into the Inquiry </w:t>
      </w:r>
      <w:r w:rsidR="00066118">
        <w:t>Scan state using the correct Stack API.</w:t>
      </w:r>
    </w:p>
    <w:p w14:paraId="39D946E0" w14:textId="5B6E0E07" w:rsidR="00152878" w:rsidRDefault="00BA1161" w:rsidP="00152878">
      <w:r>
        <w:t xml:space="preserve">Upon hearing an Inquiry </w:t>
      </w:r>
      <w:r w:rsidR="003C634F">
        <w:t>R</w:t>
      </w:r>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w:t>
      </w:r>
      <w:r w:rsidR="003C634F">
        <w:t xml:space="preserve">- </w:t>
      </w:r>
      <w:r w:rsidR="00141C26">
        <w:t xml:space="preserve">i.e. your Application is not aware of these Inquiry </w:t>
      </w:r>
      <w:r w:rsidR="003C634F">
        <w:t>R</w:t>
      </w:r>
      <w:r w:rsidR="00141C26">
        <w:t>equests happening.</w:t>
      </w:r>
    </w:p>
    <w:p w14:paraId="4CCB4E3E" w14:textId="14721009" w:rsidR="00521E29" w:rsidRDefault="0027359C" w:rsidP="00152878">
      <w:r>
        <w:t>You should be aware that because of</w:t>
      </w:r>
      <w:r w:rsidR="00521E29">
        <w:t xml:space="preserve"> the vagaries of the Bluetooth Radio frequency hopping scheme, these Inquires </w:t>
      </w:r>
      <w:del w:id="3" w:author="Richa Dham" w:date="2018-12-20T16:27:00Z">
        <w:r w:rsidR="00521E29" w:rsidDel="005C0E62">
          <w:delText xml:space="preserve">make </w:delText>
        </w:r>
      </w:del>
      <w:ins w:id="4" w:author="Richa Dham" w:date="2018-12-20T16:27:00Z">
        <w:r w:rsidR="005C0E62">
          <w:t>may</w:t>
        </w:r>
        <w:r w:rsidR="005C0E62">
          <w:t xml:space="preserve"> </w:t>
        </w:r>
      </w:ins>
      <w:r w:rsidR="00521E29">
        <w:t xml:space="preserve">take </w:t>
      </w:r>
      <w:r w:rsidR="00F3307E">
        <w:t>several</w:t>
      </w:r>
      <w:r w:rsidR="00521E29">
        <w:t xml:space="preserve"> seconds.</w:t>
      </w:r>
    </w:p>
    <w:p w14:paraId="10452342" w14:textId="6AA91189" w:rsidR="00461EE0" w:rsidRDefault="00461EE0" w:rsidP="0062414A">
      <w:pPr>
        <w:pStyle w:val="Heading2"/>
      </w:pPr>
      <w:bookmarkStart w:id="5" w:name="_Toc530074671"/>
      <w:r>
        <w:t>Page</w:t>
      </w:r>
      <w:r w:rsidR="0077231B">
        <w:t xml:space="preserve"> / Connect</w:t>
      </w:r>
      <w:bookmarkEnd w:id="5"/>
    </w:p>
    <w:p w14:paraId="6C0FDC4C" w14:textId="2E2C1C1A"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 xml:space="preserve">aster is </w:t>
      </w:r>
      <w:r w:rsidR="009A6CF0">
        <w:t>"</w:t>
      </w:r>
      <w:r w:rsidR="00F3307E">
        <w:t>P</w:t>
      </w:r>
      <w:r w:rsidR="00663360">
        <w:t>aging</w:t>
      </w:r>
      <w:r w:rsidR="009A6CF0">
        <w:t>"</w:t>
      </w:r>
      <w:r w:rsidR="00663360">
        <w:t xml:space="preserve">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20B3E88" w:rsidR="00066118" w:rsidRDefault="00066118" w:rsidP="00066118">
      <w:r>
        <w:t xml:space="preserve">A Bluetooth Classic Slave sits in state called Page Scan </w:t>
      </w:r>
      <w:r w:rsidR="00137029">
        <w:t xml:space="preserve">- </w:t>
      </w:r>
      <w:r>
        <w:t>i.e. a listening only state</w:t>
      </w:r>
      <w:r w:rsidR="00137029">
        <w:t xml:space="preserve"> -</w:t>
      </w:r>
      <w:r>
        <w:t xml:space="preserve"> until a Bluetooth Master initiates the connection process by sending a Page </w:t>
      </w:r>
      <w:r w:rsidR="00137029">
        <w:t>R</w:t>
      </w:r>
      <w:r>
        <w:t>equest. The Slave is responsible for putting the Stack into the Page Scan state using the correct Stack API.</w:t>
      </w:r>
    </w:p>
    <w:p w14:paraId="488BB5A6" w14:textId="4C3CD9D0" w:rsidR="00901874" w:rsidRDefault="00066118" w:rsidP="00066118">
      <w:r>
        <w:t xml:space="preserve">A Slave can </w:t>
      </w:r>
      <w:r w:rsidR="00137029">
        <w:t xml:space="preserve">- and often will be - </w:t>
      </w:r>
      <w:r>
        <w:t>in both the Page Scan and Inquiry Scan mode</w:t>
      </w:r>
      <w:r w:rsidR="00137029">
        <w:t>s</w:t>
      </w:r>
      <w:r>
        <w:t xml:space="preserve"> at the same time</w:t>
      </w:r>
      <w:r w:rsidR="00137029">
        <w:t>, m</w:t>
      </w:r>
      <w:r>
        <w:t>eaning a Master can initiate a connection to a Slave without Inquiring if it already knows of the existence of the Slave from a previous connection.</w:t>
      </w:r>
    </w:p>
    <w:p w14:paraId="4B967AF8" w14:textId="77777777" w:rsidR="00F3307E" w:rsidRDefault="00F3307E" w:rsidP="00F3307E">
      <w:pPr>
        <w:pStyle w:val="Heading2"/>
      </w:pPr>
      <w:bookmarkStart w:id="6" w:name="_Toc530074672"/>
      <w:r>
        <w:t>Discover the Services using Service Discovery Protocol (SDP)</w:t>
      </w:r>
      <w:bookmarkEnd w:id="6"/>
    </w:p>
    <w:p w14:paraId="66F858EE" w14:textId="77777777" w:rsidR="00F3307E" w:rsidRDefault="00F3307E" w:rsidP="00F3307E">
      <w:r>
        <w:t>A simple conceptual model of a Bluetooth Classic device is a Server that is running one or more Services that are attached to Ports. This is the same model that we use in IP Networking.</w:t>
      </w:r>
    </w:p>
    <w:p w14:paraId="60787E52" w14:textId="5049865B" w:rsidR="00F3307E" w:rsidRDefault="00F3307E" w:rsidP="00F3307E">
      <w:r>
        <w:t>One question that arises from this idea is: "How do I figure out what Services are available and what Port each one is listening on?".  The answer to both questions is the Service Discovery Protocol.</w:t>
      </w:r>
    </w:p>
    <w:p w14:paraId="09930428" w14:textId="56BD2909" w:rsidR="00F3307E" w:rsidRDefault="00F3307E" w:rsidP="00F3307E">
      <w:r>
        <w:t>The SDP has a database embedded in it that contains a list of Services and what Port each one is running on.  The SDP Protocol allows both sides of a connection to query the SDP database.</w:t>
      </w:r>
    </w:p>
    <w:p w14:paraId="68132960" w14:textId="55150AA4" w:rsidR="00F3307E" w:rsidRPr="002864B5" w:rsidRDefault="00F3307E" w:rsidP="00F3307E">
      <w:r>
        <w:t xml:space="preserve">More details on this in section </w:t>
      </w:r>
      <w:r>
        <w:fldChar w:fldCharType="begin"/>
      </w:r>
      <w:r>
        <w:instrText xml:space="preserve"> REF _Ref516492278 \r \h </w:instrText>
      </w:r>
      <w:r>
        <w:fldChar w:fldCharType="separate"/>
      </w:r>
      <w:r w:rsidR="006C4168">
        <w:t xml:space="preserve">6A.2 </w:t>
      </w:r>
      <w:r>
        <w:fldChar w:fldCharType="end"/>
      </w:r>
    </w:p>
    <w:p w14:paraId="2BCD3323" w14:textId="7BD539D5" w:rsidR="0077231B" w:rsidRDefault="0077231B" w:rsidP="0062414A">
      <w:pPr>
        <w:pStyle w:val="Heading2"/>
      </w:pPr>
      <w:bookmarkStart w:id="7" w:name="_Toc530074673"/>
      <w:r>
        <w:t>Pair &amp; Bond</w:t>
      </w:r>
      <w:bookmarkEnd w:id="7"/>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w:t>
      </w:r>
      <w:r w:rsidR="0027359C">
        <w:lastRenderedPageBreak/>
        <w:t xml:space="preserve">information </w:t>
      </w:r>
      <w:r w:rsidR="001B7ED9">
        <w:t xml:space="preserve">for </w:t>
      </w:r>
      <w:r w:rsidR="0027359C">
        <w:t>the Link Key to be created.</w:t>
      </w:r>
      <w:r w:rsidR="001B7ED9">
        <w:t xml:space="preserve"> (There are other legacy Pairing methods, but they are largely obsolete at this point).</w:t>
      </w:r>
    </w:p>
    <w:p w14:paraId="4EC9D196" w14:textId="6770968F"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BLE.</w:t>
      </w:r>
    </w:p>
    <w:p w14:paraId="018F1371" w14:textId="654CE2C9" w:rsidR="007D7E33" w:rsidRDefault="0027359C" w:rsidP="007D7E33">
      <w:r>
        <w:t>As with BLE, Bonding is just saving the BDAD</w:t>
      </w:r>
      <w:r w:rsidR="00F3307E">
        <w:t>D</w:t>
      </w:r>
      <w:r>
        <w:t xml:space="preserve">R/Link </w:t>
      </w:r>
      <w:r w:rsidR="008F5AEE">
        <w:t>Key into non-volatile memory so that it can be reused to speed up re-initiating a connection</w:t>
      </w:r>
      <w:r w:rsidR="001B7ED9">
        <w:t>.</w:t>
      </w:r>
    </w:p>
    <w:p w14:paraId="38F5853C" w14:textId="55650407" w:rsidR="00493E2C" w:rsidRPr="007D7E33" w:rsidRDefault="00493E2C" w:rsidP="007D7E33">
      <w:r>
        <w:t>I</w:t>
      </w:r>
      <w:r w:rsidR="009A6CF0">
        <w:t>'</w:t>
      </w:r>
      <w:r>
        <w:t>ll talk about this process in more detail in</w:t>
      </w:r>
      <w:r w:rsidR="00790115">
        <w:t xml:space="preserve"> a minute in section </w:t>
      </w:r>
      <w:r w:rsidR="00790115">
        <w:fldChar w:fldCharType="begin"/>
      </w:r>
      <w:r w:rsidR="00790115">
        <w:instrText xml:space="preserve"> REF _Ref516492246 \r \h </w:instrText>
      </w:r>
      <w:r w:rsidR="00790115">
        <w:fldChar w:fldCharType="separate"/>
      </w:r>
      <w:r w:rsidR="006C4168">
        <w:t xml:space="preserve">6A.3 </w:t>
      </w:r>
      <w:r w:rsidR="00790115">
        <w:fldChar w:fldCharType="end"/>
      </w:r>
    </w:p>
    <w:p w14:paraId="43AB749A" w14:textId="23A509FE" w:rsidR="00CD0AE9" w:rsidRDefault="00CD0AE9" w:rsidP="0062414A">
      <w:pPr>
        <w:pStyle w:val="Heading2"/>
      </w:pPr>
      <w:bookmarkStart w:id="8" w:name="_Toc530074674"/>
      <w:r>
        <w:t>Exchange Data with the Serial Port Profile</w:t>
      </w:r>
      <w:bookmarkEnd w:id="8"/>
    </w:p>
    <w:p w14:paraId="6C905DAE" w14:textId="5D057477" w:rsidR="00D15F8A" w:rsidRDefault="00D15F8A" w:rsidP="00D15F8A">
      <w:r>
        <w:t xml:space="preserve">Once Service Discovery is complete, the Bluetooth Master knows the Port number that it </w:t>
      </w:r>
      <w:r w:rsidR="00775762">
        <w:t>should</w:t>
      </w:r>
      <w:r>
        <w:t xml:space="preserve"> </w:t>
      </w:r>
      <w:r w:rsidR="00775762">
        <w:t xml:space="preserve">use </w:t>
      </w:r>
      <w:r>
        <w:t xml:space="preserve">to </w:t>
      </w:r>
      <w:r w:rsidR="00775762">
        <w:t>connect to</w:t>
      </w:r>
      <w:r>
        <w:t xml:space="preserve"> the Serial Port Profile (SPP).  The SPP is just one of these Servers (from the last section) that acts like a serial port.  You put bytes in one side and they come out the other.</w:t>
      </w:r>
    </w:p>
    <w:p w14:paraId="5AE5A0D7" w14:textId="1EB3AFDE" w:rsidR="00F13174" w:rsidRDefault="00D15F8A" w:rsidP="00D15F8A">
      <w:r>
        <w:t xml:space="preserve">The Bluetooth Master then opens a connection to the SPP Server running on the Bluetooth Slave.  At </w:t>
      </w:r>
      <w:r w:rsidR="00775762">
        <w:t xml:space="preserve">this </w:t>
      </w:r>
      <w:r>
        <w:t xml:space="preserve">point you can commence the </w:t>
      </w:r>
      <w:r w:rsidR="00D81EF4">
        <w:t>final step in your first basic project</w:t>
      </w:r>
      <w:r w:rsidR="00775762">
        <w:t>:</w:t>
      </w:r>
      <w:r>
        <w:t xml:space="preserve"> actually exchanging</w:t>
      </w:r>
      <w:r w:rsidR="00D81EF4">
        <w:t xml:space="preserve"> data.</w:t>
      </w:r>
    </w:p>
    <w:p w14:paraId="2F31DF8D" w14:textId="1E78B1C8" w:rsidR="00493E2C" w:rsidRDefault="00493E2C" w:rsidP="00D15F8A">
      <w:r>
        <w:t>Again, we</w:t>
      </w:r>
      <w:r w:rsidR="009A6CF0">
        <w:t>'</w:t>
      </w:r>
      <w:r>
        <w:t xml:space="preserve">ll talk about this in much more detail </w:t>
      </w:r>
      <w:r w:rsidR="00790115">
        <w:t xml:space="preserve">in section </w:t>
      </w:r>
      <w:r w:rsidR="00790115">
        <w:fldChar w:fldCharType="begin"/>
      </w:r>
      <w:r w:rsidR="00790115">
        <w:instrText xml:space="preserve"> REF _Ref516492342 \r \h </w:instrText>
      </w:r>
      <w:r w:rsidR="00790115">
        <w:fldChar w:fldCharType="separate"/>
      </w:r>
      <w:r w:rsidR="006C4168">
        <w:t xml:space="preserve">6A.3 </w:t>
      </w:r>
      <w:r w:rsidR="00790115">
        <w:fldChar w:fldCharType="end"/>
      </w:r>
    </w:p>
    <w:p w14:paraId="464C59AC" w14:textId="77777777" w:rsidR="00A9263E" w:rsidRDefault="00A9263E" w:rsidP="00FA6E6A">
      <w:pPr>
        <w:pStyle w:val="Heading1"/>
      </w:pPr>
      <w:bookmarkStart w:id="9" w:name="_Ref516492278"/>
      <w:bookmarkStart w:id="10" w:name="_Toc530074675"/>
      <w:r w:rsidRPr="00FB551A">
        <w:t>Service Discovery Protocol (SDP)</w:t>
      </w:r>
      <w:bookmarkEnd w:id="9"/>
      <w:bookmarkEnd w:id="10"/>
    </w:p>
    <w:p w14:paraId="25390552" w14:textId="08C5197A" w:rsidR="0083585C" w:rsidRDefault="0083585C" w:rsidP="0083585C">
      <w:r>
        <w:t xml:space="preserve">From the Bluetooth Core Spec – </w:t>
      </w:r>
      <w:r w:rsidR="009A6CF0">
        <w:t>"</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rsidR="009A6CF0">
        <w:t>"</w:t>
      </w:r>
      <w:r w:rsidR="00E24C99">
        <w:t xml:space="preserve">  The SDP sits on top of the L2CAP layer – and when communicating generates a bunch of L2CAP traffic.</w:t>
      </w:r>
    </w:p>
    <w:p w14:paraId="03708967" w14:textId="22C2535A" w:rsidR="0083585C" w:rsidRDefault="0083585C" w:rsidP="0083585C">
      <w:r>
        <w:t xml:space="preserve">The </w:t>
      </w:r>
      <w:r w:rsidR="00EC1117">
        <w:t xml:space="preserve">Bluetooth SIG specifies </w:t>
      </w:r>
      <w:r w:rsidR="00C1454B">
        <w:t xml:space="preserve">the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r w:rsidR="00C1454B">
        <w:t xml:space="preserve">SIG </w:t>
      </w:r>
      <w:r w:rsidR="00CA74B9">
        <w:t xml:space="preserve">Specified Service Attributes, </w:t>
      </w:r>
      <w:r w:rsidR="00C1454B">
        <w:t>but</w:t>
      </w:r>
      <w:r w:rsidR="00CA74B9">
        <w:t xml:space="preserve"> you can </w:t>
      </w:r>
      <w:r w:rsidR="00C1454B">
        <w:t xml:space="preserve">also </w:t>
      </w:r>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proofErr w:type="spellStart"/>
      <w:r>
        <w:t>ServiceRecordHandle</w:t>
      </w:r>
      <w:proofErr w:type="spellEnd"/>
      <w:r>
        <w:t xml:space="preserve"> – A 32-bit number uniquely identifying that Service in the SDP</w:t>
      </w:r>
      <w:r w:rsidR="00D70CD0">
        <w:t>.</w:t>
      </w:r>
    </w:p>
    <w:p w14:paraId="555F2C8B" w14:textId="7FDC6662" w:rsidR="00FE0EAB" w:rsidRDefault="00FE0EAB" w:rsidP="0083585C">
      <w:proofErr w:type="spellStart"/>
      <w:r w:rsidRPr="00FE0EAB">
        <w:t>ServiceClassIDList</w:t>
      </w:r>
      <w:proofErr w:type="spellEnd"/>
      <w:r>
        <w:t xml:space="preserve"> </w:t>
      </w:r>
      <w:r w:rsidR="00717FED">
        <w:t>–</w:t>
      </w:r>
      <w:r>
        <w:t xml:space="preserve"> </w:t>
      </w:r>
      <w:r w:rsidR="00717FED">
        <w:t>Identifies what type of Service this record represents, specifically a list of classes of Service</w:t>
      </w:r>
      <w:r w:rsidR="00D70CD0">
        <w:t>.</w:t>
      </w:r>
    </w:p>
    <w:p w14:paraId="2E765C39" w14:textId="09231B89" w:rsidR="00D5336A" w:rsidRDefault="00717FED" w:rsidP="0083585C">
      <w:proofErr w:type="spellStart"/>
      <w:r>
        <w:t>ProtocolDescriptorList</w:t>
      </w:r>
      <w:proofErr w:type="spellEnd"/>
      <w:r>
        <w:t xml:space="preserve"> – A list of the </w:t>
      </w:r>
      <w:r w:rsidR="00D70CD0">
        <w:t>p</w:t>
      </w:r>
      <w:r>
        <w:t xml:space="preserve">rotocol stacks that may be used to access this </w:t>
      </w:r>
      <w:r w:rsidR="00D70CD0">
        <w:t>S</w:t>
      </w:r>
      <w:r>
        <w:t>ervice</w:t>
      </w:r>
      <w:r w:rsidR="00D70CD0">
        <w:t>.</w:t>
      </w:r>
    </w:p>
    <w:p w14:paraId="1F6AAF2A" w14:textId="33EB1C56" w:rsidR="00D5336A" w:rsidRDefault="00D5336A" w:rsidP="0083585C">
      <w:proofErr w:type="spellStart"/>
      <w:r>
        <w:t>ServiceName</w:t>
      </w:r>
      <w:proofErr w:type="spellEnd"/>
      <w:r>
        <w:t xml:space="preserve"> – A plain text description of the Service</w:t>
      </w:r>
      <w:r w:rsidR="00D70CD0">
        <w:t>.</w:t>
      </w:r>
    </w:p>
    <w:p w14:paraId="6A2C3BDE" w14:textId="0E3DB4F7" w:rsidR="008D5948" w:rsidRPr="0083585C" w:rsidRDefault="008D5948" w:rsidP="0083585C">
      <w:r>
        <w:t xml:space="preserve">The </w:t>
      </w:r>
      <w:r w:rsidR="00D70CD0">
        <w:t>SDP</w:t>
      </w:r>
      <w:r>
        <w:t xml:space="preserve"> provides </w:t>
      </w:r>
      <w:r w:rsidR="00D70CD0">
        <w:t xml:space="preserve">the means </w:t>
      </w:r>
      <w:r>
        <w:t xml:space="preserve">for the Client to Search for Services and </w:t>
      </w:r>
      <w:r w:rsidR="006D1524">
        <w:t>Attributes and</w:t>
      </w:r>
      <w:r>
        <w:t xml:space="preserve"> request the values of the same.</w:t>
      </w:r>
    </w:p>
    <w:p w14:paraId="407EF44B" w14:textId="77777777" w:rsidR="00F3307E" w:rsidRDefault="00F3307E" w:rsidP="00F3307E">
      <w:pPr>
        <w:pStyle w:val="Heading1"/>
      </w:pPr>
      <w:bookmarkStart w:id="11" w:name="_Ref516492246"/>
      <w:bookmarkStart w:id="12" w:name="_Toc530074676"/>
      <w:bookmarkStart w:id="13" w:name="_Ref516492342"/>
      <w:r>
        <w:lastRenderedPageBreak/>
        <w:t>Secure Simple Pairing</w:t>
      </w:r>
      <w:bookmarkEnd w:id="11"/>
      <w:bookmarkEnd w:id="12"/>
    </w:p>
    <w:p w14:paraId="6CBD29C5" w14:textId="3997BDAF" w:rsidR="00FA7D8F" w:rsidRDefault="00FA7D8F" w:rsidP="00F3307E">
      <w:r>
        <w:t>Classic Bluetooth has the same four Pairing methods as BLE:</w:t>
      </w:r>
    </w:p>
    <w:p w14:paraId="6ACAE76E" w14:textId="77777777" w:rsidR="00FA7D8F" w:rsidRDefault="00FA7D8F" w:rsidP="00FA7D8F">
      <w:r>
        <w:t>Method 1 is called "Just works". In this mode you have no protection against MITM.</w:t>
      </w:r>
    </w:p>
    <w:p w14:paraId="051D62E5" w14:textId="77777777" w:rsidR="00FA7D8F" w:rsidRDefault="00FA7D8F" w:rsidP="00FA7D8F">
      <w:r>
        <w:t>Method 2 is called "Out of Band".  Both sides of the connection need to be able to share the PIN via some other connection that is not Bluetooth such as NFC.</w:t>
      </w:r>
    </w:p>
    <w:p w14:paraId="5367AF73" w14:textId="77777777" w:rsidR="00FA7D8F" w:rsidRDefault="00FA7D8F" w:rsidP="00FA7D8F">
      <w:r>
        <w:t>Method 3 is called "Numeric Comparison" (V2.PH.7.2.1). In this method, both sides display a 6-digit number that is calculated with a nasty cryptographic function based on the random numbers used to generate the shared key. The user observes both devices. If the number is the same on both, then the user confirms on both sides. If there is a MITM, then the random numbers on both sides would be different so the 6-digit codes would not match.</w:t>
      </w:r>
    </w:p>
    <w:p w14:paraId="65207A6F" w14:textId="4BC2BAD3" w:rsidR="00F3307E" w:rsidRPr="00B41E2C" w:rsidRDefault="00FA7D8F" w:rsidP="00FA7D8F">
      <w:r>
        <w:t>Method 4 is called "Passkey Entry" (V2.PH.7.2.3). For this method to work, at least one side needs to be able to enter a 6-digit numeric code. The other side must either be able to display a code that is randomly generated or else have the ability to enter the same code. In the latter case, the user chooses their own random code that is entered on both sides. Then, an exchange and comparison process starts with the Passkeys being divided up, encrypted, exchanged and compared with the other side.</w:t>
      </w:r>
    </w:p>
    <w:p w14:paraId="2BFF179C" w14:textId="008EF5BB" w:rsidR="000A6446" w:rsidRDefault="00A9263E" w:rsidP="00FA6E6A">
      <w:pPr>
        <w:pStyle w:val="Heading1"/>
      </w:pPr>
      <w:bookmarkStart w:id="14" w:name="_Toc530074677"/>
      <w:r>
        <w:t>L2CAP</w:t>
      </w:r>
      <w:r w:rsidR="00B4538F">
        <w:t>, RFCOMM &amp;</w:t>
      </w:r>
      <w:r w:rsidR="00F0602D">
        <w:t xml:space="preserve"> t</w:t>
      </w:r>
      <w:r>
        <w:t>he S</w:t>
      </w:r>
      <w:r w:rsidR="00B4538F">
        <w:t>erial Port Profile</w:t>
      </w:r>
      <w:r w:rsidR="006D1524">
        <w:softHyphen/>
      </w:r>
      <w:r w:rsidR="006D1524">
        <w:softHyphen/>
      </w:r>
      <w:r w:rsidR="006D1524">
        <w:softHyphen/>
      </w:r>
      <w:bookmarkEnd w:id="13"/>
      <w:bookmarkEnd w:id="14"/>
    </w:p>
    <w:p w14:paraId="1C545899" w14:textId="1C5EB00B"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r w:rsidR="00EF52C7">
        <w:t>:</w:t>
      </w:r>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0B783643" w:rsidR="009D5E32" w:rsidRPr="009D5E32" w:rsidRDefault="00974972" w:rsidP="009D5E32">
      <w:r w:rsidRPr="009E2BA5">
        <w:rPr>
          <w:noProof/>
        </w:rPr>
        <w:lastRenderedPageBreak/>
        <w:drawing>
          <wp:inline distT="0" distB="0" distL="0" distR="0" wp14:anchorId="624183CD" wp14:editId="01072DE4">
            <wp:extent cx="5943600" cy="3337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7560"/>
                    </a:xfrm>
                    <a:prstGeom prst="rect">
                      <a:avLst/>
                    </a:prstGeom>
                  </pic:spPr>
                </pic:pic>
              </a:graphicData>
            </a:graphic>
          </wp:inline>
        </w:drawing>
      </w:r>
    </w:p>
    <w:p w14:paraId="79B6BE1F" w14:textId="77777777" w:rsidR="00D11C89" w:rsidRDefault="00D11C89">
      <w:pPr>
        <w:rPr>
          <w:rFonts w:eastAsia="Times New Roman"/>
          <w:b/>
          <w:color w:val="1F4E79" w:themeColor="accent1" w:themeShade="80"/>
          <w:sz w:val="24"/>
          <w:szCs w:val="26"/>
        </w:rPr>
      </w:pPr>
      <w:r>
        <w:br w:type="page"/>
      </w:r>
    </w:p>
    <w:p w14:paraId="6B71F89B" w14:textId="60BE25A3" w:rsidR="00BA1161" w:rsidRDefault="00BA1161" w:rsidP="0062414A">
      <w:pPr>
        <w:pStyle w:val="Heading2"/>
      </w:pPr>
      <w:bookmarkStart w:id="15" w:name="_Toc530074678"/>
      <w:r>
        <w:lastRenderedPageBreak/>
        <w:t>L2CAP</w:t>
      </w:r>
      <w:bookmarkEnd w:id="15"/>
    </w:p>
    <w:p w14:paraId="35E403EA" w14:textId="4E97D63B" w:rsidR="00AB5EC7" w:rsidRDefault="00AB5EC7" w:rsidP="00AB5EC7">
      <w:r>
        <w:t xml:space="preserve">L2CAP is an </w:t>
      </w:r>
      <w:r w:rsidR="003477DB">
        <w:t>a</w:t>
      </w:r>
      <w:r>
        <w:t>cronym that stands for Logical Link</w:t>
      </w:r>
      <w:r w:rsidR="003477DB">
        <w:t xml:space="preserve"> Control and Adaptation-layer Protocol.  L2CAP has one main function in the system</w:t>
      </w:r>
      <w:r w:rsidR="003D224C">
        <w:t>:</w:t>
      </w:r>
      <w:r w:rsidR="003477DB">
        <w:t xml:space="preserve"> it serves as a data packet multiplexor that lets you have multiple </w:t>
      </w:r>
      <w:r w:rsidR="003D224C">
        <w:t xml:space="preserve">streamed </w:t>
      </w:r>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3D224C">
        <w:t xml:space="preserve">interlaced </w:t>
      </w:r>
      <w:r w:rsidR="001B5DCC">
        <w:t>packets</w:t>
      </w:r>
      <w:r w:rsidR="003477DB">
        <w:t xml:space="preserve"> and turning it back into complete </w:t>
      </w:r>
      <w:r w:rsidR="001B5DCC">
        <w:t>streams</w:t>
      </w:r>
      <w:r w:rsidR="003477DB">
        <w:t xml:space="preserve"> on the other side of the link.</w:t>
      </w:r>
    </w:p>
    <w:p w14:paraId="12E1CA55" w14:textId="34B35C2A" w:rsidR="003477DB" w:rsidRDefault="001B5DCC" w:rsidP="00AB5EC7">
      <w:r>
        <w:t>The L2CAP divides up the streams of data into L2CAP Channels that:</w:t>
      </w:r>
    </w:p>
    <w:p w14:paraId="7B1BD7BF" w14:textId="5DFE9BDA"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r w:rsidR="00790271">
        <w:t>.</w:t>
      </w:r>
    </w:p>
    <w:p w14:paraId="6E6A9A9F" w14:textId="7CFBABE6" w:rsidR="003477DB" w:rsidRDefault="003477DB" w:rsidP="00EE2197">
      <w:pPr>
        <w:pStyle w:val="ListParagraph"/>
        <w:numPr>
          <w:ilvl w:val="0"/>
          <w:numId w:val="5"/>
        </w:numPr>
      </w:pPr>
      <w:r>
        <w:t>Provides quality of service to each of the L2CAP channels</w:t>
      </w:r>
      <w:r w:rsidR="00790271">
        <w:t>.</w:t>
      </w:r>
    </w:p>
    <w:p w14:paraId="53AA19D1" w14:textId="30B1B23A" w:rsidR="00974972" w:rsidRDefault="003B39BB" w:rsidP="00974972">
      <w:pPr>
        <w:pStyle w:val="ListParagraph"/>
        <w:numPr>
          <w:ilvl w:val="0"/>
          <w:numId w:val="5"/>
        </w:numPr>
      </w:pPr>
      <w:r>
        <w:t>Provide</w:t>
      </w:r>
      <w:r w:rsidR="00790271">
        <w:t>s</w:t>
      </w:r>
      <w:r>
        <w:t xml:space="preserve"> flow control</w:t>
      </w:r>
      <w:r w:rsidR="00790271">
        <w:t>.</w:t>
      </w:r>
    </w:p>
    <w:p w14:paraId="6ED7E2D4" w14:textId="0B3BDFE6" w:rsidR="00A13841" w:rsidRDefault="00A13841" w:rsidP="00974972"/>
    <w:p w14:paraId="09880725" w14:textId="46EBFA54" w:rsidR="00BA1161" w:rsidRDefault="00BA1161" w:rsidP="0062414A">
      <w:pPr>
        <w:pStyle w:val="Heading2"/>
      </w:pPr>
      <w:bookmarkStart w:id="16" w:name="_Toc530074679"/>
      <w:r>
        <w:t>RFCOMM</w:t>
      </w:r>
      <w:bookmarkEnd w:id="16"/>
    </w:p>
    <w:p w14:paraId="79300796" w14:textId="6B047E34" w:rsidR="00312DFD" w:rsidRDefault="00DE58AC" w:rsidP="00312DFD">
      <w:r>
        <w:t xml:space="preserve">RFCOMM </w:t>
      </w:r>
      <w:r w:rsidR="00F9156C">
        <w:t xml:space="preserve">was built as </w:t>
      </w:r>
      <w:r>
        <w:t xml:space="preserve">a wired RS232 replacement protocol.  </w:t>
      </w:r>
      <w:r w:rsidR="003D224C">
        <w:t>It</w:t>
      </w:r>
      <w:r w:rsidR="006D2AA7">
        <w:t xml:space="preserve"> support</w:t>
      </w:r>
      <w:r w:rsidR="003D224C">
        <w:t>s</w:t>
      </w:r>
      <w:r w:rsidR="006D2AA7">
        <w:t xml:space="preserve"> all the normal wires for a serial port includ</w:t>
      </w:r>
      <w:r w:rsidR="003D224C">
        <w:t>ing</w:t>
      </w:r>
      <w:r w:rsidR="006D2AA7">
        <w:t xml:space="preserv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 xml:space="preserve">is built on top of L2CAP (a </w:t>
      </w:r>
      <w:r w:rsidR="003D224C">
        <w:t>packet-based</w:t>
      </w:r>
      <w:r w:rsidR="001B5DCC">
        <w:t xml:space="preserve"> system).</w:t>
      </w:r>
      <w:r w:rsidR="00F9156C">
        <w:t xml:space="preserve">  It appears to the Application developer with </w:t>
      </w:r>
      <w:r w:rsidR="003D224C">
        <w:t xml:space="preserve">an </w:t>
      </w:r>
      <w:r w:rsidR="00F9156C">
        <w:t>API that</w:t>
      </w:r>
      <w:r w:rsidR="003D224C">
        <w:t xml:space="preserve"> makes it</w:t>
      </w:r>
      <w:r w:rsidR="00F9156C">
        <w:t xml:space="preserve"> look like a UART.</w:t>
      </w:r>
    </w:p>
    <w:p w14:paraId="6A86D088" w14:textId="77777777" w:rsidR="001B5DCC" w:rsidRPr="00312DFD" w:rsidRDefault="001B5DCC" w:rsidP="00312DFD"/>
    <w:p w14:paraId="4286C2CD" w14:textId="0387560B" w:rsidR="00BA1161" w:rsidRDefault="00BA1161" w:rsidP="0062414A">
      <w:pPr>
        <w:pStyle w:val="Heading2"/>
      </w:pPr>
      <w:bookmarkStart w:id="17" w:name="_Toc530074680"/>
      <w:r>
        <w:t>Serial Port Pro</w:t>
      </w:r>
      <w:r w:rsidR="00150A73">
        <w:t>file</w:t>
      </w:r>
      <w:bookmarkEnd w:id="17"/>
    </w:p>
    <w:p w14:paraId="395802CE" w14:textId="5BACF7D4" w:rsidR="00607CAB"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r w:rsidR="003D224C">
        <w:t>s</w:t>
      </w:r>
      <w:r w:rsidR="002A71F2">
        <w:t xml:space="preserve"> over an RFCOMM connection</w:t>
      </w:r>
      <w:r w:rsidR="00607CAB">
        <w:t xml:space="preserve">. If you are replacing a serial port interface like RS-232 or a UART with Bluetooth, then SPP is the profile you are looking for. </w:t>
      </w:r>
    </w:p>
    <w:p w14:paraId="397AC207" w14:textId="4F86B360" w:rsidR="00011685" w:rsidRPr="00150A73" w:rsidRDefault="00011685" w:rsidP="00150A73">
      <w:r>
        <w:t xml:space="preserve">FYI, for iOS devices, the SPP is locked so it is only usable for </w:t>
      </w:r>
      <w:proofErr w:type="spellStart"/>
      <w:r>
        <w:t>MFi</w:t>
      </w:r>
      <w:proofErr w:type="spellEnd"/>
      <w:r>
        <w:t xml:space="preserve"> license holders. Their implementation is called iAP2.</w:t>
      </w:r>
    </w:p>
    <w:p w14:paraId="48E6E716" w14:textId="77777777" w:rsidR="00D11C89" w:rsidRDefault="00D11C89">
      <w:pPr>
        <w:rPr>
          <w:rFonts w:eastAsia="Times New Roman"/>
          <w:b/>
          <w:bCs/>
          <w:color w:val="1F4E79" w:themeColor="accent1" w:themeShade="80"/>
          <w:sz w:val="28"/>
          <w:szCs w:val="28"/>
        </w:rPr>
      </w:pPr>
      <w:bookmarkStart w:id="18" w:name="_Ref516393423"/>
      <w:r>
        <w:br w:type="page"/>
      </w:r>
    </w:p>
    <w:p w14:paraId="746EF552" w14:textId="72A89848" w:rsidR="00F13174" w:rsidRDefault="00F13174" w:rsidP="00FA6E6A">
      <w:pPr>
        <w:pStyle w:val="Heading1"/>
      </w:pPr>
      <w:bookmarkStart w:id="19" w:name="_Ref525566266"/>
      <w:bookmarkStart w:id="20" w:name="_Toc530074681"/>
      <w:r>
        <w:lastRenderedPageBreak/>
        <w:t>WICED Bluetooth Designer</w:t>
      </w:r>
      <w:bookmarkEnd w:id="18"/>
      <w:bookmarkEnd w:id="19"/>
      <w:bookmarkEnd w:id="20"/>
    </w:p>
    <w:p w14:paraId="053F243E" w14:textId="26C899C7" w:rsidR="002C4D6E" w:rsidRDefault="002C4D6E" w:rsidP="002C4D6E">
      <w:r>
        <w:t>As with BLE, WICED Bluetooth Designer can be used to help you create a WICED Bluetooth Classic Project.  Specifically, it will help you:</w:t>
      </w:r>
    </w:p>
    <w:p w14:paraId="5AC3FBCC" w14:textId="5ECF2320" w:rsidR="002C4D6E" w:rsidRDefault="002C4D6E" w:rsidP="002C4D6E">
      <w:pPr>
        <w:pStyle w:val="ListParagraph"/>
        <w:numPr>
          <w:ilvl w:val="0"/>
          <w:numId w:val="10"/>
        </w:numPr>
      </w:pPr>
      <w:r>
        <w:t>Make a template project with all the required files</w:t>
      </w:r>
    </w:p>
    <w:p w14:paraId="7FA949DE" w14:textId="79FF85FC" w:rsidR="002C4D6E" w:rsidRDefault="002C4D6E" w:rsidP="002C4D6E">
      <w:pPr>
        <w:pStyle w:val="ListParagraph"/>
        <w:numPr>
          <w:ilvl w:val="0"/>
          <w:numId w:val="10"/>
        </w:numPr>
      </w:pPr>
      <w:r>
        <w:t>Create the SDP Database</w:t>
      </w:r>
    </w:p>
    <w:p w14:paraId="4EC85AEE" w14:textId="775532A0" w:rsidR="00D508EE" w:rsidRDefault="00D508EE" w:rsidP="002C4D6E">
      <w:pPr>
        <w:pStyle w:val="ListParagraph"/>
        <w:numPr>
          <w:ilvl w:val="0"/>
          <w:numId w:val="10"/>
        </w:numPr>
      </w:pPr>
      <w:r>
        <w:t>Create a Make Target</w:t>
      </w:r>
    </w:p>
    <w:p w14:paraId="7E22F9F9" w14:textId="417A55AD" w:rsidR="002C4D6E" w:rsidRDefault="002C4D6E" w:rsidP="002C4D6E">
      <w:r>
        <w:t>To run the tool</w:t>
      </w:r>
      <w:r w:rsidR="003B37BE">
        <w:t>,</w:t>
      </w:r>
      <w:r w:rsidR="00D508EE">
        <w:t xml:space="preserve"> go to File </w:t>
      </w:r>
      <w:r w:rsidR="00D508EE">
        <w:sym w:font="Wingdings" w:char="F0E0"/>
      </w:r>
      <w:r w:rsidR="00D508EE">
        <w:t xml:space="preserve"> New </w:t>
      </w:r>
      <w:r w:rsidR="00D508EE">
        <w:sym w:font="Wingdings" w:char="F0E0"/>
      </w:r>
      <w:r w:rsidR="00D508EE">
        <w:t xml:space="preserve"> WICED Bluetooth Designer</w:t>
      </w:r>
    </w:p>
    <w:p w14:paraId="08502FD1" w14:textId="0EEE4337" w:rsidR="002F2390" w:rsidRDefault="002F2390">
      <w:r w:rsidRPr="002F2390">
        <w:rPr>
          <w:noProof/>
        </w:rPr>
        <w:drawing>
          <wp:inline distT="0" distB="0" distL="0" distR="0" wp14:anchorId="65953DAA" wp14:editId="26026415">
            <wp:extent cx="5943600" cy="3226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26435"/>
                    </a:xfrm>
                    <a:prstGeom prst="rect">
                      <a:avLst/>
                    </a:prstGeom>
                  </pic:spPr>
                </pic:pic>
              </a:graphicData>
            </a:graphic>
          </wp:inline>
        </w:drawing>
      </w:r>
    </w:p>
    <w:p w14:paraId="365CC546" w14:textId="77777777" w:rsidR="00D508EE" w:rsidRDefault="00D508EE" w:rsidP="002C4D6E"/>
    <w:p w14:paraId="0EDAC6BA" w14:textId="6662DABB" w:rsidR="00D508EE" w:rsidRPr="00617221" w:rsidRDefault="00D508EE" w:rsidP="002C4D6E">
      <w:r>
        <w:t xml:space="preserve">Give your project a name, in this case </w:t>
      </w:r>
      <w:r w:rsidR="003B37BE">
        <w:t xml:space="preserve">I call it </w:t>
      </w:r>
      <w:r w:rsidR="009A6CF0">
        <w:t>"</w:t>
      </w:r>
      <w:proofErr w:type="spellStart"/>
      <w:r w:rsidR="000F1026">
        <w:t>key_</w:t>
      </w:r>
      <w:r>
        <w:t>ClassicSpp</w:t>
      </w:r>
      <w:proofErr w:type="spellEnd"/>
      <w:r w:rsidR="009A6CF0">
        <w:t>"</w:t>
      </w:r>
      <w:r>
        <w:t>.</w:t>
      </w:r>
      <w:r w:rsidR="009F37AB">
        <w:t xml:space="preserve"> </w:t>
      </w:r>
      <w:r w:rsidR="009F37AB" w:rsidRPr="009F37AB">
        <w:rPr>
          <w:b/>
        </w:rPr>
        <w:t>When you do this yourself, be sure to make the name unique so that you will be able to identify which device is yours. For example, &lt;</w:t>
      </w:r>
      <w:proofErr w:type="spellStart"/>
      <w:r w:rsidR="009F37AB" w:rsidRPr="009F37AB">
        <w:rPr>
          <w:b/>
        </w:rPr>
        <w:t>inits</w:t>
      </w:r>
      <w:proofErr w:type="spellEnd"/>
      <w:r w:rsidR="009F37AB" w:rsidRPr="009F37AB">
        <w:rPr>
          <w:b/>
        </w:rPr>
        <w:t>&gt;_</w:t>
      </w:r>
      <w:proofErr w:type="spellStart"/>
      <w:r w:rsidR="009F37AB" w:rsidRPr="009F37AB">
        <w:rPr>
          <w:b/>
        </w:rPr>
        <w:t>ClassicSpp</w:t>
      </w:r>
      <w:proofErr w:type="spellEnd"/>
      <w:r w:rsidR="009F37AB" w:rsidRPr="009F37AB">
        <w:rPr>
          <w:b/>
        </w:rPr>
        <w:t xml:space="preserve"> where &lt;</w:t>
      </w:r>
      <w:proofErr w:type="spellStart"/>
      <w:r w:rsidR="009F37AB" w:rsidRPr="009F37AB">
        <w:rPr>
          <w:b/>
        </w:rPr>
        <w:t>inits</w:t>
      </w:r>
      <w:proofErr w:type="spellEnd"/>
      <w:r w:rsidR="009F37AB" w:rsidRPr="009F37AB">
        <w:rPr>
          <w:b/>
        </w:rPr>
        <w:t>&gt; is your initials.</w:t>
      </w:r>
      <w:r w:rsidR="00617221">
        <w:t xml:space="preserve"> </w:t>
      </w:r>
    </w:p>
    <w:p w14:paraId="44C652CB" w14:textId="796E3895" w:rsidR="002F2390" w:rsidRDefault="00617221">
      <w:r>
        <w:rPr>
          <w:noProof/>
        </w:rPr>
        <w:drawing>
          <wp:inline distT="0" distB="0" distL="0" distR="0" wp14:anchorId="57FB9D1E" wp14:editId="23C6B20B">
            <wp:extent cx="4203290" cy="18288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4981" cy="1838238"/>
                    </a:xfrm>
                    <a:prstGeom prst="rect">
                      <a:avLst/>
                    </a:prstGeom>
                  </pic:spPr>
                </pic:pic>
              </a:graphicData>
            </a:graphic>
          </wp:inline>
        </w:drawing>
      </w:r>
    </w:p>
    <w:p w14:paraId="147DA79D" w14:textId="1C49B4E6" w:rsidR="00617221" w:rsidRDefault="00617221">
      <w:r>
        <w:lastRenderedPageBreak/>
        <w:t>Click "Finish" to open the configuration window.</w:t>
      </w:r>
    </w:p>
    <w:p w14:paraId="1F6E90E2" w14:textId="6D5755A3" w:rsidR="00EB0175" w:rsidRDefault="00D508EE" w:rsidP="005A1278">
      <w:pPr>
        <w:keepNext/>
      </w:pPr>
      <w:r>
        <w:t>The default setting is Single Mode LE</w:t>
      </w:r>
      <w:r w:rsidR="00562C83">
        <w:t>,</w:t>
      </w:r>
      <w:r w:rsidR="003B37BE">
        <w:t xml:space="preserve"> but</w:t>
      </w:r>
      <w:r>
        <w:t xml:space="preserve"> we want a B</w:t>
      </w:r>
      <w:r w:rsidR="00562C83">
        <w:t>luetooth Classic BR/EDR project</w:t>
      </w:r>
      <w:r>
        <w:t xml:space="preserve"> so change the Bluetooth Mode to </w:t>
      </w:r>
      <w:r w:rsidR="009A6CF0">
        <w:t>"</w:t>
      </w:r>
      <w:r>
        <w:t>Single Mode BR/EDR</w:t>
      </w:r>
      <w:r w:rsidR="009A6CF0">
        <w:t>"</w:t>
      </w:r>
      <w:r w:rsidR="003B37BE">
        <w:t>.</w:t>
      </w:r>
    </w:p>
    <w:p w14:paraId="6A053933" w14:textId="1804B767" w:rsidR="00EB0175" w:rsidRDefault="003B37BE" w:rsidP="002C4D6E">
      <w:r>
        <w:rPr>
          <w:noProof/>
        </w:rPr>
        <mc:AlternateContent>
          <mc:Choice Requires="wps">
            <w:drawing>
              <wp:anchor distT="0" distB="0" distL="114300" distR="114300" simplePos="0" relativeHeight="251631104" behindDoc="0" locked="0" layoutInCell="1" allowOverlap="1" wp14:anchorId="713CD51F" wp14:editId="33E6C7EF">
                <wp:simplePos x="0" y="0"/>
                <wp:positionH relativeFrom="column">
                  <wp:posOffset>78740</wp:posOffset>
                </wp:positionH>
                <wp:positionV relativeFrom="paragraph">
                  <wp:posOffset>792274</wp:posOffset>
                </wp:positionV>
                <wp:extent cx="2949337" cy="221993"/>
                <wp:effectExtent l="0" t="0" r="22860" b="26035"/>
                <wp:wrapNone/>
                <wp:docPr id="8" name="Rectangle: Rounded Corners 8"/>
                <wp:cNvGraphicFramePr/>
                <a:graphic xmlns:a="http://schemas.openxmlformats.org/drawingml/2006/main">
                  <a:graphicData uri="http://schemas.microsoft.com/office/word/2010/wordprocessingShape">
                    <wps:wsp>
                      <wps:cNvSpPr/>
                      <wps:spPr>
                        <a:xfrm>
                          <a:off x="0" y="0"/>
                          <a:ext cx="2949337" cy="2219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9A115D" id="Rectangle: Rounded Corners 8" o:spid="_x0000_s1026" style="position:absolute;margin-left:6.2pt;margin-top:62.4pt;width:232.25pt;height:1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" filled="f" strokecolor="red" strokeweight="1.5pt">
                <v:stroke joinstyle="miter"/>
              </v:roundrect>
            </w:pict>
          </mc:Fallback>
        </mc:AlternateContent>
      </w:r>
      <w:r w:rsidR="00617221" w:rsidRPr="00617221">
        <w:rPr>
          <w:noProof/>
        </w:rPr>
        <w:t xml:space="preserve"> </w:t>
      </w:r>
      <w:r w:rsidR="00617221">
        <w:rPr>
          <w:noProof/>
        </w:rPr>
        <w:drawing>
          <wp:inline distT="0" distB="0" distL="0" distR="0" wp14:anchorId="1BE7FBC0" wp14:editId="3790F12B">
            <wp:extent cx="5607338" cy="372129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7338" cy="3721291"/>
                    </a:xfrm>
                    <a:prstGeom prst="rect">
                      <a:avLst/>
                    </a:prstGeom>
                  </pic:spPr>
                </pic:pic>
              </a:graphicData>
            </a:graphic>
          </wp:inline>
        </w:drawing>
      </w:r>
    </w:p>
    <w:p w14:paraId="0474D371" w14:textId="1545C5A4" w:rsidR="00EB0175" w:rsidRDefault="00D508EE" w:rsidP="002C4D6E">
      <w:r>
        <w:t xml:space="preserve">The biggest benefit of Bluetooth Designer is helping you build the </w:t>
      </w:r>
      <w:r w:rsidR="009A6CF0">
        <w:t>"</w:t>
      </w:r>
      <w:r>
        <w:t>Service Discovery</w:t>
      </w:r>
      <w:r w:rsidR="009A6CF0">
        <w:t>"</w:t>
      </w:r>
      <w:r>
        <w:t xml:space="preserve"> database.  Click on the Service Discovery Tab</w:t>
      </w:r>
      <w:r w:rsidR="00562C83">
        <w:t xml:space="preserve"> at the bottom of the window</w:t>
      </w:r>
      <w:r>
        <w:t>.</w:t>
      </w:r>
    </w:p>
    <w:p w14:paraId="628748C2" w14:textId="2EC86E99" w:rsidR="00D508EE" w:rsidRDefault="00D508EE">
      <w:r w:rsidRPr="00D508EE">
        <w:rPr>
          <w:noProof/>
        </w:rPr>
        <w:drawing>
          <wp:inline distT="0" distB="0" distL="0" distR="0" wp14:anchorId="5A479F60" wp14:editId="4E80D430">
            <wp:extent cx="5257800" cy="16383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7800" cy="1638300"/>
                    </a:xfrm>
                    <a:prstGeom prst="rect">
                      <a:avLst/>
                    </a:prstGeom>
                  </pic:spPr>
                </pic:pic>
              </a:graphicData>
            </a:graphic>
          </wp:inline>
        </w:drawing>
      </w:r>
    </w:p>
    <w:p w14:paraId="2989D8C5" w14:textId="05653DA1" w:rsidR="00D508EE" w:rsidRDefault="00D508EE" w:rsidP="00D11C89">
      <w:pPr>
        <w:keepNext/>
      </w:pPr>
      <w:r>
        <w:lastRenderedPageBreak/>
        <w:t>The SDP database starts with nothing in it.  To add Services to the database, click on the drop</w:t>
      </w:r>
      <w:r w:rsidR="00490C45">
        <w:t>-</w:t>
      </w:r>
      <w:r w:rsidR="00562C83">
        <w:t>down menu under</w:t>
      </w:r>
      <w:r>
        <w:t xml:space="preserve"> </w:t>
      </w:r>
      <w:r w:rsidR="009A6CF0">
        <w:t>"</w:t>
      </w:r>
      <w:r>
        <w:t>Add SDP Service</w:t>
      </w:r>
      <w:r w:rsidR="009A6CF0">
        <w:t>"</w:t>
      </w:r>
      <w:r>
        <w:t>, pick out the Service you want (in th</w:t>
      </w:r>
      <w:r w:rsidR="003B37BE">
        <w:t>is</w:t>
      </w:r>
      <w:r>
        <w:t xml:space="preserve"> case</w:t>
      </w:r>
      <w:r w:rsidR="003B37BE">
        <w:t>,</w:t>
      </w:r>
      <w:r>
        <w:t xml:space="preserve"> Serial Port) then </w:t>
      </w:r>
      <w:r w:rsidR="00562C83">
        <w:t>click</w:t>
      </w:r>
      <w:r>
        <w:t xml:space="preserve"> </w:t>
      </w:r>
      <w:r w:rsidR="009A6CF0">
        <w:t>"</w:t>
      </w:r>
      <w:r>
        <w:t>+</w:t>
      </w:r>
      <w:r w:rsidR="009A6CF0">
        <w:t>"</w:t>
      </w:r>
      <w:r w:rsidR="003B37BE">
        <w:t>.</w:t>
      </w:r>
    </w:p>
    <w:p w14:paraId="54E87213" w14:textId="5B4A19CB" w:rsidR="00C32436" w:rsidRDefault="00562C83" w:rsidP="002C4D6E">
      <w:r>
        <w:rPr>
          <w:noProof/>
        </w:rPr>
        <mc:AlternateContent>
          <mc:Choice Requires="wps">
            <w:drawing>
              <wp:anchor distT="0" distB="0" distL="114300" distR="114300" simplePos="0" relativeHeight="251652608" behindDoc="0" locked="0" layoutInCell="1" allowOverlap="1" wp14:anchorId="44CC5604" wp14:editId="3F591FE9">
                <wp:simplePos x="0" y="0"/>
                <wp:positionH relativeFrom="column">
                  <wp:posOffset>89854</wp:posOffset>
                </wp:positionH>
                <wp:positionV relativeFrom="paragraph">
                  <wp:posOffset>292566</wp:posOffset>
                </wp:positionV>
                <wp:extent cx="2108934" cy="212501"/>
                <wp:effectExtent l="0" t="0" r="24765" b="16510"/>
                <wp:wrapNone/>
                <wp:docPr id="33" name="Rectangle: Rounded Corners 33"/>
                <wp:cNvGraphicFramePr/>
                <a:graphic xmlns:a="http://schemas.openxmlformats.org/drawingml/2006/main">
                  <a:graphicData uri="http://schemas.microsoft.com/office/word/2010/wordprocessingShape">
                    <wps:wsp>
                      <wps:cNvSpPr/>
                      <wps:spPr>
                        <a:xfrm>
                          <a:off x="0" y="0"/>
                          <a:ext cx="2108934" cy="21250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EED47A" id="Rectangle: Rounded Corners 33" o:spid="_x0000_s1026" style="position:absolute;margin-left:7.1pt;margin-top:23.05pt;width:166.05pt;height:16.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" filled="f" strokecolor="red" strokeweight="1.5pt">
                <v:stroke joinstyle="miter"/>
              </v:roundrect>
            </w:pict>
          </mc:Fallback>
        </mc:AlternateContent>
      </w:r>
      <w:r w:rsidR="00C32436" w:rsidRPr="00C32436">
        <w:rPr>
          <w:noProof/>
        </w:rPr>
        <w:drawing>
          <wp:inline distT="0" distB="0" distL="0" distR="0" wp14:anchorId="4953DD6C" wp14:editId="592A0BC1">
            <wp:extent cx="5943600" cy="1531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31620"/>
                    </a:xfrm>
                    <a:prstGeom prst="rect">
                      <a:avLst/>
                    </a:prstGeom>
                  </pic:spPr>
                </pic:pic>
              </a:graphicData>
            </a:graphic>
          </wp:inline>
        </w:drawing>
      </w:r>
    </w:p>
    <w:p w14:paraId="71F2A9B3" w14:textId="77777777" w:rsidR="006E6A19" w:rsidRDefault="006E6A19" w:rsidP="005A1278">
      <w:pPr>
        <w:keepNext/>
      </w:pPr>
    </w:p>
    <w:p w14:paraId="2943121F" w14:textId="7CF22E99" w:rsidR="00C32436" w:rsidRDefault="00D508EE" w:rsidP="005A1278">
      <w:pPr>
        <w:keepNext/>
      </w:pPr>
      <w:r>
        <w:t xml:space="preserve">Now the SDP Database (which </w:t>
      </w:r>
      <w:r w:rsidR="00562C83">
        <w:t>shows up in</w:t>
      </w:r>
      <w:r>
        <w:t xml:space="preserve"> the window titled SDP Services) has the Serial Port</w:t>
      </w:r>
      <w:r w:rsidR="00617221">
        <w:t>.</w:t>
      </w:r>
      <w:r w:rsidR="007521FF">
        <w:t xml:space="preserve"> </w:t>
      </w:r>
      <w:r w:rsidR="003B37BE">
        <w:t>C</w:t>
      </w:r>
      <w:r>
        <w:t xml:space="preserve">lick on the Arrow to the left of </w:t>
      </w:r>
      <w:r w:rsidR="009A6CF0">
        <w:t>"</w:t>
      </w:r>
      <w:r>
        <w:t>Serial Port</w:t>
      </w:r>
      <w:r w:rsidR="009A6CF0">
        <w:t>"</w:t>
      </w:r>
      <w:r w:rsidR="00562C83">
        <w:t xml:space="preserve"> to expand the Attributes</w:t>
      </w:r>
      <w:r w:rsidR="00617221">
        <w:t xml:space="preserve"> that are created for the SPP</w:t>
      </w:r>
      <w:r w:rsidR="00562C83">
        <w:t>:</w:t>
      </w:r>
    </w:p>
    <w:p w14:paraId="187BD7EB" w14:textId="7D73653D" w:rsidR="00BB0079" w:rsidRDefault="00171CC3">
      <w:r w:rsidRPr="00171CC3">
        <w:rPr>
          <w:noProof/>
        </w:rPr>
        <w:drawing>
          <wp:inline distT="0" distB="0" distL="0" distR="0" wp14:anchorId="5545289D" wp14:editId="3D11CA59">
            <wp:extent cx="4012743" cy="2378597"/>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6440"/>
                    <a:stretch/>
                  </pic:blipFill>
                  <pic:spPr bwMode="auto">
                    <a:xfrm>
                      <a:off x="0" y="0"/>
                      <a:ext cx="4013200" cy="2378868"/>
                    </a:xfrm>
                    <a:prstGeom prst="rect">
                      <a:avLst/>
                    </a:prstGeom>
                    <a:ln>
                      <a:noFill/>
                    </a:ln>
                    <a:extLst>
                      <a:ext uri="{53640926-AAD7-44D8-BBD7-CCE9431645EC}">
                        <a14:shadowObscured xmlns:a14="http://schemas.microsoft.com/office/drawing/2010/main"/>
                      </a:ext>
                    </a:extLst>
                  </pic:spPr>
                </pic:pic>
              </a:graphicData>
            </a:graphic>
          </wp:inline>
        </w:drawing>
      </w:r>
      <w:r w:rsidR="003B37BE">
        <w:softHyphen/>
      </w:r>
      <w:r w:rsidR="003B37BE">
        <w:softHyphen/>
      </w:r>
      <w:r w:rsidR="00BB0079">
        <w:br w:type="page"/>
      </w:r>
    </w:p>
    <w:p w14:paraId="4A8FE988" w14:textId="2E938E1A" w:rsidR="00030E5D" w:rsidRDefault="00030E5D" w:rsidP="005A1278">
      <w:pPr>
        <w:keepNext/>
      </w:pPr>
      <w:r w:rsidRPr="00030E5D">
        <w:lastRenderedPageBreak/>
        <w:t>Th</w:t>
      </w:r>
      <w:r w:rsidR="009F1441">
        <w:t>e</w:t>
      </w:r>
      <w:r w:rsidRPr="00030E5D">
        <w:t xml:space="preserve"> process of looking for any offered services is termed browsing. In SDP, the mechanism for browsing for services is based on an attribute shared by all service classes. This attribute is called the </w:t>
      </w:r>
      <w:r>
        <w:t>“</w:t>
      </w:r>
      <w:r w:rsidRPr="00030E5D">
        <w:t>Browse</w:t>
      </w:r>
      <w:r>
        <w:t xml:space="preserve"> </w:t>
      </w:r>
      <w:r w:rsidRPr="00030E5D">
        <w:t>List</w:t>
      </w:r>
      <w:r>
        <w:t>”</w:t>
      </w:r>
      <w:r w:rsidRPr="00030E5D">
        <w:t xml:space="preserve"> attribute. The value of this attribute contains a list of UUIDs. Each UUID represents a browse group with which a service may be </w:t>
      </w:r>
      <w:r w:rsidR="000C63DC">
        <w:t>associated</w:t>
      </w:r>
      <w:r w:rsidRPr="00030E5D">
        <w:t>.</w:t>
      </w:r>
    </w:p>
    <w:p w14:paraId="21C4D0F6" w14:textId="46050B51" w:rsidR="006B679E" w:rsidRDefault="00F335EA" w:rsidP="005A1278">
      <w:pPr>
        <w:keepNext/>
      </w:pPr>
      <w:r>
        <w:t>By default</w:t>
      </w:r>
      <w:r w:rsidR="003B37BE">
        <w:t>,</w:t>
      </w:r>
      <w:r>
        <w:t xml:space="preserve"> the </w:t>
      </w:r>
      <w:r w:rsidR="00D211EB">
        <w:t>"</w:t>
      </w:r>
      <w:r>
        <w:t>Service Name</w:t>
      </w:r>
      <w:r w:rsidR="00D211EB">
        <w:t>"</w:t>
      </w:r>
      <w:r>
        <w:t xml:space="preserve"> and </w:t>
      </w:r>
      <w:r w:rsidR="00D211EB">
        <w:t>"</w:t>
      </w:r>
      <w:r>
        <w:t>Browse List</w:t>
      </w:r>
      <w:r w:rsidR="00D211EB">
        <w:t>"</w:t>
      </w:r>
      <w:r>
        <w:t xml:space="preserve"> are not included in the Attributes</w:t>
      </w:r>
      <w:r w:rsidR="009D511F">
        <w:t xml:space="preserve"> for the SPP</w:t>
      </w:r>
      <w:r>
        <w:t xml:space="preserve">. To add them, select them </w:t>
      </w:r>
      <w:r w:rsidR="003B37BE">
        <w:t>from</w:t>
      </w:r>
      <w:r>
        <w:t xml:space="preserve"> the </w:t>
      </w:r>
      <w:r w:rsidR="009A6CF0">
        <w:t>"</w:t>
      </w:r>
      <w:r>
        <w:t>Add Optional SD</w:t>
      </w:r>
      <w:r w:rsidR="003B37BE">
        <w:t>P</w:t>
      </w:r>
      <w:r>
        <w:t xml:space="preserve"> Service Attribute</w:t>
      </w:r>
      <w:r w:rsidR="009A6CF0">
        <w:t>"</w:t>
      </w:r>
      <w:r>
        <w:t xml:space="preserve"> menu and press the </w:t>
      </w:r>
      <w:r w:rsidR="009A6CF0">
        <w:t>"</w:t>
      </w:r>
      <w:r>
        <w:t>+</w:t>
      </w:r>
      <w:r w:rsidR="009A6CF0">
        <w:t>"</w:t>
      </w:r>
      <w:r>
        <w:t xml:space="preserve">.  Here I add the </w:t>
      </w:r>
      <w:r w:rsidR="009A6CF0">
        <w:t>"</w:t>
      </w:r>
      <w:r>
        <w:t>Service Name</w:t>
      </w:r>
      <w:r w:rsidR="009A6CF0">
        <w:t>"</w:t>
      </w:r>
      <w:r w:rsidR="003B37BE">
        <w:t>:</w:t>
      </w:r>
    </w:p>
    <w:p w14:paraId="35D6651F" w14:textId="77777777" w:rsidR="006E6A19" w:rsidRDefault="006E6A19">
      <w:pPr>
        <w:rPr>
          <w:noProof/>
        </w:rPr>
      </w:pPr>
      <w:r>
        <w:rPr>
          <w:noProof/>
        </w:rPr>
        <mc:AlternateContent>
          <mc:Choice Requires="wps">
            <w:drawing>
              <wp:anchor distT="0" distB="0" distL="114300" distR="114300" simplePos="0" relativeHeight="251637248" behindDoc="0" locked="0" layoutInCell="1" allowOverlap="1" wp14:anchorId="391A112D" wp14:editId="6E8C8D00">
                <wp:simplePos x="0" y="0"/>
                <wp:positionH relativeFrom="column">
                  <wp:posOffset>26053</wp:posOffset>
                </wp:positionH>
                <wp:positionV relativeFrom="paragraph">
                  <wp:posOffset>630779</wp:posOffset>
                </wp:positionV>
                <wp:extent cx="1987367" cy="274849"/>
                <wp:effectExtent l="0" t="0" r="13335" b="11430"/>
                <wp:wrapNone/>
                <wp:docPr id="78" name="Rectangle: Rounded Corners 78"/>
                <wp:cNvGraphicFramePr/>
                <a:graphic xmlns:a="http://schemas.openxmlformats.org/drawingml/2006/main">
                  <a:graphicData uri="http://schemas.microsoft.com/office/word/2010/wordprocessingShape">
                    <wps:wsp>
                      <wps:cNvSpPr/>
                      <wps:spPr>
                        <a:xfrm>
                          <a:off x="0" y="0"/>
                          <a:ext cx="1987367"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4352F3" id="Rectangle: Rounded Corners 78" o:spid="_x0000_s1026" style="position:absolute;margin-left:2.05pt;margin-top:49.65pt;width:156.5pt;height:21.6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" filled="f" strokecolor="red" strokeweight="1.5pt">
                <v:stroke joinstyle="miter"/>
              </v:roundrect>
            </w:pict>
          </mc:Fallback>
        </mc:AlternateContent>
      </w:r>
      <w:r w:rsidRPr="006B679E">
        <w:rPr>
          <w:noProof/>
        </w:rPr>
        <w:t xml:space="preserve"> </w:t>
      </w:r>
      <w:r>
        <w:rPr>
          <w:noProof/>
        </w:rPr>
        <w:drawing>
          <wp:inline distT="0" distB="0" distL="0" distR="0" wp14:anchorId="7C20FAD9" wp14:editId="210A1C95">
            <wp:extent cx="2032104" cy="1174810"/>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32104" cy="1174810"/>
                    </a:xfrm>
                    <a:prstGeom prst="rect">
                      <a:avLst/>
                    </a:prstGeom>
                  </pic:spPr>
                </pic:pic>
              </a:graphicData>
            </a:graphic>
          </wp:inline>
        </w:drawing>
      </w:r>
    </w:p>
    <w:p w14:paraId="37292EAB" w14:textId="1BFC36FE" w:rsidR="00171CC3" w:rsidRDefault="00F335EA">
      <w:r>
        <w:br/>
      </w:r>
      <w:r w:rsidR="003B37BE">
        <w:t xml:space="preserve">Next, </w:t>
      </w:r>
      <w:r>
        <w:t>I</w:t>
      </w:r>
      <w:r w:rsidR="009D511F">
        <w:t>'ll</w:t>
      </w:r>
      <w:r>
        <w:t xml:space="preserve"> change the name to </w:t>
      </w:r>
      <w:r w:rsidR="009A6CF0">
        <w:t>"</w:t>
      </w:r>
      <w:r>
        <w:t>SPP Service</w:t>
      </w:r>
      <w:r w:rsidR="009A6CF0">
        <w:t>"</w:t>
      </w:r>
      <w:r>
        <w:t xml:space="preserve"> by typing in the </w:t>
      </w:r>
      <w:r w:rsidR="009A6CF0">
        <w:t>"</w:t>
      </w:r>
      <w:r>
        <w:t>Service Name</w:t>
      </w:r>
      <w:r w:rsidR="009A6CF0">
        <w:t>"</w:t>
      </w:r>
      <w:r>
        <w:t xml:space="preserve"> text box.</w:t>
      </w:r>
    </w:p>
    <w:p w14:paraId="5E270444" w14:textId="1C637CDD" w:rsidR="003B235A" w:rsidRDefault="003B37BE">
      <w:r>
        <w:rPr>
          <w:noProof/>
        </w:rPr>
        <mc:AlternateContent>
          <mc:Choice Requires="wps">
            <w:drawing>
              <wp:anchor distT="0" distB="0" distL="114300" distR="114300" simplePos="0" relativeHeight="251624960" behindDoc="0" locked="0" layoutInCell="1" allowOverlap="1" wp14:anchorId="6E49B741" wp14:editId="1BF7430B">
                <wp:simplePos x="0" y="0"/>
                <wp:positionH relativeFrom="column">
                  <wp:posOffset>2611061</wp:posOffset>
                </wp:positionH>
                <wp:positionV relativeFrom="paragraph">
                  <wp:posOffset>1762562</wp:posOffset>
                </wp:positionV>
                <wp:extent cx="2642775" cy="237850"/>
                <wp:effectExtent l="0" t="0" r="24765" b="10160"/>
                <wp:wrapNone/>
                <wp:docPr id="22" name="Rectangle: Rounded Corners 22"/>
                <wp:cNvGraphicFramePr/>
                <a:graphic xmlns:a="http://schemas.openxmlformats.org/drawingml/2006/main">
                  <a:graphicData uri="http://schemas.microsoft.com/office/word/2010/wordprocessingShape">
                    <wps:wsp>
                      <wps:cNvSpPr/>
                      <wps:spPr>
                        <a:xfrm>
                          <a:off x="0" y="0"/>
                          <a:ext cx="2642775"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254ED9" id="Rectangle: Rounded Corners 22" o:spid="_x0000_s1026" style="position:absolute;margin-left:205.6pt;margin-top:138.8pt;width:208.1pt;height:18.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" filled="f" strokecolor="red" strokeweight="1.5pt">
                <v:stroke joinstyle="miter"/>
              </v:roundrect>
            </w:pict>
          </mc:Fallback>
        </mc:AlternateContent>
      </w:r>
      <w:r w:rsidR="006E6A19">
        <w:rPr>
          <w:noProof/>
        </w:rPr>
        <w:drawing>
          <wp:inline distT="0" distB="0" distL="0" distR="0" wp14:anchorId="2FB9F49E" wp14:editId="77D3B856">
            <wp:extent cx="5607338" cy="4273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7338" cy="4273770"/>
                    </a:xfrm>
                    <a:prstGeom prst="rect">
                      <a:avLst/>
                    </a:prstGeom>
                  </pic:spPr>
                </pic:pic>
              </a:graphicData>
            </a:graphic>
          </wp:inline>
        </w:drawing>
      </w:r>
    </w:p>
    <w:p w14:paraId="4C7BBE3F" w14:textId="2DCE7956" w:rsidR="009D20BF" w:rsidRDefault="00F335EA" w:rsidP="005A1278">
      <w:pPr>
        <w:keepNext/>
      </w:pPr>
      <w:r>
        <w:lastRenderedPageBreak/>
        <w:t xml:space="preserve">To add the </w:t>
      </w:r>
      <w:r w:rsidR="003B37BE">
        <w:t xml:space="preserve">Browse List to the </w:t>
      </w:r>
      <w:r w:rsidR="006E6A19">
        <w:t xml:space="preserve">SPP </w:t>
      </w:r>
      <w:r>
        <w:t xml:space="preserve">Service, select </w:t>
      </w:r>
      <w:r w:rsidR="009A6CF0">
        <w:t>"</w:t>
      </w:r>
      <w:r>
        <w:t>Browse List</w:t>
      </w:r>
      <w:r w:rsidR="009A6CF0">
        <w:t>"</w:t>
      </w:r>
      <w:r>
        <w:t xml:space="preserve"> from the Optional </w:t>
      </w:r>
      <w:r w:rsidR="003B37BE">
        <w:t xml:space="preserve">SDP </w:t>
      </w:r>
      <w:r>
        <w:t xml:space="preserve">Service Attribute List and press </w:t>
      </w:r>
      <w:r w:rsidR="009A6CF0">
        <w:t>"</w:t>
      </w:r>
      <w:r>
        <w:t>+</w:t>
      </w:r>
      <w:r w:rsidR="009A6CF0">
        <w:t>"</w:t>
      </w:r>
      <w:r w:rsidR="003B37BE">
        <w:t>.</w:t>
      </w:r>
    </w:p>
    <w:p w14:paraId="65119229" w14:textId="2586A9C6" w:rsidR="009D20BF" w:rsidRDefault="009D20BF" w:rsidP="005A1278">
      <w:pPr>
        <w:keepNext/>
      </w:pPr>
      <w:r>
        <w:rPr>
          <w:noProof/>
        </w:rPr>
        <mc:AlternateContent>
          <mc:Choice Requires="wps">
            <w:drawing>
              <wp:anchor distT="0" distB="0" distL="114300" distR="114300" simplePos="0" relativeHeight="251655680" behindDoc="0" locked="0" layoutInCell="1" allowOverlap="1" wp14:anchorId="3A2BCBAD" wp14:editId="1053B60E">
                <wp:simplePos x="0" y="0"/>
                <wp:positionH relativeFrom="column">
                  <wp:posOffset>0</wp:posOffset>
                </wp:positionH>
                <wp:positionV relativeFrom="paragraph">
                  <wp:posOffset>641412</wp:posOffset>
                </wp:positionV>
                <wp:extent cx="2315071" cy="274849"/>
                <wp:effectExtent l="0" t="0" r="28575" b="11430"/>
                <wp:wrapNone/>
                <wp:docPr id="81" name="Rectangle: Rounded Corners 81"/>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8306A9" id="Rectangle: Rounded Corners 81" o:spid="_x0000_s1026" style="position:absolute;margin-left:0;margin-top:50.5pt;width:182.3pt;height:21.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mMl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" filled="f" strokecolor="red" strokeweight="1.5pt">
                <v:stroke joinstyle="miter"/>
              </v:roundrect>
            </w:pict>
          </mc:Fallback>
        </mc:AlternateContent>
      </w:r>
      <w:r>
        <w:rPr>
          <w:noProof/>
        </w:rPr>
        <w:drawing>
          <wp:inline distT="0" distB="0" distL="0" distR="0" wp14:anchorId="467E9390" wp14:editId="767BDF78">
            <wp:extent cx="2381372" cy="117481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1372" cy="1174810"/>
                    </a:xfrm>
                    <a:prstGeom prst="rect">
                      <a:avLst/>
                    </a:prstGeom>
                  </pic:spPr>
                </pic:pic>
              </a:graphicData>
            </a:graphic>
          </wp:inline>
        </w:drawing>
      </w:r>
    </w:p>
    <w:p w14:paraId="06B1AAF2" w14:textId="49294371" w:rsidR="009D20BF" w:rsidRDefault="009D20BF" w:rsidP="005A1278">
      <w:pPr>
        <w:keepNext/>
      </w:pPr>
      <w:r>
        <w:t>I'll leave the settings for the Browse List at the default values.</w:t>
      </w:r>
    </w:p>
    <w:p w14:paraId="76F7BBF6" w14:textId="5F1458CD" w:rsidR="003B235A" w:rsidRDefault="009D20BF">
      <w:r>
        <w:rPr>
          <w:noProof/>
        </w:rPr>
        <w:drawing>
          <wp:inline distT="0" distB="0" distL="0" distR="0" wp14:anchorId="2A9FA4EA" wp14:editId="0938FB21">
            <wp:extent cx="5607338" cy="42737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7338" cy="4273770"/>
                    </a:xfrm>
                    <a:prstGeom prst="rect">
                      <a:avLst/>
                    </a:prstGeom>
                  </pic:spPr>
                </pic:pic>
              </a:graphicData>
            </a:graphic>
          </wp:inline>
        </w:drawing>
      </w:r>
    </w:p>
    <w:p w14:paraId="5DEDAA74" w14:textId="38FBF830" w:rsidR="00BB0079" w:rsidRDefault="005B09C6">
      <w:r>
        <w:t>This completes the setup for the SPP service.</w:t>
      </w:r>
      <w:r w:rsidR="00BB0079">
        <w:br w:type="page"/>
      </w:r>
    </w:p>
    <w:p w14:paraId="72B2D5FA" w14:textId="2BB2E900" w:rsidR="003B235A" w:rsidRDefault="009D20BF" w:rsidP="005A1278">
      <w:pPr>
        <w:keepNext/>
      </w:pPr>
      <w:r>
        <w:lastRenderedPageBreak/>
        <w:t>Next</w:t>
      </w:r>
      <w:r w:rsidR="005E6DAC">
        <w:t>,</w:t>
      </w:r>
      <w:r>
        <w:t xml:space="preserve"> I'll add another Service to the Database called the </w:t>
      </w:r>
      <w:r w:rsidR="00F335EA">
        <w:t>Device ID Service.</w:t>
      </w:r>
      <w:r w:rsidR="001E5E8A">
        <w:t xml:space="preserve"> This contains things like vendor ID, product ID, etc. which you can use to convey information about your device.</w:t>
      </w:r>
    </w:p>
    <w:p w14:paraId="4BC26DD6" w14:textId="7E558D17" w:rsidR="003B235A" w:rsidRDefault="005E6DAC">
      <w:r>
        <w:rPr>
          <w:noProof/>
        </w:rPr>
        <mc:AlternateContent>
          <mc:Choice Requires="wps">
            <w:drawing>
              <wp:anchor distT="0" distB="0" distL="114300" distR="114300" simplePos="0" relativeHeight="251661824" behindDoc="0" locked="0" layoutInCell="1" allowOverlap="1" wp14:anchorId="3312AF61" wp14:editId="6A06D044">
                <wp:simplePos x="0" y="0"/>
                <wp:positionH relativeFrom="column">
                  <wp:posOffset>0</wp:posOffset>
                </wp:positionH>
                <wp:positionV relativeFrom="paragraph">
                  <wp:posOffset>186264</wp:posOffset>
                </wp:positionV>
                <wp:extent cx="2315071" cy="274849"/>
                <wp:effectExtent l="0" t="0" r="28575" b="11430"/>
                <wp:wrapNone/>
                <wp:docPr id="84" name="Rectangle: Rounded Corners 84"/>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CCB62C" id="Rectangle: Rounded Corners 84" o:spid="_x0000_s1026" style="position:absolute;margin-left:0;margin-top:14.65pt;width:182.3pt;height:21.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V96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" filled="f" strokecolor="red" strokeweight="1.5pt">
                <v:stroke joinstyle="miter"/>
              </v:roundrect>
            </w:pict>
          </mc:Fallback>
        </mc:AlternateContent>
      </w:r>
      <w:r>
        <w:rPr>
          <w:noProof/>
        </w:rPr>
        <w:drawing>
          <wp:inline distT="0" distB="0" distL="0" distR="0" wp14:anchorId="418026F2" wp14:editId="2270B226">
            <wp:extent cx="2381372" cy="117481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1372" cy="1174810"/>
                    </a:xfrm>
                    <a:prstGeom prst="rect">
                      <a:avLst/>
                    </a:prstGeom>
                  </pic:spPr>
                </pic:pic>
              </a:graphicData>
            </a:graphic>
          </wp:inline>
        </w:drawing>
      </w:r>
    </w:p>
    <w:p w14:paraId="273CB2BD" w14:textId="0E68FE7E" w:rsidR="003B235A" w:rsidRDefault="00F335EA" w:rsidP="005A1278">
      <w:pPr>
        <w:keepNext/>
      </w:pPr>
      <w:r>
        <w:t>After it is added, you can see all the Attributes that go with it.</w:t>
      </w:r>
      <w:r w:rsidR="00790115">
        <w:t xml:space="preserve"> You can change some of the </w:t>
      </w:r>
      <w:r w:rsidR="005E6DAC">
        <w:t>values</w:t>
      </w:r>
      <w:r w:rsidR="00790115">
        <w:t xml:space="preserve"> by clicking on the </w:t>
      </w:r>
      <w:r w:rsidR="005E6DAC">
        <w:t>Attribute</w:t>
      </w:r>
      <w:r w:rsidR="00790115">
        <w:t xml:space="preserve"> you want to modify and then entering the new values. Only certain values are editable.</w:t>
      </w:r>
      <w:r w:rsidR="005B09C6">
        <w:t xml:space="preserve"> </w:t>
      </w:r>
      <w:r w:rsidR="005B09C6" w:rsidRPr="005B09C6">
        <w:rPr>
          <w:b/>
        </w:rPr>
        <w:t>The default value for Vendor ID is 0xFFFF. This is not a valid vendor ID, so it will not work properly in all situations. Therefore, you MUST change this to a valid Vendor ID. In this case, I'll use the Cypress Vendor ID which is 0x0131.</w:t>
      </w:r>
    </w:p>
    <w:p w14:paraId="46D8B79A" w14:textId="50EEC863" w:rsidR="003B235A" w:rsidRDefault="00876F77">
      <w:r>
        <w:rPr>
          <w:noProof/>
        </w:rPr>
        <mc:AlternateContent>
          <mc:Choice Requires="wps">
            <w:drawing>
              <wp:anchor distT="0" distB="0" distL="114300" distR="114300" simplePos="0" relativeHeight="251664896" behindDoc="0" locked="0" layoutInCell="1" allowOverlap="1" wp14:anchorId="738A522E" wp14:editId="56D1F2B5">
                <wp:simplePos x="0" y="0"/>
                <wp:positionH relativeFrom="column">
                  <wp:posOffset>342694</wp:posOffset>
                </wp:positionH>
                <wp:positionV relativeFrom="paragraph">
                  <wp:posOffset>1843405</wp:posOffset>
                </wp:positionV>
                <wp:extent cx="803404" cy="227278"/>
                <wp:effectExtent l="0" t="0" r="15875" b="20955"/>
                <wp:wrapNone/>
                <wp:docPr id="88" name="Rectangle: Rounded Corners 88"/>
                <wp:cNvGraphicFramePr/>
                <a:graphic xmlns:a="http://schemas.openxmlformats.org/drawingml/2006/main">
                  <a:graphicData uri="http://schemas.microsoft.com/office/word/2010/wordprocessingShape">
                    <wps:wsp>
                      <wps:cNvSpPr/>
                      <wps:spPr>
                        <a:xfrm>
                          <a:off x="0" y="0"/>
                          <a:ext cx="803404" cy="2272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AEE0DB" id="Rectangle: Rounded Corners 88" o:spid="_x0000_s1026" style="position:absolute;margin-left:27pt;margin-top:145.15pt;width:63.25pt;height:1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" filled="f" strokecolor="red" strokeweight="1.5pt">
                <v:stroke joinstyle="miter"/>
              </v:roundrect>
            </w:pict>
          </mc:Fallback>
        </mc:AlternateContent>
      </w:r>
      <w:r>
        <w:rPr>
          <w:noProof/>
        </w:rPr>
        <mc:AlternateContent>
          <mc:Choice Requires="wps">
            <w:drawing>
              <wp:anchor distT="0" distB="0" distL="114300" distR="114300" simplePos="0" relativeHeight="251646464" behindDoc="0" locked="0" layoutInCell="1" allowOverlap="1" wp14:anchorId="321E7E35" wp14:editId="54C627B9">
                <wp:simplePos x="0" y="0"/>
                <wp:positionH relativeFrom="column">
                  <wp:posOffset>2626918</wp:posOffset>
                </wp:positionH>
                <wp:positionV relativeFrom="paragraph">
                  <wp:posOffset>1997119</wp:posOffset>
                </wp:positionV>
                <wp:extent cx="2605776" cy="237850"/>
                <wp:effectExtent l="0" t="0" r="23495" b="10160"/>
                <wp:wrapNone/>
                <wp:docPr id="87" name="Rectangle: Rounded Corners 87"/>
                <wp:cNvGraphicFramePr/>
                <a:graphic xmlns:a="http://schemas.openxmlformats.org/drawingml/2006/main">
                  <a:graphicData uri="http://schemas.microsoft.com/office/word/2010/wordprocessingShape">
                    <wps:wsp>
                      <wps:cNvSpPr/>
                      <wps:spPr>
                        <a:xfrm>
                          <a:off x="0" y="0"/>
                          <a:ext cx="2605776"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47FA85" id="Rectangle: Rounded Corners 87" o:spid="_x0000_s1026" style="position:absolute;margin-left:206.85pt;margin-top:157.25pt;width:205.2pt;height:18.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" filled="f" strokecolor="red" strokeweight="1.5pt">
                <v:stroke joinstyle="miter"/>
              </v:roundrect>
            </w:pict>
          </mc:Fallback>
        </mc:AlternateContent>
      </w:r>
      <w:r>
        <w:rPr>
          <w:noProof/>
        </w:rPr>
        <w:drawing>
          <wp:inline distT="0" distB="0" distL="0" distR="0" wp14:anchorId="77B2BD8B" wp14:editId="1F1E6C51">
            <wp:extent cx="5607338" cy="4273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7338" cy="4273770"/>
                    </a:xfrm>
                    <a:prstGeom prst="rect">
                      <a:avLst/>
                    </a:prstGeom>
                  </pic:spPr>
                </pic:pic>
              </a:graphicData>
            </a:graphic>
          </wp:inline>
        </w:drawing>
      </w:r>
    </w:p>
    <w:p w14:paraId="784F7EB9" w14:textId="77777777" w:rsidR="005F643B" w:rsidRDefault="005F643B" w:rsidP="002C4D6E"/>
    <w:p w14:paraId="75FB4C98" w14:textId="27A78981" w:rsidR="005F643B" w:rsidRDefault="00F335EA" w:rsidP="005A1278">
      <w:pPr>
        <w:keepNext/>
      </w:pPr>
      <w:r>
        <w:lastRenderedPageBreak/>
        <w:t xml:space="preserve">The last step in the process of </w:t>
      </w:r>
      <w:r w:rsidR="003B37BE">
        <w:t>generating the</w:t>
      </w:r>
      <w:r>
        <w:t xml:space="preserve"> project is to p</w:t>
      </w:r>
      <w:r w:rsidR="005F643B">
        <w:t xml:space="preserve">ress the Generate </w:t>
      </w:r>
      <w:r>
        <w:t>C</w:t>
      </w:r>
      <w:r w:rsidR="005F643B">
        <w:t>ode</w:t>
      </w:r>
      <w:r>
        <w:t xml:space="preserve"> </w:t>
      </w:r>
      <w:r w:rsidR="003B37BE">
        <w:t xml:space="preserve">button </w:t>
      </w:r>
      <w:r>
        <w:t xml:space="preserve">which will </w:t>
      </w:r>
      <w:r w:rsidR="003B37BE">
        <w:t>create</w:t>
      </w:r>
      <w:r>
        <w:t xml:space="preserve"> </w:t>
      </w:r>
      <w:r w:rsidR="003B37BE">
        <w:t xml:space="preserve">the project with C-code that you will customize later, and it will </w:t>
      </w:r>
      <w:r>
        <w:t>create a make target</w:t>
      </w:r>
      <w:r w:rsidR="003B37BE">
        <w:t>.</w:t>
      </w:r>
    </w:p>
    <w:p w14:paraId="4372277D" w14:textId="038B8B18" w:rsidR="005F643B" w:rsidRDefault="00876F77">
      <w:r>
        <w:rPr>
          <w:noProof/>
        </w:rPr>
        <mc:AlternateContent>
          <mc:Choice Requires="wps">
            <w:drawing>
              <wp:anchor distT="0" distB="0" distL="114300" distR="114300" simplePos="0" relativeHeight="251634176" behindDoc="0" locked="0" layoutInCell="1" allowOverlap="1" wp14:anchorId="77577C09" wp14:editId="503B5A06">
                <wp:simplePos x="0" y="0"/>
                <wp:positionH relativeFrom="column">
                  <wp:posOffset>1</wp:posOffset>
                </wp:positionH>
                <wp:positionV relativeFrom="paragraph">
                  <wp:posOffset>687374</wp:posOffset>
                </wp:positionV>
                <wp:extent cx="667910" cy="182604"/>
                <wp:effectExtent l="0" t="0" r="18415" b="27305"/>
                <wp:wrapNone/>
                <wp:docPr id="37" name="Rectangle: Rounded Corners 37"/>
                <wp:cNvGraphicFramePr/>
                <a:graphic xmlns:a="http://schemas.openxmlformats.org/drawingml/2006/main">
                  <a:graphicData uri="http://schemas.microsoft.com/office/word/2010/wordprocessingShape">
                    <wps:wsp>
                      <wps:cNvSpPr/>
                      <wps:spPr>
                        <a:xfrm>
                          <a:off x="0" y="0"/>
                          <a:ext cx="667910" cy="182604"/>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9E2D0D" id="Rectangle: Rounded Corners 37" o:spid="_x0000_s1026" style="position:absolute;margin-left:0;margin-top:54.1pt;width:52.6pt;height:14.4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" filled="f" strokecolor="red" strokeweight="1.5pt">
                <v:stroke joinstyle="miter"/>
              </v:roundrect>
            </w:pict>
          </mc:Fallback>
        </mc:AlternateContent>
      </w:r>
      <w:r>
        <w:rPr>
          <w:noProof/>
        </w:rPr>
        <w:drawing>
          <wp:inline distT="0" distB="0" distL="0" distR="0" wp14:anchorId="3ED99F46" wp14:editId="103AB60E">
            <wp:extent cx="1821277" cy="898497"/>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43660" cy="909539"/>
                    </a:xfrm>
                    <a:prstGeom prst="rect">
                      <a:avLst/>
                    </a:prstGeom>
                  </pic:spPr>
                </pic:pic>
              </a:graphicData>
            </a:graphic>
          </wp:inline>
        </w:drawing>
      </w:r>
    </w:p>
    <w:p w14:paraId="09C0B52B" w14:textId="1B850D75" w:rsidR="00F335EA" w:rsidRDefault="003E531C" w:rsidP="002C4D6E">
      <w:r>
        <w:t>Here is the resulting workspace:</w:t>
      </w:r>
    </w:p>
    <w:p w14:paraId="60D4862F" w14:textId="575E4EA4" w:rsidR="003E531C" w:rsidRDefault="00876F77">
      <w:r>
        <w:rPr>
          <w:noProof/>
        </w:rPr>
        <w:drawing>
          <wp:inline distT="0" distB="0" distL="0" distR="0" wp14:anchorId="3E78D64F" wp14:editId="2C3E246D">
            <wp:extent cx="1821180" cy="1876214"/>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9510" cy="1905401"/>
                    </a:xfrm>
                    <a:prstGeom prst="rect">
                      <a:avLst/>
                    </a:prstGeom>
                  </pic:spPr>
                </pic:pic>
              </a:graphicData>
            </a:graphic>
          </wp:inline>
        </w:drawing>
      </w:r>
    </w:p>
    <w:p w14:paraId="74FC55C4" w14:textId="524DF9AD" w:rsidR="003E531C" w:rsidRDefault="003E531C">
      <w:r>
        <w:t>WICED Bluetooth Designer also creates a Make Target for your new project but it does not include the options BT_DEVICE_ADDRESS=random. I'll add that now so that I don't end up with a conflicting address.</w:t>
      </w:r>
    </w:p>
    <w:p w14:paraId="660DB964" w14:textId="599F9CDA" w:rsidR="00F335EA" w:rsidRDefault="0088087D" w:rsidP="002C4D6E">
      <w:r>
        <w:rPr>
          <w:noProof/>
        </w:rPr>
        <w:drawing>
          <wp:inline distT="0" distB="0" distL="0" distR="0" wp14:anchorId="5B514C4F" wp14:editId="459B620E">
            <wp:extent cx="4579446" cy="216573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0357" cy="2170891"/>
                    </a:xfrm>
                    <a:prstGeom prst="rect">
                      <a:avLst/>
                    </a:prstGeom>
                  </pic:spPr>
                </pic:pic>
              </a:graphicData>
            </a:graphic>
          </wp:inline>
        </w:drawing>
      </w:r>
    </w:p>
    <w:p w14:paraId="33D550AB" w14:textId="1D73DA73" w:rsidR="002849A7" w:rsidRPr="0010324B" w:rsidRDefault="002849A7" w:rsidP="004D2D2D">
      <w:bookmarkStart w:id="21" w:name="_Toc515988122"/>
      <w:r>
        <w:br w:type="page"/>
      </w:r>
    </w:p>
    <w:p w14:paraId="2DF5EFA0" w14:textId="3A5A4351" w:rsidR="008530F8" w:rsidRDefault="008530F8" w:rsidP="00FA6E6A">
      <w:pPr>
        <w:pStyle w:val="Heading1"/>
      </w:pPr>
      <w:bookmarkStart w:id="22" w:name="_Toc530074682"/>
      <w:r>
        <w:lastRenderedPageBreak/>
        <w:t>WICED Bluetooth Stack Events</w:t>
      </w:r>
      <w:bookmarkEnd w:id="21"/>
      <w:bookmarkEnd w:id="22"/>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85786C">
        <w:trPr>
          <w:trHeight w:val="720"/>
        </w:trPr>
        <w:tc>
          <w:tcPr>
            <w:tcW w:w="4909" w:type="dxa"/>
          </w:tcPr>
          <w:p w14:paraId="549C03FB" w14:textId="0DC8312A" w:rsidR="008530F8" w:rsidRPr="0085786C" w:rsidRDefault="007E3C47" w:rsidP="00174ABD">
            <w:pPr>
              <w:rPr>
                <w:rFonts w:ascii="Monaco" w:hAnsi="Monaco"/>
                <w:color w:val="0326CC"/>
                <w:sz w:val="17"/>
                <w:szCs w:val="17"/>
              </w:rPr>
            </w:pPr>
            <w:r w:rsidRPr="007E3C47">
              <w:rPr>
                <w:rFonts w:ascii="Monaco" w:hAnsi="Monaco"/>
                <w:color w:val="0326CC"/>
                <w:sz w:val="17"/>
                <w:szCs w:val="17"/>
              </w:rPr>
              <w:t>BTM_ENABLED_EVT</w:t>
            </w:r>
          </w:p>
        </w:tc>
        <w:tc>
          <w:tcPr>
            <w:tcW w:w="4667" w:type="dxa"/>
          </w:tcPr>
          <w:p w14:paraId="0051A195" w14:textId="0A261696" w:rsidR="008530F8" w:rsidRDefault="008530F8" w:rsidP="00F277BD">
            <w:r>
              <w:t>When the Stack has everything going.  Th</w:t>
            </w:r>
            <w:r w:rsidR="00F277BD">
              <w:t>is</w:t>
            </w:r>
            <w:r>
              <w:t xml:space="preserve"> event data will tell if you it happened with WICED_SUCCESS or !WICED_SUCCESS.</w:t>
            </w:r>
            <w:r w:rsidR="00775A54">
              <w:t xml:space="preserve"> This is typically where you will launch most of your application code.</w:t>
            </w:r>
          </w:p>
        </w:tc>
      </w:tr>
      <w:tr w:rsidR="007E3C47" w14:paraId="4AF12613" w14:textId="77777777" w:rsidTr="0085786C">
        <w:trPr>
          <w:trHeight w:val="720"/>
        </w:trPr>
        <w:tc>
          <w:tcPr>
            <w:tcW w:w="4909" w:type="dxa"/>
          </w:tcPr>
          <w:p w14:paraId="4DFB730C" w14:textId="1BD6780C" w:rsidR="008530F8" w:rsidRPr="0085786C" w:rsidRDefault="007E3C47" w:rsidP="00174ABD">
            <w:pPr>
              <w:rPr>
                <w:rFonts w:ascii="Monaco" w:hAnsi="Monaco"/>
                <w:color w:val="0326CC"/>
                <w:sz w:val="17"/>
                <w:szCs w:val="17"/>
              </w:rPr>
            </w:pPr>
            <w:r w:rsidRPr="007E3C47">
              <w:rPr>
                <w:rFonts w:ascii="Monaco" w:hAnsi="Monaco"/>
                <w:color w:val="0326CC"/>
                <w:sz w:val="17"/>
                <w:szCs w:val="17"/>
              </w:rPr>
              <w:t>BTM_SECURITY_REQUEST_EVT</w:t>
            </w:r>
          </w:p>
        </w:tc>
        <w:tc>
          <w:tcPr>
            <w:tcW w:w="4667" w:type="dxa"/>
          </w:tcPr>
          <w:p w14:paraId="42798507" w14:textId="54D834E2" w:rsidR="008530F8" w:rsidRDefault="001E5E8A" w:rsidP="00174ABD">
            <w:r>
              <w:t>For BLE, this is used to retrieve the local identity key for RPA. For Classic BT you don</w:t>
            </w:r>
            <w:r w:rsidR="009A6CF0">
              <w:t>'</w:t>
            </w:r>
            <w:r>
              <w:t>t need to do anything for this event.</w:t>
            </w:r>
          </w:p>
        </w:tc>
      </w:tr>
      <w:tr w:rsidR="007E3C47" w14:paraId="1E8462AF" w14:textId="77777777" w:rsidTr="0085786C">
        <w:trPr>
          <w:trHeight w:val="720"/>
        </w:trPr>
        <w:tc>
          <w:tcPr>
            <w:tcW w:w="4909" w:type="dxa"/>
          </w:tcPr>
          <w:p w14:paraId="67D9F99D" w14:textId="1C76FD0C"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BTM_PAIRING_IO_CAPABILITIES_BR_EDR_REQUEST_EVT</w:t>
            </w:r>
          </w:p>
        </w:tc>
        <w:tc>
          <w:tcPr>
            <w:tcW w:w="4667" w:type="dxa"/>
          </w:tcPr>
          <w:p w14:paraId="3049E935" w14:textId="46C164BC" w:rsidR="007E3C47" w:rsidRDefault="00C463AE" w:rsidP="00174ABD">
            <w:r>
              <w:t>The Stack is asking what IO capabilities this device has (Display, Keyboard etc</w:t>
            </w:r>
            <w:r w:rsidR="008758E2">
              <w:t>.</w:t>
            </w:r>
            <w:r>
              <w:t>)</w:t>
            </w:r>
            <w:r w:rsidR="008758E2">
              <w:t>.</w:t>
            </w:r>
            <w:r w:rsidR="00F277BD">
              <w:t xml:space="preserve"> </w:t>
            </w:r>
            <w:r w:rsidR="008758E2">
              <w:t>Y</w:t>
            </w:r>
            <w:r w:rsidR="00F277BD">
              <w:t>ou need to update the structure sent to you in the event data.</w:t>
            </w:r>
          </w:p>
        </w:tc>
      </w:tr>
      <w:tr w:rsidR="007E3C47" w14:paraId="091892F9" w14:textId="77777777" w:rsidTr="0085786C">
        <w:trPr>
          <w:trHeight w:val="720"/>
        </w:trPr>
        <w:tc>
          <w:tcPr>
            <w:tcW w:w="4909" w:type="dxa"/>
          </w:tcPr>
          <w:p w14:paraId="1BC217C7" w14:textId="0EC47BAC"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BTM_PAIRING_COMPLETE_EVT</w:t>
            </w:r>
          </w:p>
        </w:tc>
        <w:tc>
          <w:tcPr>
            <w:tcW w:w="4667" w:type="dxa"/>
          </w:tcPr>
          <w:p w14:paraId="0016E33F" w14:textId="65EEAEC0" w:rsidR="007E3C47" w:rsidRDefault="00C463AE" w:rsidP="00174ABD">
            <w:r>
              <w:t>The Stack is informing you that you are now paired.</w:t>
            </w:r>
          </w:p>
        </w:tc>
      </w:tr>
      <w:tr w:rsidR="007E3C47" w14:paraId="5DC83191" w14:textId="77777777" w:rsidTr="0085786C">
        <w:trPr>
          <w:trHeight w:val="720"/>
        </w:trPr>
        <w:tc>
          <w:tcPr>
            <w:tcW w:w="4909" w:type="dxa"/>
          </w:tcPr>
          <w:p w14:paraId="3758B623" w14:textId="22C93806" w:rsidR="007E3C47" w:rsidRPr="0085786C" w:rsidRDefault="007E3C47" w:rsidP="00174ABD">
            <w:pPr>
              <w:rPr>
                <w:rFonts w:ascii="Monaco" w:hAnsi="Monaco"/>
                <w:color w:val="0326CC"/>
                <w:sz w:val="17"/>
                <w:szCs w:val="17"/>
              </w:rPr>
            </w:pPr>
            <w:r w:rsidRPr="007E3C47">
              <w:rPr>
                <w:rFonts w:ascii="Monaco" w:hAnsi="Monaco"/>
                <w:color w:val="0326CC"/>
                <w:sz w:val="17"/>
                <w:szCs w:val="17"/>
              </w:rPr>
              <w:t>BTM_ENCRYPTION_STATUS_EVT</w:t>
            </w:r>
          </w:p>
        </w:tc>
        <w:tc>
          <w:tcPr>
            <w:tcW w:w="4667" w:type="dxa"/>
          </w:tcPr>
          <w:p w14:paraId="615039D9" w14:textId="04425DD0" w:rsidR="007E3C47" w:rsidRDefault="00C463AE" w:rsidP="00174ABD">
            <w:r>
              <w:t>The Stack is informing you that the link is now encrypted…or not</w:t>
            </w:r>
            <w:r w:rsidR="008758E2">
              <w:t xml:space="preserve"> depending on the event data.</w:t>
            </w:r>
          </w:p>
        </w:tc>
      </w:tr>
      <w:tr w:rsidR="007E3C47" w14:paraId="6528FEDD" w14:textId="77777777" w:rsidTr="0085786C">
        <w:trPr>
          <w:trHeight w:val="720"/>
        </w:trPr>
        <w:tc>
          <w:tcPr>
            <w:tcW w:w="4909" w:type="dxa"/>
          </w:tcPr>
          <w:p w14:paraId="64226B8E" w14:textId="5412D2B3"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BTM_PAIRED_DEVICE_LINK_KEYS_REQUEST_EVT</w:t>
            </w:r>
          </w:p>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85786C">
        <w:trPr>
          <w:trHeight w:val="720"/>
        </w:trPr>
        <w:tc>
          <w:tcPr>
            <w:tcW w:w="4909" w:type="dxa"/>
          </w:tcPr>
          <w:p w14:paraId="74A16A7F" w14:textId="77777777" w:rsidR="007E3C47" w:rsidRDefault="007E3C47" w:rsidP="00174ABD">
            <w:pPr>
              <w:rPr>
                <w:rFonts w:ascii="Monaco" w:hAnsi="Monaco"/>
                <w:color w:val="0326CC"/>
                <w:sz w:val="17"/>
                <w:szCs w:val="17"/>
              </w:rPr>
            </w:pPr>
            <w:r w:rsidRPr="007E3C47">
              <w:rPr>
                <w:rFonts w:ascii="Monaco" w:hAnsi="Monaco"/>
                <w:color w:val="0326CC"/>
                <w:sz w:val="17"/>
                <w:szCs w:val="17"/>
              </w:rPr>
              <w:t>BTM_USER_CONFIRMATION_REQUEST_EVT</w:t>
            </w:r>
          </w:p>
          <w:p w14:paraId="487B809C" w14:textId="77777777" w:rsidR="003156C2" w:rsidRDefault="003156C2" w:rsidP="00174ABD">
            <w:pPr>
              <w:rPr>
                <w:rFonts w:ascii="Monaco" w:hAnsi="Monaco"/>
                <w:color w:val="0326CC"/>
                <w:sz w:val="17"/>
                <w:szCs w:val="17"/>
              </w:rPr>
            </w:pPr>
          </w:p>
          <w:p w14:paraId="020C31C0" w14:textId="0AB2642E" w:rsidR="003156C2" w:rsidRPr="0085786C" w:rsidRDefault="003156C2" w:rsidP="00174ABD">
            <w:pPr>
              <w:rPr>
                <w:rFonts w:ascii="Monaco" w:hAnsi="Monaco"/>
                <w:color w:val="0326CC"/>
                <w:sz w:val="17"/>
                <w:szCs w:val="17"/>
              </w:rPr>
            </w:pPr>
            <w:r>
              <w:rPr>
                <w:rFonts w:ascii="Monaco" w:hAnsi="Monaco"/>
                <w:color w:val="0326CC"/>
                <w:sz w:val="17"/>
                <w:szCs w:val="17"/>
              </w:rPr>
              <w:t>(for numeric comparison bonding method)</w:t>
            </w:r>
          </w:p>
        </w:tc>
        <w:tc>
          <w:tcPr>
            <w:tcW w:w="4667" w:type="dxa"/>
          </w:tcPr>
          <w:p w14:paraId="28DD42B5" w14:textId="21C8E123" w:rsidR="007E3C47" w:rsidRDefault="00DF3DC7" w:rsidP="00174ABD">
            <w:r>
              <w:t>The Stack is asking you to ask the user if the PIN you are displaying matches the PIN from the other side.</w:t>
            </w:r>
            <w:r w:rsidR="003156C2">
              <w:t xml:space="preserve"> This state should print the passkey (e.g. to UART or some other display). You can allow the user to verify the key only on the other side, or you can verify the user's input here before sending back the confirmation.</w:t>
            </w:r>
          </w:p>
        </w:tc>
      </w:tr>
      <w:tr w:rsidR="001E7A93" w14:paraId="487D4EBA" w14:textId="77777777" w:rsidTr="0085786C">
        <w:trPr>
          <w:trHeight w:val="720"/>
        </w:trPr>
        <w:tc>
          <w:tcPr>
            <w:tcW w:w="4909" w:type="dxa"/>
          </w:tcPr>
          <w:p w14:paraId="232C5D58" w14:textId="77777777" w:rsidR="001E7A93" w:rsidRDefault="001E7A93" w:rsidP="00174ABD">
            <w:pPr>
              <w:rPr>
                <w:rFonts w:ascii="Monaco" w:hAnsi="Monaco"/>
                <w:color w:val="0326CC"/>
                <w:sz w:val="17"/>
                <w:szCs w:val="17"/>
              </w:rPr>
            </w:pPr>
            <w:r w:rsidRPr="007E3C47">
              <w:rPr>
                <w:rFonts w:ascii="Monaco" w:hAnsi="Monaco"/>
                <w:color w:val="0326CC"/>
                <w:sz w:val="17"/>
                <w:szCs w:val="17"/>
              </w:rPr>
              <w:t>BTM_</w:t>
            </w:r>
            <w:r>
              <w:rPr>
                <w:rFonts w:ascii="Monaco" w:hAnsi="Monaco"/>
                <w:color w:val="0326CC"/>
                <w:sz w:val="17"/>
                <w:szCs w:val="17"/>
              </w:rPr>
              <w:t>PASSKEY_NOTIFICATION</w:t>
            </w:r>
            <w:r w:rsidRPr="007E3C47">
              <w:rPr>
                <w:rFonts w:ascii="Monaco" w:hAnsi="Monaco"/>
                <w:color w:val="0326CC"/>
                <w:sz w:val="17"/>
                <w:szCs w:val="17"/>
              </w:rPr>
              <w:t>_EVT</w:t>
            </w:r>
          </w:p>
          <w:p w14:paraId="103EDA5A" w14:textId="77777777" w:rsidR="003156C2" w:rsidRDefault="003156C2" w:rsidP="00174ABD">
            <w:pPr>
              <w:rPr>
                <w:rFonts w:ascii="Monaco" w:hAnsi="Monaco"/>
                <w:color w:val="0326CC"/>
                <w:sz w:val="17"/>
                <w:szCs w:val="17"/>
              </w:rPr>
            </w:pPr>
          </w:p>
          <w:p w14:paraId="4EA9DE5F" w14:textId="5EB78DD5" w:rsidR="003156C2" w:rsidRPr="007E3C47" w:rsidRDefault="003156C2" w:rsidP="00174ABD">
            <w:pPr>
              <w:rPr>
                <w:rFonts w:ascii="Monaco" w:hAnsi="Monaco"/>
                <w:color w:val="0326CC"/>
                <w:sz w:val="17"/>
                <w:szCs w:val="17"/>
              </w:rPr>
            </w:pPr>
            <w:r>
              <w:rPr>
                <w:rFonts w:ascii="Monaco" w:hAnsi="Monaco"/>
                <w:color w:val="0326CC"/>
                <w:sz w:val="17"/>
                <w:szCs w:val="17"/>
              </w:rPr>
              <w:t>(for passkey entry method)</w:t>
            </w:r>
          </w:p>
        </w:tc>
        <w:tc>
          <w:tcPr>
            <w:tcW w:w="4667" w:type="dxa"/>
          </w:tcPr>
          <w:p w14:paraId="65C4C318" w14:textId="797BA2E2" w:rsidR="001E7A93" w:rsidRDefault="00603821" w:rsidP="00174ABD">
            <w:r>
              <w:t>The Stack is notifying you that the other side of the connection wants a passkey. You should print the passkey (</w:t>
            </w:r>
            <w:r w:rsidR="003156C2">
              <w:t xml:space="preserve">e.g. </w:t>
            </w:r>
            <w:r>
              <w:t xml:space="preserve">to UART or </w:t>
            </w:r>
            <w:r w:rsidR="003156C2">
              <w:t xml:space="preserve">some other </w:t>
            </w:r>
            <w:r>
              <w:t>display) so that the user can enter it on the other device.</w:t>
            </w:r>
          </w:p>
        </w:tc>
      </w:tr>
      <w:tr w:rsidR="007E3C47" w14:paraId="191D6D7C" w14:textId="77777777" w:rsidTr="0085786C">
        <w:trPr>
          <w:trHeight w:val="720"/>
        </w:trPr>
        <w:tc>
          <w:tcPr>
            <w:tcW w:w="4909" w:type="dxa"/>
          </w:tcPr>
          <w:p w14:paraId="12E985BF" w14:textId="75D8C750" w:rsidR="007E3C47" w:rsidRPr="0085786C" w:rsidRDefault="007766DA" w:rsidP="00174ABD">
            <w:pPr>
              <w:rPr>
                <w:rFonts w:ascii="Monaco" w:hAnsi="Monaco"/>
                <w:color w:val="0326CC"/>
                <w:sz w:val="17"/>
                <w:szCs w:val="17"/>
              </w:rPr>
            </w:pPr>
            <w:r w:rsidRPr="007766DA">
              <w:rPr>
                <w:rFonts w:ascii="Monaco" w:hAnsi="Monaco"/>
                <w:color w:val="0326CC"/>
                <w:sz w:val="17"/>
                <w:szCs w:val="17"/>
              </w:rPr>
              <w:t>BTM_LOCAL_IDENTITY_KEYS_REQUEST_EVT</w:t>
            </w:r>
          </w:p>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85786C">
        <w:trPr>
          <w:trHeight w:val="720"/>
        </w:trPr>
        <w:tc>
          <w:tcPr>
            <w:tcW w:w="4909" w:type="dxa"/>
          </w:tcPr>
          <w:p w14:paraId="18FDDADB" w14:textId="18633948" w:rsidR="007E3C47" w:rsidRPr="0085786C" w:rsidRDefault="007766DA" w:rsidP="00174ABD">
            <w:pPr>
              <w:rPr>
                <w:rFonts w:ascii="Monaco" w:hAnsi="Monaco"/>
                <w:color w:val="0326CC"/>
                <w:sz w:val="17"/>
                <w:szCs w:val="17"/>
              </w:rPr>
            </w:pPr>
            <w:r w:rsidRPr="007766DA">
              <w:rPr>
                <w:rFonts w:ascii="Monaco" w:hAnsi="Monaco"/>
                <w:color w:val="0326CC"/>
                <w:sz w:val="17"/>
                <w:szCs w:val="17"/>
              </w:rPr>
              <w:t>BTM_PAIRING_IO_CAPABILITIES_BR_EDR_RESPONSE_EVT</w:t>
            </w:r>
          </w:p>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85786C">
        <w:trPr>
          <w:trHeight w:val="720"/>
        </w:trPr>
        <w:tc>
          <w:tcPr>
            <w:tcW w:w="4909" w:type="dxa"/>
          </w:tcPr>
          <w:p w14:paraId="2F3D712C" w14:textId="31994451" w:rsidR="007E3C47" w:rsidRPr="0085786C" w:rsidRDefault="00C463AE" w:rsidP="00174ABD">
            <w:pPr>
              <w:rPr>
                <w:rFonts w:ascii="Monaco" w:hAnsi="Monaco"/>
                <w:color w:val="0326CC"/>
                <w:sz w:val="17"/>
                <w:szCs w:val="17"/>
              </w:rPr>
            </w:pPr>
            <w:r w:rsidRPr="00C463AE">
              <w:rPr>
                <w:rFonts w:ascii="Monaco" w:hAnsi="Monaco"/>
                <w:color w:val="0326CC"/>
                <w:sz w:val="17"/>
                <w:szCs w:val="17"/>
              </w:rPr>
              <w:t>BTM_PAIRED_DEVICE_LINK_KEYS_UPDATE_EVT</w:t>
            </w:r>
          </w:p>
        </w:tc>
        <w:tc>
          <w:tcPr>
            <w:tcW w:w="4667" w:type="dxa"/>
          </w:tcPr>
          <w:p w14:paraId="632B7754" w14:textId="065833C8" w:rsidR="007E3C47" w:rsidRDefault="00C463AE" w:rsidP="00C463AE">
            <w:r>
              <w:t>The Stack is asking your firmware to store the BDADDR/Link Keys (which are passed in the event data)</w:t>
            </w:r>
            <w:r w:rsidR="008758E2">
              <w:t>.</w:t>
            </w:r>
          </w:p>
        </w:tc>
      </w:tr>
    </w:tbl>
    <w:p w14:paraId="7EA56D92" w14:textId="77777777" w:rsidR="008530F8" w:rsidRDefault="008530F8" w:rsidP="008530F8"/>
    <w:p w14:paraId="3BB8E9ED" w14:textId="77777777" w:rsidR="00A9263E" w:rsidRDefault="00A9263E" w:rsidP="00FA6E6A">
      <w:pPr>
        <w:pStyle w:val="Heading1"/>
      </w:pPr>
      <w:bookmarkStart w:id="23" w:name="_Toc530074683"/>
      <w:r>
        <w:lastRenderedPageBreak/>
        <w:t>WICED Classic Bluetooth Firmware Architecture</w:t>
      </w:r>
      <w:bookmarkEnd w:id="23"/>
    </w:p>
    <w:p w14:paraId="11A6B9FF" w14:textId="7EC542F3" w:rsidR="009A2041" w:rsidRDefault="009A2041" w:rsidP="00CC7FAD">
      <w:pPr>
        <w:pStyle w:val="Heading2"/>
      </w:pPr>
      <w:bookmarkStart w:id="24" w:name="_Toc530074684"/>
      <w:r>
        <w:t>Overview</w:t>
      </w:r>
      <w:bookmarkEnd w:id="24"/>
    </w:p>
    <w:p w14:paraId="2EA25407" w14:textId="1B291210" w:rsidR="007031C8" w:rsidRDefault="00FE620F" w:rsidP="00CC7FAD">
      <w:r>
        <w:t>WICED Bluetooth Designer will create a skeleton of the firmware that you need start building your device. The skeleton includes</w:t>
      </w:r>
      <w:r w:rsidR="007031C8">
        <w:t>:</w:t>
      </w:r>
    </w:p>
    <w:p w14:paraId="1D5D0A76" w14:textId="7983BF2B" w:rsidR="007031C8" w:rsidRDefault="007031C8" w:rsidP="007031C8">
      <w:pPr>
        <w:pStyle w:val="ListParagraph"/>
        <w:numPr>
          <w:ilvl w:val="0"/>
          <w:numId w:val="39"/>
        </w:numPr>
      </w:pPr>
      <w:r>
        <w:t>A file named &lt;</w:t>
      </w:r>
      <w:proofErr w:type="spellStart"/>
      <w:r>
        <w:t>appname</w:t>
      </w:r>
      <w:proofErr w:type="spellEnd"/>
      <w:r>
        <w:t xml:space="preserve">&gt;.c which contains the </w:t>
      </w:r>
      <w:r w:rsidR="006B60D1">
        <w:t xml:space="preserve">application </w:t>
      </w:r>
      <w:r>
        <w:t>functions:</w:t>
      </w:r>
    </w:p>
    <w:p w14:paraId="7DADB0D3" w14:textId="34D988FD" w:rsidR="007031C8" w:rsidRDefault="007031C8" w:rsidP="007031C8">
      <w:pPr>
        <w:pStyle w:val="ListParagraph"/>
        <w:numPr>
          <w:ilvl w:val="1"/>
          <w:numId w:val="39"/>
        </w:numPr>
      </w:pPr>
      <w:proofErr w:type="spellStart"/>
      <w:r w:rsidRPr="007031C8">
        <w:rPr>
          <w:i/>
        </w:rPr>
        <w:t>application_start</w:t>
      </w:r>
      <w:proofErr w:type="spellEnd"/>
      <w:r>
        <w:t xml:space="preserve"> which is the entry point for the firmware.</w:t>
      </w:r>
    </w:p>
    <w:p w14:paraId="1FC12D53" w14:textId="1869138D" w:rsidR="007031C8" w:rsidRDefault="007031C8" w:rsidP="007031C8">
      <w:pPr>
        <w:pStyle w:val="ListParagraph"/>
        <w:numPr>
          <w:ilvl w:val="1"/>
          <w:numId w:val="39"/>
        </w:numPr>
      </w:pPr>
      <w:r w:rsidRPr="007031C8">
        <w:rPr>
          <w:i/>
        </w:rPr>
        <w:t>&lt;</w:t>
      </w:r>
      <w:proofErr w:type="spellStart"/>
      <w:r w:rsidRPr="007031C8">
        <w:rPr>
          <w:i/>
        </w:rPr>
        <w:t>appname</w:t>
      </w:r>
      <w:proofErr w:type="spellEnd"/>
      <w:r w:rsidRPr="007031C8">
        <w:rPr>
          <w:i/>
        </w:rPr>
        <w:t>&gt;_</w:t>
      </w:r>
      <w:proofErr w:type="spellStart"/>
      <w:r w:rsidRPr="007031C8">
        <w:rPr>
          <w:i/>
        </w:rPr>
        <w:t>app_init</w:t>
      </w:r>
      <w:proofErr w:type="spellEnd"/>
      <w:r>
        <w:t xml:space="preserve"> which provides a place for you to get your application stuff going.</w:t>
      </w:r>
    </w:p>
    <w:p w14:paraId="4623BCEC" w14:textId="121FC032" w:rsidR="007031C8" w:rsidRDefault="007031C8" w:rsidP="007031C8">
      <w:pPr>
        <w:pStyle w:val="ListParagraph"/>
        <w:numPr>
          <w:ilvl w:val="1"/>
          <w:numId w:val="39"/>
        </w:numPr>
      </w:pPr>
      <w:r w:rsidRPr="007031C8">
        <w:rPr>
          <w:i/>
        </w:rPr>
        <w:t>&lt;</w:t>
      </w:r>
      <w:proofErr w:type="spellStart"/>
      <w:r w:rsidRPr="007031C8">
        <w:rPr>
          <w:i/>
        </w:rPr>
        <w:t>appname</w:t>
      </w:r>
      <w:proofErr w:type="spellEnd"/>
      <w:r w:rsidRPr="007031C8">
        <w:rPr>
          <w:i/>
        </w:rPr>
        <w:t>&gt;_</w:t>
      </w:r>
      <w:proofErr w:type="spellStart"/>
      <w:r w:rsidRPr="007031C8">
        <w:rPr>
          <w:i/>
        </w:rPr>
        <w:t>management_callback</w:t>
      </w:r>
      <w:proofErr w:type="spellEnd"/>
      <w:r>
        <w:t xml:space="preserve"> which is a template BTM event handler function.</w:t>
      </w:r>
    </w:p>
    <w:p w14:paraId="569FD4C5" w14:textId="51529BB5" w:rsidR="007031C8" w:rsidRDefault="007031C8" w:rsidP="007031C8">
      <w:pPr>
        <w:pStyle w:val="ListParagraph"/>
        <w:numPr>
          <w:ilvl w:val="0"/>
          <w:numId w:val="39"/>
        </w:numPr>
      </w:pPr>
      <w:r>
        <w:t>A .c/.h pair of files called &lt;</w:t>
      </w:r>
      <w:proofErr w:type="spellStart"/>
      <w:r>
        <w:t>appname</w:t>
      </w:r>
      <w:proofErr w:type="spellEnd"/>
      <w:r>
        <w:t>&gt;_</w:t>
      </w:r>
      <w:proofErr w:type="spellStart"/>
      <w:r>
        <w:t>sdp_db.c</w:t>
      </w:r>
      <w:proofErr w:type="spellEnd"/>
      <w:r>
        <w:t>/.h containing:</w:t>
      </w:r>
    </w:p>
    <w:p w14:paraId="35852E6B" w14:textId="671D0BF0" w:rsidR="007031C8" w:rsidRDefault="007031C8" w:rsidP="007031C8">
      <w:pPr>
        <w:pStyle w:val="ListParagraph"/>
        <w:numPr>
          <w:ilvl w:val="1"/>
          <w:numId w:val="39"/>
        </w:numPr>
      </w:pPr>
      <w:r>
        <w:t>The #defines for the SDP database.</w:t>
      </w:r>
    </w:p>
    <w:p w14:paraId="20A771C2" w14:textId="605FE4DB" w:rsidR="007031C8" w:rsidRDefault="007031C8" w:rsidP="007031C8">
      <w:pPr>
        <w:pStyle w:val="ListParagraph"/>
        <w:numPr>
          <w:ilvl w:val="1"/>
          <w:numId w:val="39"/>
        </w:numPr>
      </w:pPr>
      <w:r>
        <w:t>A uint8_t structure holding the actual database.</w:t>
      </w:r>
    </w:p>
    <w:p w14:paraId="3D8C1043" w14:textId="656F7C1A" w:rsidR="007031C8" w:rsidRDefault="007031C8" w:rsidP="007031C8">
      <w:pPr>
        <w:pStyle w:val="ListParagraph"/>
        <w:numPr>
          <w:ilvl w:val="0"/>
          <w:numId w:val="39"/>
        </w:numPr>
      </w:pPr>
      <w:r>
        <w:t xml:space="preserve">A file called </w:t>
      </w:r>
      <w:proofErr w:type="spellStart"/>
      <w:r>
        <w:t>wiced_bt_config.h</w:t>
      </w:r>
      <w:proofErr w:type="spellEnd"/>
      <w:r>
        <w:t xml:space="preserve"> containing:</w:t>
      </w:r>
    </w:p>
    <w:p w14:paraId="1570E4F9" w14:textId="2512F99A" w:rsidR="00740FD7" w:rsidRDefault="007031C8" w:rsidP="007031C8">
      <w:pPr>
        <w:pStyle w:val="ListParagraph"/>
        <w:numPr>
          <w:ilvl w:val="1"/>
          <w:numId w:val="39"/>
        </w:numPr>
      </w:pPr>
      <w:r>
        <w:t>All the basic Bluetooth configuration settings to get the stack going.</w:t>
      </w:r>
    </w:p>
    <w:p w14:paraId="24B9DD17" w14:textId="28753A82" w:rsidR="007A424F" w:rsidRDefault="006B60D1" w:rsidP="0062414A">
      <w:pPr>
        <w:pStyle w:val="Heading2"/>
      </w:pPr>
      <w:bookmarkStart w:id="25" w:name="_Toc530074685"/>
      <w:r>
        <w:t xml:space="preserve">Application </w:t>
      </w:r>
      <w:r w:rsidR="00AF0F68">
        <w:t>Code</w:t>
      </w:r>
      <w:r w:rsidR="00A52F0F">
        <w:t xml:space="preserve"> (&lt;</w:t>
      </w:r>
      <w:proofErr w:type="spellStart"/>
      <w:r w:rsidR="00A52F0F">
        <w:t>appname</w:t>
      </w:r>
      <w:proofErr w:type="spellEnd"/>
      <w:r w:rsidR="00A52F0F">
        <w:t>&gt;.c)</w:t>
      </w:r>
      <w:bookmarkEnd w:id="25"/>
    </w:p>
    <w:p w14:paraId="6711B529" w14:textId="16FE9F51" w:rsidR="00993763" w:rsidRDefault="006B60D1" w:rsidP="00993763">
      <w:r>
        <w:t xml:space="preserve">As mentioned above, the </w:t>
      </w:r>
      <w:proofErr w:type="spellStart"/>
      <w:r>
        <w:t>application_start</w:t>
      </w:r>
      <w:proofErr w:type="spellEnd"/>
      <w:r>
        <w:t xml:space="preserve"> function </w:t>
      </w:r>
      <w:r w:rsidR="00993763">
        <w:t>is the entry</w:t>
      </w:r>
      <w:r w:rsidR="00276994">
        <w:t xml:space="preserve"> </w:t>
      </w:r>
      <w:r w:rsidR="00993763">
        <w:t xml:space="preserve">point of </w:t>
      </w:r>
      <w:r w:rsidR="00A41141">
        <w:t>the</w:t>
      </w:r>
      <w:r w:rsidR="00276994">
        <w:t xml:space="preserve"> firmware. </w:t>
      </w:r>
      <w:r w:rsidR="00D67F99">
        <w:t xml:space="preserve">By default, that </w:t>
      </w:r>
      <w:r w:rsidR="00276994">
        <w:t xml:space="preserve">function </w:t>
      </w:r>
      <w:r w:rsidR="00D67F99">
        <w:t>will</w:t>
      </w:r>
      <w:r w:rsidR="00276994">
        <w:t>:</w:t>
      </w:r>
    </w:p>
    <w:p w14:paraId="2D5FC342" w14:textId="6B76889A" w:rsidR="00993763" w:rsidRDefault="00993763" w:rsidP="00993763">
      <w:pPr>
        <w:pStyle w:val="ListParagraph"/>
        <w:numPr>
          <w:ilvl w:val="0"/>
          <w:numId w:val="16"/>
        </w:numPr>
      </w:pPr>
      <w:r>
        <w:t>Initialize the memory pools (just like BLE)</w:t>
      </w:r>
    </w:p>
    <w:p w14:paraId="3D637EFF" w14:textId="6302DFE8" w:rsidR="00993763" w:rsidRDefault="00993763" w:rsidP="00993763">
      <w:pPr>
        <w:pStyle w:val="ListParagraph"/>
        <w:numPr>
          <w:ilvl w:val="0"/>
          <w:numId w:val="16"/>
        </w:numPr>
      </w:pPr>
      <w:r>
        <w:t>Configure the debugging UART</w:t>
      </w:r>
      <w:r w:rsidR="0092225A">
        <w:t xml:space="preserve"> if you want WICED_BT_TRACE messages</w:t>
      </w:r>
    </w:p>
    <w:p w14:paraId="00F09F74" w14:textId="0D1125F0" w:rsidR="008948D9" w:rsidRDefault="00993763" w:rsidP="005A1278">
      <w:pPr>
        <w:pStyle w:val="ListParagraph"/>
        <w:numPr>
          <w:ilvl w:val="0"/>
          <w:numId w:val="16"/>
        </w:numPr>
      </w:pPr>
      <w:r>
        <w:t xml:space="preserve">Call </w:t>
      </w:r>
      <w:proofErr w:type="spellStart"/>
      <w:r>
        <w:t>wiced_bt_stack_init</w:t>
      </w:r>
      <w:proofErr w:type="spellEnd"/>
      <w:r>
        <w:t xml:space="preserve"> with the event handler to start the stack</w:t>
      </w:r>
    </w:p>
    <w:p w14:paraId="7C883761" w14:textId="05533A57" w:rsidR="00993763" w:rsidRDefault="00993763" w:rsidP="00993763">
      <w:r>
        <w:t>The &lt;</w:t>
      </w:r>
      <w:proofErr w:type="spellStart"/>
      <w:r>
        <w:t>appname</w:t>
      </w:r>
      <w:proofErr w:type="spellEnd"/>
      <w:r>
        <w:t>&gt;_</w:t>
      </w:r>
      <w:proofErr w:type="spellStart"/>
      <w:r>
        <w:t>app_init</w:t>
      </w:r>
      <w:proofErr w:type="spellEnd"/>
      <w:r>
        <w:t xml:space="preserve"> function</w:t>
      </w:r>
      <w:r w:rsidR="00276994">
        <w:t xml:space="preserve"> is created for you as a place to initialize your </w:t>
      </w:r>
      <w:r w:rsidR="0092225A">
        <w:t>applica</w:t>
      </w:r>
      <w:r w:rsidR="00A41141">
        <w:t>t</w:t>
      </w:r>
      <w:r w:rsidR="0092225A">
        <w:t>ion</w:t>
      </w:r>
      <w:r w:rsidR="00276994">
        <w:t>. It is called in the BTM event handler after the stack starts.</w:t>
      </w:r>
      <w:r w:rsidR="0092225A">
        <w:t xml:space="preserve"> By default, this function:</w:t>
      </w:r>
    </w:p>
    <w:p w14:paraId="7D4BCA4F" w14:textId="33BDE6D7" w:rsidR="00277868" w:rsidRDefault="00277868" w:rsidP="00B263DF">
      <w:pPr>
        <w:pStyle w:val="ListParagraph"/>
        <w:numPr>
          <w:ilvl w:val="0"/>
          <w:numId w:val="17"/>
        </w:numPr>
      </w:pPr>
      <w:r>
        <w:t>Makes your device pairable</w:t>
      </w:r>
    </w:p>
    <w:p w14:paraId="5F9D21D2" w14:textId="17DB5A24" w:rsidR="00277868" w:rsidRDefault="00277868" w:rsidP="00B263DF">
      <w:pPr>
        <w:pStyle w:val="ListParagraph"/>
        <w:numPr>
          <w:ilvl w:val="0"/>
          <w:numId w:val="17"/>
        </w:numPr>
      </w:pPr>
      <w:r>
        <w:t>Initializes the SDP database</w:t>
      </w:r>
    </w:p>
    <w:p w14:paraId="174D9F0C" w14:textId="6B123C5E" w:rsidR="00277868" w:rsidRDefault="00277868" w:rsidP="00B263DF">
      <w:pPr>
        <w:pStyle w:val="ListParagraph"/>
        <w:numPr>
          <w:ilvl w:val="0"/>
          <w:numId w:val="17"/>
        </w:numPr>
      </w:pPr>
      <w:r>
        <w:t xml:space="preserve">Makes your device connectable (turns on </w:t>
      </w:r>
      <w:r w:rsidR="00D60F7A">
        <w:t>Page Scan</w:t>
      </w:r>
      <w:r>
        <w:t>)</w:t>
      </w:r>
    </w:p>
    <w:p w14:paraId="551DD531" w14:textId="5C48DC0A" w:rsidR="00277868" w:rsidRDefault="00277868" w:rsidP="00B263DF">
      <w:pPr>
        <w:pStyle w:val="ListParagraph"/>
        <w:numPr>
          <w:ilvl w:val="0"/>
          <w:numId w:val="17"/>
        </w:numPr>
      </w:pPr>
      <w:r>
        <w:t>Makes your device discoverable (turns on Inquiry</w:t>
      </w:r>
      <w:r w:rsidR="00D60F7A">
        <w:t xml:space="preserve"> Scan</w:t>
      </w:r>
      <w:r>
        <w:t>)</w:t>
      </w:r>
    </w:p>
    <w:p w14:paraId="0538417C" w14:textId="133B05DC" w:rsidR="006B60D1" w:rsidRDefault="006B60D1" w:rsidP="006B60D1">
      <w:r>
        <w:t>To make your project work you need to add the capability to &lt;</w:t>
      </w:r>
      <w:proofErr w:type="spellStart"/>
      <w:r>
        <w:t>appname</w:t>
      </w:r>
      <w:proofErr w:type="spellEnd"/>
      <w:r>
        <w:t>&gt;.c to:</w:t>
      </w:r>
    </w:p>
    <w:p w14:paraId="5A34DE07" w14:textId="77777777" w:rsidR="006B60D1" w:rsidRDefault="006B60D1" w:rsidP="006B60D1">
      <w:pPr>
        <w:pStyle w:val="ListParagraph"/>
        <w:numPr>
          <w:ilvl w:val="0"/>
          <w:numId w:val="15"/>
        </w:numPr>
      </w:pPr>
      <w:r>
        <w:t>Handle Pairing</w:t>
      </w:r>
    </w:p>
    <w:p w14:paraId="3936A449" w14:textId="77777777" w:rsidR="006B60D1" w:rsidRDefault="006B60D1" w:rsidP="006B60D1">
      <w:pPr>
        <w:pStyle w:val="ListParagraph"/>
        <w:numPr>
          <w:ilvl w:val="0"/>
          <w:numId w:val="15"/>
        </w:numPr>
      </w:pPr>
      <w:r>
        <w:t>Handle Bonding</w:t>
      </w:r>
    </w:p>
    <w:p w14:paraId="59DEDCAB" w14:textId="0326DD21" w:rsidR="006B60D1" w:rsidRDefault="006B60D1" w:rsidP="006B60D1">
      <w:pPr>
        <w:pStyle w:val="ListParagraph"/>
        <w:numPr>
          <w:ilvl w:val="0"/>
          <w:numId w:val="15"/>
        </w:numPr>
      </w:pPr>
      <w:r>
        <w:t>Support the Serial Port Profile</w:t>
      </w:r>
    </w:p>
    <w:p w14:paraId="04FDE088" w14:textId="614BD4A1" w:rsidR="00F06D1B" w:rsidRDefault="00F06D1B" w:rsidP="00F06D1B">
      <w:r>
        <w:t>These will each be covered in detail in a minute.</w:t>
      </w:r>
    </w:p>
    <w:p w14:paraId="35291149" w14:textId="5370F419" w:rsidR="006978D6" w:rsidRDefault="006978D6" w:rsidP="00F06D1B">
      <w:r>
        <w:t>You also should change the code to route the debug messages to the PUART (i.e. uncomment the line to use WICED_ROUTE_DEBUG_TO_PUART and comment the line to use WICED_ROUTE_DEBUG_TO_WICED_UART).</w:t>
      </w:r>
    </w:p>
    <w:p w14:paraId="6CCE70E7" w14:textId="7FE9378F" w:rsidR="00993763" w:rsidRDefault="00993763" w:rsidP="00FF6E3C">
      <w:pPr>
        <w:pStyle w:val="Heading2"/>
      </w:pPr>
      <w:bookmarkStart w:id="26" w:name="_Toc530074686"/>
      <w:r>
        <w:lastRenderedPageBreak/>
        <w:t>SDP Database</w:t>
      </w:r>
      <w:r w:rsidR="00A52F0F">
        <w:t xml:space="preserve"> (&lt;</w:t>
      </w:r>
      <w:proofErr w:type="spellStart"/>
      <w:r w:rsidR="00A52F0F">
        <w:t>appname</w:t>
      </w:r>
      <w:proofErr w:type="spellEnd"/>
      <w:r w:rsidR="00A52F0F">
        <w:t>&gt;_</w:t>
      </w:r>
      <w:proofErr w:type="spellStart"/>
      <w:r w:rsidR="00A52F0F">
        <w:t>sdb_db.c</w:t>
      </w:r>
      <w:proofErr w:type="spellEnd"/>
      <w:r w:rsidR="00A52F0F">
        <w:t>/.h)</w:t>
      </w:r>
      <w:bookmarkEnd w:id="26"/>
    </w:p>
    <w:p w14:paraId="79A8CAC7" w14:textId="2FDCF584" w:rsidR="002B5CFC" w:rsidRDefault="002B5CFC" w:rsidP="00FF6E3C">
      <w:pPr>
        <w:keepNext/>
        <w:keepLines/>
      </w:pPr>
      <w:r>
        <w:t xml:space="preserve">The Service Discovery Database is created for you based on the configuration settings in BT Designer.  </w:t>
      </w:r>
      <w:r w:rsidR="00CD258F">
        <w:t>It</w:t>
      </w:r>
      <w:r>
        <w:t xml:space="preserve"> creates the files &lt;</w:t>
      </w:r>
      <w:proofErr w:type="spellStart"/>
      <w:r>
        <w:t>appname</w:t>
      </w:r>
      <w:proofErr w:type="spellEnd"/>
      <w:r>
        <w:t>&gt;_</w:t>
      </w:r>
      <w:proofErr w:type="spellStart"/>
      <w:r>
        <w:t>sdp_db</w:t>
      </w:r>
      <w:r w:rsidR="00D67F99">
        <w:t>.c</w:t>
      </w:r>
      <w:proofErr w:type="spellEnd"/>
      <w:r w:rsidR="00D67F99">
        <w:t>/.h</w:t>
      </w:r>
    </w:p>
    <w:p w14:paraId="6B5D613A" w14:textId="2AE264C6" w:rsidR="00A34306" w:rsidRPr="002C5C6E" w:rsidRDefault="002B5CFC" w:rsidP="002C5C6E">
      <w:pPr>
        <w:keepNext/>
      </w:pPr>
      <w:r>
        <w:t>The file &lt;</w:t>
      </w:r>
      <w:proofErr w:type="spellStart"/>
      <w:r>
        <w:t>appname</w:t>
      </w:r>
      <w:proofErr w:type="spellEnd"/>
      <w:r>
        <w:t>&gt;_</w:t>
      </w:r>
      <w:proofErr w:type="spellStart"/>
      <w:r>
        <w:t>sdp_db.h</w:t>
      </w:r>
      <w:proofErr w:type="spellEnd"/>
      <w:r w:rsidR="00CD258F">
        <w:t xml:space="preserve"> for the simple project with </w:t>
      </w:r>
      <w:r w:rsidR="00726F1E">
        <w:t xml:space="preserve">the </w:t>
      </w:r>
      <w:r w:rsidR="00CD258F">
        <w:t>SPP and Device ID Services that we created using BT Designer is shown here:</w:t>
      </w:r>
    </w:p>
    <w:p w14:paraId="7867CCD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w:t>
      </w:r>
      <w:proofErr w:type="spellStart"/>
      <w:r w:rsidRPr="00A34306">
        <w:rPr>
          <w:rFonts w:ascii="Courier New" w:hAnsi="Courier New" w:cs="Courier New"/>
          <w:b/>
          <w:bCs/>
          <w:color w:val="7F0055"/>
          <w:sz w:val="18"/>
          <w:szCs w:val="20"/>
        </w:rPr>
        <w:t>ifndef</w:t>
      </w:r>
      <w:proofErr w:type="spellEnd"/>
      <w:r w:rsidRPr="00A34306">
        <w:rPr>
          <w:rFonts w:ascii="Courier New" w:hAnsi="Courier New" w:cs="Courier New"/>
          <w:color w:val="000000"/>
          <w:sz w:val="18"/>
          <w:szCs w:val="20"/>
        </w:rPr>
        <w:t xml:space="preserve"> __SDP_DATABASE_H__</w:t>
      </w:r>
    </w:p>
    <w:p w14:paraId="412AD5C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__SDP_DATABASE_H__</w:t>
      </w:r>
    </w:p>
    <w:p w14:paraId="23584CF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0D8DB4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Serial Port</w:t>
      </w:r>
    </w:p>
    <w:p w14:paraId="105F616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HDLR_SERIAL_PORT               0x10001</w:t>
      </w:r>
    </w:p>
    <w:p w14:paraId="3628FA06"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SERIAL_PORT_SCN                0x01</w:t>
      </w:r>
    </w:p>
    <w:p w14:paraId="5D0C7B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Device ID</w:t>
      </w:r>
    </w:p>
    <w:p w14:paraId="42F7C1C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HDLR_DEVICE_ID                 0x10002</w:t>
      </w:r>
    </w:p>
    <w:p w14:paraId="35D1742A"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3F6241AE"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External definitions</w:t>
      </w:r>
    </w:p>
    <w:p w14:paraId="377E828F"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proofErr w:type="spellStart"/>
      <w:r w:rsidRPr="00A34306">
        <w:rPr>
          <w:rFonts w:ascii="Courier New" w:hAnsi="Courier New" w:cs="Courier New"/>
          <w:b/>
          <w:bCs/>
          <w:color w:val="7F0055"/>
          <w:sz w:val="18"/>
          <w:szCs w:val="20"/>
        </w:rPr>
        <w:t>const</w:t>
      </w:r>
      <w:proofErr w:type="spellEnd"/>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uint8_t</w:t>
      </w:r>
      <w:r w:rsidRPr="00A34306">
        <w:rPr>
          <w:rFonts w:ascii="Courier New" w:hAnsi="Courier New" w:cs="Courier New"/>
          <w:color w:val="000000"/>
          <w:sz w:val="18"/>
          <w:szCs w:val="20"/>
        </w:rPr>
        <w:t xml:space="preserve">  </w:t>
      </w:r>
      <w:proofErr w:type="spellStart"/>
      <w:r w:rsidRPr="00A34306">
        <w:rPr>
          <w:rFonts w:ascii="Courier New" w:hAnsi="Courier New" w:cs="Courier New"/>
          <w:color w:val="000000"/>
          <w:sz w:val="18"/>
          <w:szCs w:val="20"/>
        </w:rPr>
        <w:t>sdp_database</w:t>
      </w:r>
      <w:proofErr w:type="spellEnd"/>
      <w:r w:rsidRPr="00A34306">
        <w:rPr>
          <w:rFonts w:ascii="Courier New" w:hAnsi="Courier New" w:cs="Courier New"/>
          <w:color w:val="000000"/>
          <w:sz w:val="18"/>
          <w:szCs w:val="20"/>
        </w:rPr>
        <w:t>[];</w:t>
      </w:r>
    </w:p>
    <w:p w14:paraId="0B63735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proofErr w:type="spellStart"/>
      <w:r w:rsidRPr="00A34306">
        <w:rPr>
          <w:rFonts w:ascii="Courier New" w:hAnsi="Courier New" w:cs="Courier New"/>
          <w:b/>
          <w:bCs/>
          <w:color w:val="7F0055"/>
          <w:sz w:val="18"/>
          <w:szCs w:val="20"/>
        </w:rPr>
        <w:t>const</w:t>
      </w:r>
      <w:proofErr w:type="spellEnd"/>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uint16_t</w:t>
      </w:r>
      <w:r w:rsidRPr="00A34306">
        <w:rPr>
          <w:rFonts w:ascii="Courier New" w:hAnsi="Courier New" w:cs="Courier New"/>
          <w:color w:val="000000"/>
          <w:sz w:val="18"/>
          <w:szCs w:val="20"/>
        </w:rPr>
        <w:t xml:space="preserve"> </w:t>
      </w:r>
      <w:proofErr w:type="spellStart"/>
      <w:r w:rsidRPr="00D60F7A">
        <w:rPr>
          <w:rFonts w:ascii="Courier New" w:hAnsi="Courier New" w:cs="Courier New"/>
          <w:color w:val="000000"/>
          <w:sz w:val="18"/>
          <w:szCs w:val="20"/>
        </w:rPr>
        <w:t>sdp_database_len</w:t>
      </w:r>
      <w:proofErr w:type="spellEnd"/>
      <w:r w:rsidRPr="00A34306">
        <w:rPr>
          <w:rFonts w:ascii="Courier New" w:hAnsi="Courier New" w:cs="Courier New"/>
          <w:color w:val="000000"/>
          <w:sz w:val="18"/>
          <w:szCs w:val="20"/>
        </w:rPr>
        <w:t>;</w:t>
      </w:r>
    </w:p>
    <w:p w14:paraId="014C2D0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5E089841" w14:textId="6267C193" w:rsidR="002B5CFC" w:rsidRPr="00A34306" w:rsidRDefault="00A34306" w:rsidP="00A34306">
      <w:pPr>
        <w:ind w:left="720"/>
        <w:rPr>
          <w:rFonts w:ascii="Courier New" w:hAnsi="Courier New" w:cs="Courier New"/>
          <w:sz w:val="20"/>
        </w:rPr>
      </w:pPr>
      <w:r w:rsidRPr="00A34306">
        <w:rPr>
          <w:rFonts w:ascii="Courier New" w:hAnsi="Courier New" w:cs="Courier New"/>
          <w:b/>
          <w:bCs/>
          <w:color w:val="7F0055"/>
          <w:sz w:val="18"/>
          <w:szCs w:val="20"/>
        </w:rPr>
        <w:t>#endif</w:t>
      </w:r>
      <w:r w:rsidRPr="00A34306">
        <w:rPr>
          <w:rFonts w:ascii="Courier New" w:hAnsi="Courier New" w:cs="Courier New"/>
          <w:color w:val="000000"/>
          <w:sz w:val="18"/>
          <w:szCs w:val="20"/>
        </w:rPr>
        <w:t xml:space="preserve"> </w:t>
      </w:r>
      <w:r w:rsidRPr="00A34306">
        <w:rPr>
          <w:rFonts w:ascii="Courier New" w:hAnsi="Courier New" w:cs="Courier New"/>
          <w:color w:val="3F7F5F"/>
          <w:sz w:val="18"/>
          <w:szCs w:val="20"/>
        </w:rPr>
        <w:t>/* __SDP_DATABASE_H__ */</w:t>
      </w:r>
    </w:p>
    <w:p w14:paraId="254ADD05" w14:textId="6EDE17BC" w:rsidR="0010324B" w:rsidRDefault="002B5CFC" w:rsidP="005A1278">
      <w:pPr>
        <w:keepNext/>
      </w:pPr>
      <w:r>
        <w:t>The file &lt;</w:t>
      </w:r>
      <w:proofErr w:type="spellStart"/>
      <w:r>
        <w:t>appname</w:t>
      </w:r>
      <w:proofErr w:type="spellEnd"/>
      <w:r>
        <w:t>&gt;_</w:t>
      </w:r>
      <w:proofErr w:type="spellStart"/>
      <w:r>
        <w:t>sdp_db.c</w:t>
      </w:r>
      <w:proofErr w:type="spellEnd"/>
      <w:r>
        <w:t xml:space="preserve"> simply contains the two Service Records that we defined in BT Designer</w:t>
      </w:r>
      <w:r w:rsidR="00CD258F">
        <w:t xml:space="preserve">: </w:t>
      </w:r>
      <w:r>
        <w:t>the SPP and the Device Info.</w:t>
      </w:r>
    </w:p>
    <w:p w14:paraId="0EA13F80"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roofErr w:type="spellStart"/>
      <w:r w:rsidRPr="00FF1AF2">
        <w:rPr>
          <w:rFonts w:ascii="Courier New" w:hAnsi="Courier New" w:cs="Courier New"/>
          <w:b/>
          <w:bCs/>
          <w:color w:val="7F0055"/>
          <w:sz w:val="18"/>
          <w:szCs w:val="20"/>
        </w:rPr>
        <w:t>const</w:t>
      </w:r>
      <w:proofErr w:type="spellEnd"/>
      <w:r w:rsidRPr="00FF1AF2">
        <w:rPr>
          <w:rFonts w:ascii="Courier New" w:hAnsi="Courier New" w:cs="Courier New"/>
          <w:color w:val="000000"/>
          <w:sz w:val="18"/>
          <w:szCs w:val="20"/>
        </w:rPr>
        <w:t xml:space="preserve"> </w:t>
      </w:r>
      <w:r w:rsidRPr="00FF1AF2">
        <w:rPr>
          <w:rFonts w:ascii="Courier New" w:hAnsi="Courier New" w:cs="Courier New"/>
          <w:color w:val="005032"/>
          <w:sz w:val="18"/>
          <w:szCs w:val="20"/>
        </w:rPr>
        <w:t>uint8_t</w:t>
      </w:r>
      <w:r w:rsidRPr="00FF1AF2">
        <w:rPr>
          <w:rFonts w:ascii="Courier New" w:hAnsi="Courier New" w:cs="Courier New"/>
          <w:color w:val="000000"/>
          <w:sz w:val="18"/>
          <w:szCs w:val="20"/>
        </w:rPr>
        <w:t xml:space="preserve"> </w:t>
      </w:r>
      <w:proofErr w:type="spellStart"/>
      <w:r w:rsidRPr="00FF1AF2">
        <w:rPr>
          <w:rFonts w:ascii="Courier New" w:hAnsi="Courier New" w:cs="Courier New"/>
          <w:color w:val="000000"/>
          <w:sz w:val="18"/>
          <w:szCs w:val="20"/>
        </w:rPr>
        <w:t>sdp_database</w:t>
      </w:r>
      <w:proofErr w:type="spellEnd"/>
      <w:r w:rsidRPr="00FF1AF2">
        <w:rPr>
          <w:rFonts w:ascii="Courier New" w:hAnsi="Courier New" w:cs="Courier New"/>
          <w:color w:val="000000"/>
          <w:sz w:val="18"/>
          <w:szCs w:val="20"/>
        </w:rPr>
        <w:t xml:space="preserve">[] = </w:t>
      </w:r>
      <w:r w:rsidRPr="00FF1AF2">
        <w:rPr>
          <w:rFonts w:ascii="Courier New" w:hAnsi="Courier New" w:cs="Courier New"/>
          <w:color w:val="3F7F5F"/>
          <w:sz w:val="18"/>
          <w:szCs w:val="20"/>
        </w:rPr>
        <w:t>// Define SDP database</w:t>
      </w:r>
    </w:p>
    <w:p w14:paraId="5B0DDC6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w:t>
      </w:r>
    </w:p>
    <w:p w14:paraId="3DCE3F8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SDP_ATTR_SEQUENCE_1(157),</w:t>
      </w:r>
    </w:p>
    <w:p w14:paraId="2C677B21"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18EB621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Serial Port</w:t>
      </w:r>
    </w:p>
    <w:p w14:paraId="191F535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SDP_ATTR_SEQUENCE_1(84),</w:t>
      </w:r>
    </w:p>
    <w:p w14:paraId="61CE016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SDP_ATTR_RECORD_HANDLE(HDLR_SERIAL_PORT),</w:t>
      </w:r>
    </w:p>
    <w:p w14:paraId="3718DED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SDP_ATTR_CLASS_ID(UUID_SERVCLASS_SERIAL_PORT),</w:t>
      </w:r>
    </w:p>
    <w:p w14:paraId="50294202"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SDP_ATTR_RFCOMM_PROTOCOL_DESC_LIST(SERIAL_PORT_SCN),</w:t>
      </w:r>
    </w:p>
    <w:p w14:paraId="59D61C25"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SDP_ATTR_BROWSE_LIST,</w:t>
      </w:r>
    </w:p>
    <w:p w14:paraId="060293F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SDP_ATTR_LANGUAGE_BASE_ATTR_ID_LIST,</w:t>
      </w:r>
    </w:p>
    <w:p w14:paraId="2BF3C42D"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SDP_ATTR_PROFILE_DESC_LIST(UUID_SERVCLASS_SERIAL_PORT, 0x0102),</w:t>
      </w:r>
    </w:p>
    <w:p w14:paraId="41B9AA7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SDP_ATTR_SERVICE_NAME(11),</w:t>
      </w:r>
    </w:p>
    <w:p w14:paraId="0ACD9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 '</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'r'</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'v'</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w:t>
      </w:r>
      <w:proofErr w:type="spellStart"/>
      <w:r w:rsidRPr="00FF1AF2">
        <w:rPr>
          <w:rFonts w:ascii="Courier New" w:hAnsi="Courier New" w:cs="Courier New"/>
          <w:color w:val="2A00FF"/>
          <w:sz w:val="18"/>
          <w:szCs w:val="20"/>
        </w:rPr>
        <w:t>i</w:t>
      </w:r>
      <w:proofErr w:type="spellEnd"/>
      <w:r w:rsidRPr="00FF1AF2">
        <w:rPr>
          <w:rFonts w:ascii="Courier New" w:hAnsi="Courier New" w:cs="Courier New"/>
          <w:color w:val="2A00FF"/>
          <w:sz w:val="18"/>
          <w:szCs w:val="20"/>
        </w:rPr>
        <w:t>'</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'c'</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w:t>
      </w:r>
    </w:p>
    <w:p w14:paraId="0C7F2BC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05BEB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Device ID</w:t>
      </w:r>
    </w:p>
    <w:p w14:paraId="0170BDD7"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SDP_ATTR_SEQUENCE_1(69),</w:t>
      </w:r>
    </w:p>
    <w:p w14:paraId="5D2FA18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SDP_ATTR_RECORD_HANDLE(HDLR_DEVICE_ID),</w:t>
      </w:r>
    </w:p>
    <w:p w14:paraId="0755336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SDP_ATTR_CLASS_ID(UUID_SERVCLASS_PNP_INFORMATION),</w:t>
      </w:r>
    </w:p>
    <w:p w14:paraId="6AA2D16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SDP_ATTR_PROTOCOL_DESC_LIST(1),</w:t>
      </w:r>
    </w:p>
    <w:p w14:paraId="034889C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SDP_ATTR_UINT2(ATTR_ID_SPECIFICATION_ID, 0x103),</w:t>
      </w:r>
    </w:p>
    <w:p w14:paraId="10DB637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 0x0131),</w:t>
      </w:r>
    </w:p>
    <w:p w14:paraId="4B8314C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SDP_ATTR_UINT2(ATTR_ID_PRODUCT_ID, 0xFFFF),</w:t>
      </w:r>
    </w:p>
    <w:p w14:paraId="7EC143F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SDP_ATTR_UINT2(ATTR_ID_PRODUCT_VERSION, 0xFFFF),</w:t>
      </w:r>
    </w:p>
    <w:p w14:paraId="5759A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SDP_ATTR_BOOLEAN(ATTR_ID_PRIMARY_RECORD, 0x01),</w:t>
      </w:r>
    </w:p>
    <w:p w14:paraId="25C10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SDP_ATTR_UINT2(ATTR_ID_VENDOR_ID_SOURCE, DI_VENDOR_ID_SOURCE_BTSIG),</w:t>
      </w:r>
    </w:p>
    <w:p w14:paraId="7A27EF07" w14:textId="77777777" w:rsidR="0010324B" w:rsidRDefault="0010324B" w:rsidP="0010324B">
      <w:pPr>
        <w:keepNext/>
        <w:spacing w:after="0"/>
        <w:ind w:left="720"/>
        <w:rPr>
          <w:rFonts w:ascii="Courier New" w:hAnsi="Courier New" w:cs="Courier New"/>
          <w:color w:val="000000"/>
          <w:sz w:val="18"/>
          <w:szCs w:val="20"/>
        </w:rPr>
      </w:pPr>
      <w:r w:rsidRPr="00FF1AF2">
        <w:rPr>
          <w:rFonts w:ascii="Courier New" w:hAnsi="Courier New" w:cs="Courier New"/>
          <w:color w:val="000000"/>
          <w:sz w:val="18"/>
          <w:szCs w:val="20"/>
        </w:rPr>
        <w:t>};</w:t>
      </w:r>
    </w:p>
    <w:p w14:paraId="6909D840"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p>
    <w:p w14:paraId="39BA0111"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 Length of the SDP database</w:t>
      </w:r>
    </w:p>
    <w:p w14:paraId="2FC7BFA5"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proofErr w:type="spellStart"/>
      <w:r w:rsidRPr="00FF1AF2">
        <w:rPr>
          <w:rFonts w:ascii="Courier New" w:hAnsi="Courier New" w:cs="Courier New"/>
          <w:color w:val="000000"/>
          <w:sz w:val="18"/>
          <w:szCs w:val="20"/>
        </w:rPr>
        <w:t>const</w:t>
      </w:r>
      <w:proofErr w:type="spellEnd"/>
      <w:r w:rsidRPr="00FF1AF2">
        <w:rPr>
          <w:rFonts w:ascii="Courier New" w:hAnsi="Courier New" w:cs="Courier New"/>
          <w:color w:val="000000"/>
          <w:sz w:val="18"/>
          <w:szCs w:val="20"/>
        </w:rPr>
        <w:t xml:space="preserve"> uint16_t </w:t>
      </w:r>
      <w:proofErr w:type="spellStart"/>
      <w:r w:rsidRPr="00FF1AF2">
        <w:rPr>
          <w:rFonts w:ascii="Courier New" w:hAnsi="Courier New" w:cs="Courier New"/>
          <w:color w:val="000000"/>
          <w:sz w:val="18"/>
          <w:szCs w:val="20"/>
        </w:rPr>
        <w:t>sdp_database_len</w:t>
      </w:r>
      <w:proofErr w:type="spellEnd"/>
      <w:r w:rsidRPr="00FF1AF2">
        <w:rPr>
          <w:rFonts w:ascii="Courier New" w:hAnsi="Courier New" w:cs="Courier New"/>
          <w:color w:val="000000"/>
          <w:sz w:val="18"/>
          <w:szCs w:val="20"/>
        </w:rPr>
        <w:t xml:space="preserve"> = </w:t>
      </w:r>
      <w:proofErr w:type="spellStart"/>
      <w:r w:rsidRPr="00FF1AF2">
        <w:rPr>
          <w:rFonts w:ascii="Courier New" w:hAnsi="Courier New" w:cs="Courier New"/>
          <w:color w:val="000000"/>
          <w:sz w:val="18"/>
          <w:szCs w:val="20"/>
        </w:rPr>
        <w:t>sizeof</w:t>
      </w:r>
      <w:proofErr w:type="spellEnd"/>
      <w:r w:rsidRPr="00FF1AF2">
        <w:rPr>
          <w:rFonts w:ascii="Courier New" w:hAnsi="Courier New" w:cs="Courier New"/>
          <w:color w:val="000000"/>
          <w:sz w:val="18"/>
          <w:szCs w:val="20"/>
        </w:rPr>
        <w:t>(</w:t>
      </w:r>
      <w:proofErr w:type="spellStart"/>
      <w:r w:rsidRPr="00FF1AF2">
        <w:rPr>
          <w:rFonts w:ascii="Courier New" w:hAnsi="Courier New" w:cs="Courier New"/>
          <w:color w:val="000000"/>
          <w:sz w:val="18"/>
          <w:szCs w:val="20"/>
        </w:rPr>
        <w:t>sdp_database</w:t>
      </w:r>
      <w:proofErr w:type="spellEnd"/>
      <w:r w:rsidRPr="00FF1AF2">
        <w:rPr>
          <w:rFonts w:ascii="Courier New" w:hAnsi="Courier New" w:cs="Courier New"/>
          <w:color w:val="000000"/>
          <w:sz w:val="18"/>
          <w:szCs w:val="20"/>
        </w:rPr>
        <w:t>);</w:t>
      </w:r>
    </w:p>
    <w:p w14:paraId="28D5DEF0" w14:textId="77777777" w:rsidR="0010324B" w:rsidRDefault="0010324B" w:rsidP="0010324B"/>
    <w:p w14:paraId="44ADCD8C" w14:textId="5AB33A71" w:rsidR="0010324B" w:rsidRDefault="0010324B" w:rsidP="0010324B">
      <w:r>
        <w:lastRenderedPageBreak/>
        <w:t>The sequence numbers that you see above (SDP_ATTR_SEQUENCE) indicate the length of the database items. For example, 157 is the total number of bytes in the database (excluding itself). Likewise, 84 is the total number of bytes in the SPP service (again excluding itself).</w:t>
      </w:r>
    </w:p>
    <w:p w14:paraId="0097217E" w14:textId="620DFB41" w:rsidR="002B5CFC" w:rsidRDefault="002B5CFC" w:rsidP="002B5CFC">
      <w:r>
        <w:t>The only action required by your application</w:t>
      </w:r>
      <w:r w:rsidR="00CD258F">
        <w:t xml:space="preserve"> fir</w:t>
      </w:r>
      <w:r w:rsidR="00A34306">
        <w:t>m</w:t>
      </w:r>
      <w:r w:rsidR="00CD258F">
        <w:t>ware to interact with the database</w:t>
      </w:r>
      <w:r>
        <w:t xml:space="preserve"> is to register </w:t>
      </w:r>
      <w:r w:rsidR="00CD258F">
        <w:t>it. Thi</w:t>
      </w:r>
      <w:r w:rsidR="00A41141">
        <w:t>s</w:t>
      </w:r>
      <w:r w:rsidR="00CD258F">
        <w:t xml:space="preserve"> is</w:t>
      </w:r>
      <w:r w:rsidR="00A41141">
        <w:t xml:space="preserve"> </w:t>
      </w:r>
      <w:r>
        <w:t>inserted into the function &lt;</w:t>
      </w:r>
      <w:proofErr w:type="spellStart"/>
      <w:r>
        <w:t>appname</w:t>
      </w:r>
      <w:proofErr w:type="spellEnd"/>
      <w:r>
        <w:t>&gt;_</w:t>
      </w:r>
      <w:proofErr w:type="spellStart"/>
      <w:r>
        <w:t>app_init</w:t>
      </w:r>
      <w:proofErr w:type="spellEnd"/>
      <w:r>
        <w:t xml:space="preserve"> for y</w:t>
      </w:r>
      <w:r w:rsidR="00A34306">
        <w:t>ou automatically by BT Designer:</w:t>
      </w:r>
    </w:p>
    <w:p w14:paraId="7C1BD5D1" w14:textId="22FE6972" w:rsidR="00067196" w:rsidRPr="00067196" w:rsidRDefault="00067196" w:rsidP="00067196">
      <w:pPr>
        <w:autoSpaceDE w:val="0"/>
        <w:autoSpaceDN w:val="0"/>
        <w:adjustRightInd w:val="0"/>
        <w:spacing w:after="0" w:line="240" w:lineRule="auto"/>
        <w:ind w:left="720"/>
        <w:rPr>
          <w:rFonts w:ascii="Courier New" w:hAnsi="Courier New" w:cs="Courier New"/>
          <w:sz w:val="16"/>
          <w:szCs w:val="20"/>
        </w:rPr>
      </w:pPr>
      <w:r w:rsidRPr="00067196">
        <w:rPr>
          <w:rFonts w:ascii="Courier New" w:hAnsi="Courier New" w:cs="Courier New"/>
          <w:color w:val="3F7F5F"/>
          <w:sz w:val="16"/>
          <w:szCs w:val="20"/>
        </w:rPr>
        <w:t>/* Initialize SDP Database */</w:t>
      </w:r>
    </w:p>
    <w:p w14:paraId="4D6CD00B" w14:textId="15200352" w:rsidR="00067196" w:rsidRPr="00067196" w:rsidRDefault="00067196" w:rsidP="00067196">
      <w:pPr>
        <w:ind w:left="720"/>
        <w:rPr>
          <w:rFonts w:ascii="Courier New" w:hAnsi="Courier New" w:cs="Courier New"/>
          <w:sz w:val="18"/>
        </w:rPr>
      </w:pPr>
      <w:proofErr w:type="spellStart"/>
      <w:r w:rsidRPr="00067196">
        <w:rPr>
          <w:rFonts w:ascii="Courier New" w:hAnsi="Courier New" w:cs="Courier New"/>
          <w:color w:val="000000"/>
          <w:sz w:val="16"/>
          <w:szCs w:val="20"/>
        </w:rPr>
        <w:t>wiced_bt_sdp_db_init</w:t>
      </w:r>
      <w:proofErr w:type="spellEnd"/>
      <w:r w:rsidRPr="00067196">
        <w:rPr>
          <w:rFonts w:ascii="Courier New" w:hAnsi="Courier New" w:cs="Courier New"/>
          <w:color w:val="000000"/>
          <w:sz w:val="16"/>
          <w:szCs w:val="20"/>
        </w:rPr>
        <w:t>( (</w:t>
      </w:r>
      <w:r w:rsidRPr="00067196">
        <w:rPr>
          <w:rFonts w:ascii="Courier New" w:hAnsi="Courier New" w:cs="Courier New"/>
          <w:color w:val="005032"/>
          <w:sz w:val="16"/>
          <w:szCs w:val="20"/>
        </w:rPr>
        <w:t>uint8_t</w:t>
      </w:r>
      <w:r w:rsidRPr="00067196">
        <w:rPr>
          <w:rFonts w:ascii="Courier New" w:hAnsi="Courier New" w:cs="Courier New"/>
          <w:color w:val="000000"/>
          <w:sz w:val="16"/>
          <w:szCs w:val="20"/>
        </w:rPr>
        <w:t>*)</w:t>
      </w:r>
      <w:proofErr w:type="spellStart"/>
      <w:r w:rsidRPr="00067196">
        <w:rPr>
          <w:rFonts w:ascii="Courier New" w:hAnsi="Courier New" w:cs="Courier New"/>
          <w:color w:val="000000"/>
          <w:sz w:val="16"/>
          <w:szCs w:val="20"/>
        </w:rPr>
        <w:t>sdp_database</w:t>
      </w:r>
      <w:proofErr w:type="spellEnd"/>
      <w:r w:rsidRPr="00067196">
        <w:rPr>
          <w:rFonts w:ascii="Courier New" w:hAnsi="Courier New" w:cs="Courier New"/>
          <w:color w:val="000000"/>
          <w:sz w:val="16"/>
          <w:szCs w:val="20"/>
        </w:rPr>
        <w:t xml:space="preserve">, </w:t>
      </w:r>
      <w:proofErr w:type="spellStart"/>
      <w:r w:rsidRPr="00067196">
        <w:rPr>
          <w:rFonts w:ascii="Courier New" w:hAnsi="Courier New" w:cs="Courier New"/>
          <w:color w:val="000000"/>
          <w:sz w:val="16"/>
          <w:szCs w:val="20"/>
        </w:rPr>
        <w:t>sdp_database_len</w:t>
      </w:r>
      <w:proofErr w:type="spellEnd"/>
      <w:r w:rsidRPr="00067196">
        <w:rPr>
          <w:rFonts w:ascii="Courier New" w:hAnsi="Courier New" w:cs="Courier New"/>
          <w:color w:val="000000"/>
          <w:sz w:val="16"/>
          <w:szCs w:val="20"/>
        </w:rPr>
        <w:t xml:space="preserve"> );</w:t>
      </w:r>
    </w:p>
    <w:p w14:paraId="16B095F3" w14:textId="1453DDDB" w:rsidR="007A424F" w:rsidRDefault="007A424F" w:rsidP="0062414A">
      <w:pPr>
        <w:pStyle w:val="Heading2"/>
      </w:pPr>
      <w:bookmarkStart w:id="27" w:name="_Ref516402715"/>
      <w:bookmarkStart w:id="28" w:name="_Toc530074687"/>
      <w:r>
        <w:t>Handle Pairing</w:t>
      </w:r>
      <w:bookmarkEnd w:id="27"/>
      <w:bookmarkEnd w:id="28"/>
    </w:p>
    <w:p w14:paraId="30B89F7C" w14:textId="79030E9F" w:rsidR="00FD1A85" w:rsidRDefault="00FD1A85" w:rsidP="005A1278">
      <w:pPr>
        <w:keepNext/>
      </w:pPr>
      <w:r>
        <w:t>In the file &lt;</w:t>
      </w:r>
      <w:proofErr w:type="spellStart"/>
      <w:r>
        <w:t>appname</w:t>
      </w:r>
      <w:proofErr w:type="spellEnd"/>
      <w:r>
        <w:t xml:space="preserve">&gt;.c you need to add code to handle pairing since </w:t>
      </w:r>
      <w:r w:rsidR="0082399F">
        <w:t>it</w:t>
      </w:r>
      <w:r>
        <w:t xml:space="preserve"> is not done </w:t>
      </w:r>
      <w:r w:rsidR="007D22F0">
        <w:t xml:space="preserve">completely </w:t>
      </w:r>
      <w:r>
        <w:t>by WICED Bluetooth Designer.</w:t>
      </w:r>
    </w:p>
    <w:p w14:paraId="4A014BE9" w14:textId="201A6C47" w:rsidR="00B3642C" w:rsidRDefault="005C019A" w:rsidP="005A1278">
      <w:pPr>
        <w:keepNext/>
      </w:pPr>
      <w:r>
        <w:t>T</w:t>
      </w:r>
      <w:r w:rsidR="00B3642C">
        <w:t>he BTM events involved in Pairing are:</w:t>
      </w:r>
    </w:p>
    <w:p w14:paraId="088F3119" w14:textId="673E0B6D" w:rsidR="00B3642C" w:rsidRDefault="00B3642C" w:rsidP="00B3642C">
      <w:pPr>
        <w:pStyle w:val="ListParagraph"/>
        <w:numPr>
          <w:ilvl w:val="0"/>
          <w:numId w:val="22"/>
        </w:numPr>
      </w:pPr>
      <w:r w:rsidRPr="00B3642C">
        <w:t>BTM_PAIRING_IO_CAPABILITIES_BR_EDR_RESPONSE_EVT</w:t>
      </w:r>
    </w:p>
    <w:p w14:paraId="25C039CD" w14:textId="38768ED2" w:rsidR="002C5B06" w:rsidRDefault="00B3642C" w:rsidP="00B3642C">
      <w:pPr>
        <w:pStyle w:val="ListParagraph"/>
        <w:numPr>
          <w:ilvl w:val="0"/>
          <w:numId w:val="22"/>
        </w:numPr>
      </w:pPr>
      <w:r w:rsidRPr="00B3642C">
        <w:t>BTM_PAIRING_IO_CAPABILITIES_BR_EDR_REQUEST_EVT</w:t>
      </w:r>
    </w:p>
    <w:p w14:paraId="5B519686" w14:textId="3DB1F4C8" w:rsidR="00B3642C" w:rsidRDefault="00B3642C" w:rsidP="00B3642C">
      <w:pPr>
        <w:pStyle w:val="ListParagraph"/>
        <w:numPr>
          <w:ilvl w:val="0"/>
          <w:numId w:val="22"/>
        </w:numPr>
      </w:pPr>
      <w:r w:rsidRPr="00B3642C">
        <w:t>BTM_USER_CONFIRMATION_REQUEST_EVT</w:t>
      </w:r>
      <w:r w:rsidR="00A32F4E">
        <w:t xml:space="preserve"> (for numeric comparison)</w:t>
      </w:r>
    </w:p>
    <w:p w14:paraId="539BFFF2" w14:textId="740A5046" w:rsidR="003156C2" w:rsidRDefault="003156C2" w:rsidP="00B3642C">
      <w:pPr>
        <w:pStyle w:val="ListParagraph"/>
        <w:numPr>
          <w:ilvl w:val="0"/>
          <w:numId w:val="22"/>
        </w:numPr>
      </w:pPr>
      <w:r>
        <w:t>BTM_PASSKEY_NOTIFICATION_EVT</w:t>
      </w:r>
      <w:r w:rsidR="00A32F4E">
        <w:t xml:space="preserve"> (for passkey entry)</w:t>
      </w:r>
    </w:p>
    <w:p w14:paraId="52493ED8" w14:textId="6E8718E1" w:rsidR="00B3642C" w:rsidRDefault="00B3642C" w:rsidP="00B3642C">
      <w:pPr>
        <w:pStyle w:val="ListParagraph"/>
        <w:numPr>
          <w:ilvl w:val="0"/>
          <w:numId w:val="22"/>
        </w:numPr>
      </w:pPr>
      <w:r w:rsidRPr="00B3642C">
        <w:t>BTM_PAIRING_COMPLETE_EVT</w:t>
      </w:r>
    </w:p>
    <w:p w14:paraId="7FDD9C02" w14:textId="399C416C" w:rsidR="00636E24" w:rsidRDefault="00636E24" w:rsidP="00B3642C">
      <w:r>
        <w:t>When the Master attempts to Pair with you, it sends its I/O capabilities.  When you get th</w:t>
      </w:r>
      <w:r w:rsidR="00616909">
        <w:t>at</w:t>
      </w:r>
      <w:r>
        <w:t xml:space="preserve"> event</w:t>
      </w:r>
      <w:r w:rsidR="00FD1A85">
        <w:t>, you can decide what to do</w:t>
      </w:r>
      <w:r>
        <w:t xml:space="preserve"> including nothing.  In this case</w:t>
      </w:r>
      <w:r w:rsidR="00EA4AB7">
        <w:t>,</w:t>
      </w:r>
      <w:r>
        <w:t xml:space="preserve"> we just print out the I/O capabilities.  By default</w:t>
      </w:r>
      <w:r w:rsidR="00EA4AB7">
        <w:t>,</w:t>
      </w:r>
      <w:r>
        <w:t xml:space="preserve"> BT Designer does not include this event in the template.</w:t>
      </w:r>
    </w:p>
    <w:p w14:paraId="25E32526" w14:textId="77777777" w:rsidR="005106CE" w:rsidRPr="003B459F" w:rsidRDefault="005106CE"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BTM_PAIRING_IO_CAPABILITIES_BR_EDR_RESPONSE_EVT</w:t>
      </w:r>
      <w:r w:rsidRPr="003B459F">
        <w:rPr>
          <w:rFonts w:ascii="Consolas" w:hAnsi="Consolas" w:cs="Courier New"/>
          <w:color w:val="000000"/>
          <w:sz w:val="14"/>
          <w:szCs w:val="20"/>
        </w:rPr>
        <w:t>:</w:t>
      </w:r>
    </w:p>
    <w:p w14:paraId="78524054" w14:textId="77777777" w:rsidR="00BC70E5" w:rsidRDefault="005106CE" w:rsidP="003B459F">
      <w:pPr>
        <w:autoSpaceDE w:val="0"/>
        <w:autoSpaceDN w:val="0"/>
        <w:adjustRightInd w:val="0"/>
        <w:spacing w:after="0" w:line="240" w:lineRule="auto"/>
        <w:rPr>
          <w:rFonts w:ascii="Consolas" w:hAnsi="Consolas" w:cs="Courier New"/>
          <w:color w:val="000000"/>
          <w:sz w:val="14"/>
          <w:szCs w:val="20"/>
        </w:rPr>
      </w:pPr>
      <w:r w:rsidRPr="003B459F">
        <w:rPr>
          <w:rFonts w:ascii="Consolas" w:hAnsi="Consolas" w:cs="Courier New"/>
          <w:color w:val="000000"/>
          <w:sz w:val="14"/>
          <w:szCs w:val="20"/>
        </w:rPr>
        <w:t xml:space="preserve">         WICED_BT_TRACE(</w:t>
      </w:r>
    </w:p>
    <w:p w14:paraId="1614F89A" w14:textId="463A925E"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2A00FF"/>
          <w:sz w:val="14"/>
          <w:szCs w:val="20"/>
        </w:rPr>
        <w:t xml:space="preserve">"IO_CAPABILITIES_BR_EDR_RESPONSE </w:t>
      </w:r>
      <w:proofErr w:type="spellStart"/>
      <w:r w:rsidR="005106CE" w:rsidRPr="003B459F">
        <w:rPr>
          <w:rFonts w:ascii="Consolas" w:hAnsi="Consolas" w:cs="Courier New"/>
          <w:color w:val="2A00FF"/>
          <w:sz w:val="14"/>
          <w:szCs w:val="20"/>
        </w:rPr>
        <w:t>peer_bd_addr</w:t>
      </w:r>
      <w:proofErr w:type="spellEnd"/>
      <w:r w:rsidR="005106CE" w:rsidRPr="003B459F">
        <w:rPr>
          <w:rFonts w:ascii="Consolas" w:hAnsi="Consolas" w:cs="Courier New"/>
          <w:color w:val="2A00FF"/>
          <w:sz w:val="14"/>
          <w:szCs w:val="20"/>
        </w:rPr>
        <w:t xml:space="preserve">: %B, </w:t>
      </w:r>
      <w:proofErr w:type="spellStart"/>
      <w:r w:rsidR="005106CE" w:rsidRPr="003B459F">
        <w:rPr>
          <w:rFonts w:ascii="Consolas" w:hAnsi="Consolas" w:cs="Courier New"/>
          <w:color w:val="2A00FF"/>
          <w:sz w:val="14"/>
          <w:szCs w:val="20"/>
        </w:rPr>
        <w:t>peer_io_cap</w:t>
      </w:r>
      <w:proofErr w:type="spellEnd"/>
      <w:r w:rsidR="005106CE" w:rsidRPr="003B459F">
        <w:rPr>
          <w:rFonts w:ascii="Consolas" w:hAnsi="Consolas" w:cs="Courier New"/>
          <w:color w:val="2A00FF"/>
          <w:sz w:val="14"/>
          <w:szCs w:val="20"/>
        </w:rPr>
        <w:t xml:space="preserve">: %d, </w:t>
      </w:r>
      <w:proofErr w:type="spellStart"/>
      <w:r w:rsidR="005106CE" w:rsidRPr="003B459F">
        <w:rPr>
          <w:rFonts w:ascii="Consolas" w:hAnsi="Consolas" w:cs="Courier New"/>
          <w:color w:val="2A00FF"/>
          <w:sz w:val="14"/>
          <w:szCs w:val="20"/>
        </w:rPr>
        <w:t>peer_oob_data</w:t>
      </w:r>
      <w:proofErr w:type="spellEnd"/>
      <w:r w:rsidR="005106CE" w:rsidRPr="003B459F">
        <w:rPr>
          <w:rFonts w:ascii="Consolas" w:hAnsi="Consolas" w:cs="Courier New"/>
          <w:color w:val="2A00FF"/>
          <w:sz w:val="14"/>
          <w:szCs w:val="20"/>
        </w:rPr>
        <w:t xml:space="preserve">: %d, </w:t>
      </w:r>
      <w:proofErr w:type="spellStart"/>
      <w:r w:rsidR="005106CE" w:rsidRPr="003B459F">
        <w:rPr>
          <w:rFonts w:ascii="Consolas" w:hAnsi="Consolas" w:cs="Courier New"/>
          <w:color w:val="2A00FF"/>
          <w:sz w:val="14"/>
          <w:szCs w:val="20"/>
        </w:rPr>
        <w:t>peer_auth_req</w:t>
      </w:r>
      <w:proofErr w:type="spellEnd"/>
      <w:r w:rsidR="005106CE" w:rsidRPr="003B459F">
        <w:rPr>
          <w:rFonts w:ascii="Consolas" w:hAnsi="Consolas" w:cs="Courier New"/>
          <w:color w:val="2A00FF"/>
          <w:sz w:val="14"/>
          <w:szCs w:val="20"/>
        </w:rPr>
        <w:t>: %d\n"</w:t>
      </w:r>
      <w:r w:rsidR="005106CE" w:rsidRPr="003B459F">
        <w:rPr>
          <w:rFonts w:ascii="Consolas" w:hAnsi="Consolas" w:cs="Courier New"/>
          <w:color w:val="000000"/>
          <w:sz w:val="14"/>
          <w:szCs w:val="20"/>
        </w:rPr>
        <w:t>,</w:t>
      </w:r>
    </w:p>
    <w:p w14:paraId="3D91DE99" w14:textId="688AC218"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bd_addr</w:t>
      </w:r>
      <w:proofErr w:type="spellEnd"/>
      <w:r w:rsidR="005106CE" w:rsidRPr="003B459F">
        <w:rPr>
          <w:rFonts w:ascii="Consolas" w:hAnsi="Consolas" w:cs="Courier New"/>
          <w:color w:val="000000"/>
          <w:sz w:val="14"/>
          <w:szCs w:val="20"/>
        </w:rPr>
        <w:t>,</w:t>
      </w:r>
    </w:p>
    <w:p w14:paraId="20156555" w14:textId="7A8339A7"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ins w:id="29" w:author="Richa Dham" w:date="2018-12-20T16:27:00Z">
        <w:r w:rsidR="00B26BEF">
          <w:rPr>
            <w:rFonts w:ascii="Consolas" w:hAnsi="Consolas" w:cs="Courier New"/>
            <w:color w:val="000000"/>
            <w:sz w:val="14"/>
            <w:szCs w:val="20"/>
          </w:rPr>
          <w:t>local_</w:t>
        </w:r>
      </w:ins>
      <w:r w:rsidR="005106CE" w:rsidRPr="003B459F">
        <w:rPr>
          <w:rFonts w:ascii="Consolas" w:hAnsi="Consolas" w:cs="Courier New"/>
          <w:color w:val="0000C0"/>
          <w:sz w:val="14"/>
          <w:szCs w:val="20"/>
        </w:rPr>
        <w:t>io_</w:t>
      </w:r>
      <w:commentRangeStart w:id="30"/>
      <w:r w:rsidR="005106CE" w:rsidRPr="003B459F">
        <w:rPr>
          <w:rFonts w:ascii="Consolas" w:hAnsi="Consolas" w:cs="Courier New"/>
          <w:color w:val="0000C0"/>
          <w:sz w:val="14"/>
          <w:szCs w:val="20"/>
        </w:rPr>
        <w:t>cap</w:t>
      </w:r>
      <w:commentRangeEnd w:id="30"/>
      <w:r w:rsidR="00B26BEF">
        <w:rPr>
          <w:rStyle w:val="CommentReference"/>
        </w:rPr>
        <w:commentReference w:id="30"/>
      </w:r>
      <w:r w:rsidR="005106CE" w:rsidRPr="003B459F">
        <w:rPr>
          <w:rFonts w:ascii="Consolas" w:hAnsi="Consolas" w:cs="Courier New"/>
          <w:color w:val="000000"/>
          <w:sz w:val="14"/>
          <w:szCs w:val="20"/>
        </w:rPr>
        <w:t>,</w:t>
      </w:r>
    </w:p>
    <w:p w14:paraId="6FDD27DF" w14:textId="74AEAF29"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oob_data</w:t>
      </w:r>
      <w:proofErr w:type="spellEnd"/>
      <w:r w:rsidR="005106CE" w:rsidRPr="003B459F">
        <w:rPr>
          <w:rFonts w:ascii="Consolas" w:hAnsi="Consolas" w:cs="Courier New"/>
          <w:color w:val="000000"/>
          <w:sz w:val="14"/>
          <w:szCs w:val="20"/>
        </w:rPr>
        <w:t>,</w:t>
      </w:r>
    </w:p>
    <w:p w14:paraId="124F867B" w14:textId="5719D8E5"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auth_req</w:t>
      </w:r>
      <w:proofErr w:type="spellEnd"/>
      <w:r w:rsidR="005106CE" w:rsidRPr="003B459F">
        <w:rPr>
          <w:rFonts w:ascii="Consolas" w:hAnsi="Consolas" w:cs="Courier New"/>
          <w:color w:val="000000"/>
          <w:sz w:val="14"/>
          <w:szCs w:val="20"/>
        </w:rPr>
        <w:t>);</w:t>
      </w:r>
    </w:p>
    <w:p w14:paraId="0AEC6F07" w14:textId="061FF2CE" w:rsidR="003B459F" w:rsidRPr="00BC70E5" w:rsidRDefault="005106CE" w:rsidP="00BC70E5">
      <w:pPr>
        <w:autoSpaceDE w:val="0"/>
        <w:autoSpaceDN w:val="0"/>
        <w:adjustRightInd w:val="0"/>
        <w:spacing w:line="240" w:lineRule="auto"/>
        <w:rPr>
          <w:rFonts w:ascii="Consolas" w:hAnsi="Consolas" w:cs="Courier New"/>
          <w:sz w:val="10"/>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0610A87D" w14:textId="64AA5B49" w:rsidR="00731977" w:rsidRDefault="00731977" w:rsidP="00B3642C">
      <w:r>
        <w:t>When you get the event asking for your I/O Capabilities, you need to respond by changing the event data.</w:t>
      </w:r>
      <w:r w:rsidR="00E4441B">
        <w:t xml:space="preserve">  By default</w:t>
      </w:r>
      <w:r w:rsidR="00EA4AB7">
        <w:t>,</w:t>
      </w:r>
      <w:r w:rsidR="00E4441B">
        <w:t xml:space="preserve"> BT Designer </w:t>
      </w:r>
      <w:r w:rsidR="00EA4AB7">
        <w:t xml:space="preserve">gives you an incomplete </w:t>
      </w:r>
      <w:r w:rsidR="00066708">
        <w:t xml:space="preserve">filling of the structure.  You need to add </w:t>
      </w:r>
      <w:r w:rsidR="00616909">
        <w:t xml:space="preserve">the local IO capabilities. For example, if </w:t>
      </w:r>
      <w:r w:rsidR="0043708F">
        <w:t>your device has a display and you want to use numeric comparison</w:t>
      </w:r>
      <w:r w:rsidR="00616909">
        <w:t xml:space="preserve">, you </w:t>
      </w:r>
      <w:r w:rsidR="00A14FC3">
        <w:t>could</w:t>
      </w:r>
      <w:r w:rsidR="00616909">
        <w:t xml:space="preserve"> use BTM_IO_CAPABILITIES_DISPLAY_</w:t>
      </w:r>
      <w:r w:rsidR="0043708F">
        <w:t>AND_YES_NO</w:t>
      </w:r>
      <w:r w:rsidR="008965DF">
        <w:t>_INPUT</w:t>
      </w:r>
      <w:r w:rsidR="00616909">
        <w:t xml:space="preserve"> as shown here</w:t>
      </w:r>
      <w:r w:rsidR="001A5BAB">
        <w:t>:</w:t>
      </w:r>
    </w:p>
    <w:p w14:paraId="730CE0A4"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BTM_PAIRING_IO_CAPABILITIES_BR_EDR_REQUEST_EVT</w:t>
      </w:r>
      <w:r w:rsidRPr="003B459F">
        <w:rPr>
          <w:rFonts w:ascii="Consolas" w:hAnsi="Consolas" w:cs="Courier New"/>
          <w:color w:val="000000"/>
          <w:sz w:val="14"/>
          <w:szCs w:val="20"/>
        </w:rPr>
        <w:t>:</w:t>
      </w:r>
    </w:p>
    <w:p w14:paraId="5012DCA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r w:rsidRPr="003B459F">
        <w:rPr>
          <w:rFonts w:ascii="Consolas" w:hAnsi="Consolas" w:cs="Courier New"/>
          <w:color w:val="3F7F5F"/>
          <w:sz w:val="14"/>
          <w:szCs w:val="20"/>
        </w:rPr>
        <w:t>/* Request for Pairing IO Capabilities (BR/EDR) */</w:t>
      </w:r>
    </w:p>
    <w:p w14:paraId="7EA6D97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WICED_BT_TRACE(</w:t>
      </w:r>
      <w:r w:rsidRPr="003B459F">
        <w:rPr>
          <w:rFonts w:ascii="Consolas" w:hAnsi="Consolas" w:cs="Courier New"/>
          <w:color w:val="2A00FF"/>
          <w:sz w:val="14"/>
          <w:szCs w:val="20"/>
        </w:rPr>
        <w:t>"BR/EDR Pairing IO Capabilities Request\n"</w:t>
      </w:r>
      <w:r w:rsidRPr="003B459F">
        <w:rPr>
          <w:rFonts w:ascii="Consolas" w:hAnsi="Consolas" w:cs="Courier New"/>
          <w:color w:val="000000"/>
          <w:sz w:val="14"/>
          <w:szCs w:val="20"/>
        </w:rPr>
        <w:t>);</w:t>
      </w:r>
    </w:p>
    <w:p w14:paraId="61F08C6E"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proofErr w:type="spellStart"/>
      <w:r w:rsidRPr="003B459F">
        <w:rPr>
          <w:rFonts w:ascii="Consolas" w:hAnsi="Consolas" w:cs="Courier New"/>
          <w:color w:val="000000"/>
          <w:sz w:val="14"/>
          <w:szCs w:val="20"/>
        </w:rPr>
        <w:t>p_event_data</w:t>
      </w:r>
      <w:proofErr w:type="spellEnd"/>
      <w:r w:rsidRPr="003B459F">
        <w:rPr>
          <w:rFonts w:ascii="Consolas" w:hAnsi="Consolas" w:cs="Courier New"/>
          <w:color w:val="000000"/>
          <w:sz w:val="14"/>
          <w:szCs w:val="20"/>
        </w:rPr>
        <w:t>-&gt;</w:t>
      </w:r>
      <w:proofErr w:type="spellStart"/>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oob_data</w:t>
      </w:r>
      <w:proofErr w:type="spellEnd"/>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BTM_OOB_NONE</w:t>
      </w:r>
      <w:r w:rsidRPr="003B459F">
        <w:rPr>
          <w:rFonts w:ascii="Consolas" w:hAnsi="Consolas" w:cs="Courier New"/>
          <w:color w:val="000000"/>
          <w:sz w:val="14"/>
          <w:szCs w:val="20"/>
        </w:rPr>
        <w:t>;</w:t>
      </w:r>
    </w:p>
    <w:p w14:paraId="644843C8" w14:textId="7417AB01"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proofErr w:type="spellStart"/>
      <w:r w:rsidRPr="003B459F">
        <w:rPr>
          <w:rFonts w:ascii="Consolas" w:hAnsi="Consolas" w:cs="Courier New"/>
          <w:color w:val="000000"/>
          <w:sz w:val="14"/>
          <w:szCs w:val="20"/>
        </w:rPr>
        <w:t>p_event_data</w:t>
      </w:r>
      <w:proofErr w:type="spellEnd"/>
      <w:r w:rsidRPr="003B459F">
        <w:rPr>
          <w:rFonts w:ascii="Consolas" w:hAnsi="Consolas" w:cs="Courier New"/>
          <w:color w:val="000000"/>
          <w:sz w:val="14"/>
          <w:szCs w:val="20"/>
        </w:rPr>
        <w:t>-&gt;</w:t>
      </w:r>
      <w:proofErr w:type="spellStart"/>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auth_req</w:t>
      </w:r>
      <w:proofErr w:type="spellEnd"/>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BTM_AUTH_SINGLE_PROFILE_GENERAL_BONDING_</w:t>
      </w:r>
      <w:r w:rsidR="009A69CD">
        <w:rPr>
          <w:rFonts w:ascii="Consolas" w:hAnsi="Consolas" w:cs="Courier New"/>
          <w:i/>
          <w:iCs/>
          <w:color w:val="0000C0"/>
          <w:sz w:val="14"/>
          <w:szCs w:val="20"/>
        </w:rPr>
        <w:t>YES</w:t>
      </w:r>
      <w:r w:rsidRPr="003B459F">
        <w:rPr>
          <w:rFonts w:ascii="Consolas" w:hAnsi="Consolas" w:cs="Courier New"/>
          <w:color w:val="000000"/>
          <w:sz w:val="14"/>
          <w:szCs w:val="20"/>
        </w:rPr>
        <w:t>;</w:t>
      </w:r>
    </w:p>
    <w:p w14:paraId="435D381B"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proofErr w:type="spellStart"/>
      <w:r w:rsidRPr="003B459F">
        <w:rPr>
          <w:rFonts w:ascii="Consolas" w:hAnsi="Consolas" w:cs="Courier New"/>
          <w:color w:val="000000"/>
          <w:sz w:val="14"/>
          <w:szCs w:val="20"/>
        </w:rPr>
        <w:t>p_event_data</w:t>
      </w:r>
      <w:proofErr w:type="spellEnd"/>
      <w:r w:rsidRPr="003B459F">
        <w:rPr>
          <w:rFonts w:ascii="Consolas" w:hAnsi="Consolas" w:cs="Courier New"/>
          <w:color w:val="000000"/>
          <w:sz w:val="14"/>
          <w:szCs w:val="20"/>
        </w:rPr>
        <w:t>-&gt;</w:t>
      </w:r>
      <w:proofErr w:type="spellStart"/>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is_orig</w:t>
      </w:r>
      <w:proofErr w:type="spellEnd"/>
      <w:r w:rsidRPr="003B459F">
        <w:rPr>
          <w:rFonts w:ascii="Consolas" w:hAnsi="Consolas" w:cs="Courier New"/>
          <w:color w:val="000000"/>
          <w:sz w:val="14"/>
          <w:szCs w:val="20"/>
        </w:rPr>
        <w:t xml:space="preserve"> = WICED_FALSE;</w:t>
      </w:r>
    </w:p>
    <w:p w14:paraId="6A3E4596" w14:textId="2AE57193"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local_io_cap</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BTM_IO_CAPABILITIES_DISPLAY_</w:t>
      </w:r>
      <w:r w:rsidR="008965DF">
        <w:rPr>
          <w:rFonts w:ascii="Consolas" w:hAnsi="Consolas" w:cs="Courier New"/>
          <w:i/>
          <w:iCs/>
          <w:color w:val="0000C0"/>
          <w:sz w:val="14"/>
          <w:szCs w:val="20"/>
        </w:rPr>
        <w:t>AND_YES_NO_INPUT</w:t>
      </w:r>
      <w:r w:rsidRPr="003B459F">
        <w:rPr>
          <w:rFonts w:ascii="Consolas" w:hAnsi="Consolas" w:cs="Courier New"/>
          <w:color w:val="000000"/>
          <w:sz w:val="14"/>
          <w:szCs w:val="20"/>
        </w:rPr>
        <w:t>;</w:t>
      </w:r>
    </w:p>
    <w:p w14:paraId="790EABB5" w14:textId="72008D44" w:rsidR="00731977" w:rsidRPr="003B459F" w:rsidRDefault="003B459F" w:rsidP="003B459F">
      <w:pPr>
        <w:rPr>
          <w:rFonts w:ascii="Consolas" w:hAnsi="Consolas" w:cs="Courier New"/>
          <w:sz w:val="16"/>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1B450F22" w14:textId="0521B92C" w:rsidR="00A76768" w:rsidRDefault="00DA67AB" w:rsidP="005A1278">
      <w:pPr>
        <w:keepNext/>
      </w:pPr>
      <w:r>
        <w:lastRenderedPageBreak/>
        <w:t xml:space="preserve">Depending on the </w:t>
      </w:r>
      <w:r w:rsidR="001A5BAB">
        <w:t>IO capabilities</w:t>
      </w:r>
      <w:r w:rsidR="00026A8E">
        <w:t xml:space="preserve"> of both devices</w:t>
      </w:r>
      <w:r w:rsidR="001A5BAB">
        <w:t>, a p</w:t>
      </w:r>
      <w:r>
        <w:t xml:space="preserve">airing method </w:t>
      </w:r>
      <w:r w:rsidR="001A5BAB">
        <w:t xml:space="preserve">is </w:t>
      </w:r>
      <w:r>
        <w:t>negotiated</w:t>
      </w:r>
      <w:r w:rsidR="001A5BAB">
        <w:t xml:space="preserve">. </w:t>
      </w:r>
      <w:r w:rsidR="009657FC">
        <w:t>If the devices have sufficient IO capabilities, y</w:t>
      </w:r>
      <w:r>
        <w:t>ou will either get</w:t>
      </w:r>
      <w:r w:rsidR="00A76768">
        <w:t xml:space="preserve"> a confirmation request event (for </w:t>
      </w:r>
      <w:r w:rsidR="001A5BAB">
        <w:t>N</w:t>
      </w:r>
      <w:r w:rsidR="00A76768">
        <w:t xml:space="preserve">umeric </w:t>
      </w:r>
      <w:r w:rsidR="001A5BAB">
        <w:t>C</w:t>
      </w:r>
      <w:r w:rsidR="00A76768">
        <w:t xml:space="preserve">omparison) or a passkey notification event (for </w:t>
      </w:r>
      <w:r w:rsidR="001A5BAB">
        <w:t>P</w:t>
      </w:r>
      <w:r w:rsidR="00A76768">
        <w:t xml:space="preserve">asskey </w:t>
      </w:r>
      <w:r w:rsidR="001A5BAB">
        <w:t>E</w:t>
      </w:r>
      <w:r w:rsidR="00A76768">
        <w:t>ntry).</w:t>
      </w:r>
    </w:p>
    <w:p w14:paraId="04F97E6C" w14:textId="3739123C" w:rsidR="00977A5B" w:rsidRDefault="00A76768" w:rsidP="005A1278">
      <w:pPr>
        <w:keepNext/>
      </w:pPr>
      <w:r>
        <w:t xml:space="preserve">For numeric comparison, you need to display the value so that the user can confirm the value is the same on both devices. At that point, you can wait for </w:t>
      </w:r>
      <w:r w:rsidR="001A5BAB">
        <w:t>user input</w:t>
      </w:r>
      <w:r>
        <w:t xml:space="preserve"> to confirm the value</w:t>
      </w:r>
      <w:r w:rsidR="001A5BAB">
        <w:t>,</w:t>
      </w:r>
      <w:r>
        <w:t xml:space="preserve"> or you can just automatically confirm. If you do the latter, then you are depending on the other side of the connection to confirm the value. If the other side also automatically confirms, then the numeric comparison </w:t>
      </w:r>
      <w:r w:rsidR="001A5BAB">
        <w:t xml:space="preserve">method </w:t>
      </w:r>
      <w:r>
        <w:t>doesn't protect you against MIM.</w:t>
      </w:r>
      <w:r w:rsidR="001A5BAB">
        <w:t xml:space="preserve"> By default, WICED Bluetooth Designer includes the following code to print the numeric value and confirm it automatically:</w:t>
      </w:r>
    </w:p>
    <w:p w14:paraId="1A94C954" w14:textId="52FE1777" w:rsidR="00A76768" w:rsidRPr="00A76768" w:rsidRDefault="00A76768" w:rsidP="00A76768">
      <w:pPr>
        <w:autoSpaceDE w:val="0"/>
        <w:autoSpaceDN w:val="0"/>
        <w:adjustRightInd w:val="0"/>
        <w:spacing w:after="0" w:line="240" w:lineRule="auto"/>
        <w:rPr>
          <w:rFonts w:ascii="Consolas" w:hAnsi="Consolas" w:cs="Consolas"/>
          <w:sz w:val="14"/>
          <w:szCs w:val="20"/>
        </w:rPr>
      </w:pPr>
      <w:r>
        <w:rPr>
          <w:rFonts w:ascii="Consolas" w:hAnsi="Consolas" w:cs="Consolas"/>
          <w:b/>
          <w:bCs/>
          <w:color w:val="7F0055"/>
          <w:sz w:val="14"/>
          <w:szCs w:val="20"/>
        </w:rPr>
        <w:t xml:space="preserve">      </w:t>
      </w:r>
      <w:r w:rsidRPr="00A76768">
        <w:rPr>
          <w:rFonts w:ascii="Consolas" w:hAnsi="Consolas" w:cs="Consolas"/>
          <w:b/>
          <w:bCs/>
          <w:color w:val="7F0055"/>
          <w:sz w:val="14"/>
          <w:szCs w:val="20"/>
        </w:rPr>
        <w:t>case</w:t>
      </w:r>
      <w:r w:rsidRPr="00A76768">
        <w:rPr>
          <w:rFonts w:ascii="Consolas" w:hAnsi="Consolas" w:cs="Consolas"/>
          <w:color w:val="000000"/>
          <w:sz w:val="14"/>
          <w:szCs w:val="20"/>
        </w:rPr>
        <w:t xml:space="preserve"> </w:t>
      </w:r>
      <w:r w:rsidRPr="00A76768">
        <w:rPr>
          <w:rFonts w:ascii="Consolas" w:hAnsi="Consolas" w:cs="Consolas"/>
          <w:i/>
          <w:iCs/>
          <w:color w:val="0000C0"/>
          <w:sz w:val="14"/>
          <w:szCs w:val="20"/>
        </w:rPr>
        <w:t>BTM_USER_CONFIRMATION_REQUEST_EVT</w:t>
      </w:r>
      <w:r w:rsidRPr="00A76768">
        <w:rPr>
          <w:rFonts w:ascii="Consolas" w:hAnsi="Consolas" w:cs="Consolas"/>
          <w:color w:val="000000"/>
          <w:sz w:val="14"/>
          <w:szCs w:val="20"/>
        </w:rPr>
        <w:t>:</w:t>
      </w:r>
    </w:p>
    <w:p w14:paraId="58FC4E04" w14:textId="78D72125" w:rsidR="00A76768" w:rsidRPr="00A76768" w:rsidRDefault="00A76768" w:rsidP="00A76768">
      <w:pPr>
        <w:autoSpaceDE w:val="0"/>
        <w:autoSpaceDN w:val="0"/>
        <w:adjustRightInd w:val="0"/>
        <w:spacing w:after="0" w:line="240" w:lineRule="auto"/>
        <w:rPr>
          <w:rFonts w:ascii="Consolas" w:hAnsi="Consolas" w:cs="Consolas"/>
          <w:sz w:val="14"/>
          <w:szCs w:val="20"/>
        </w:rPr>
      </w:pPr>
      <w:r w:rsidRPr="00A76768">
        <w:rPr>
          <w:rFonts w:ascii="Consolas" w:hAnsi="Consolas" w:cs="Consolas"/>
          <w:color w:val="000000"/>
          <w:sz w:val="14"/>
          <w:szCs w:val="20"/>
        </w:rPr>
        <w:t xml:space="preserve">        </w:t>
      </w:r>
      <w:r>
        <w:rPr>
          <w:rFonts w:ascii="Consolas" w:hAnsi="Consolas" w:cs="Consolas"/>
          <w:color w:val="000000"/>
          <w:sz w:val="14"/>
          <w:szCs w:val="20"/>
        </w:rPr>
        <w:t xml:space="preserve"> </w:t>
      </w:r>
      <w:r w:rsidRPr="00A76768">
        <w:rPr>
          <w:rFonts w:ascii="Consolas" w:hAnsi="Consolas" w:cs="Consolas"/>
          <w:color w:val="3F7F5F"/>
          <w:sz w:val="14"/>
          <w:szCs w:val="20"/>
        </w:rPr>
        <w:t xml:space="preserve">/* Pairing request, </w:t>
      </w:r>
      <w:r w:rsidRPr="00A76768">
        <w:rPr>
          <w:rFonts w:ascii="Consolas" w:hAnsi="Consolas" w:cs="Consolas"/>
          <w:b/>
          <w:bCs/>
          <w:color w:val="7F9FBF"/>
          <w:sz w:val="14"/>
          <w:szCs w:val="20"/>
        </w:rPr>
        <w:t>TODO</w:t>
      </w:r>
      <w:r w:rsidRPr="00A76768">
        <w:rPr>
          <w:rFonts w:ascii="Consolas" w:hAnsi="Consolas" w:cs="Consolas"/>
          <w:color w:val="3F7F5F"/>
          <w:sz w:val="14"/>
          <w:szCs w:val="20"/>
        </w:rPr>
        <w:t>: handle confirmation of numeric compare here if desired */</w:t>
      </w:r>
    </w:p>
    <w:p w14:paraId="6249D9A0" w14:textId="701F7E60" w:rsidR="00A76768" w:rsidRPr="00A76768" w:rsidRDefault="00A76768" w:rsidP="00A76768">
      <w:pPr>
        <w:autoSpaceDE w:val="0"/>
        <w:autoSpaceDN w:val="0"/>
        <w:adjustRightInd w:val="0"/>
        <w:spacing w:after="0" w:line="240" w:lineRule="auto"/>
        <w:rPr>
          <w:rFonts w:ascii="Consolas" w:hAnsi="Consolas" w:cs="Consolas"/>
          <w:sz w:val="14"/>
          <w:szCs w:val="20"/>
        </w:rPr>
      </w:pPr>
      <w:r w:rsidRPr="00A76768">
        <w:rPr>
          <w:rFonts w:ascii="Consolas" w:hAnsi="Consolas" w:cs="Consolas"/>
          <w:color w:val="000000"/>
          <w:sz w:val="14"/>
          <w:szCs w:val="20"/>
        </w:rPr>
        <w:t xml:space="preserve">        </w:t>
      </w:r>
      <w:r>
        <w:rPr>
          <w:rFonts w:ascii="Consolas" w:hAnsi="Consolas" w:cs="Consolas"/>
          <w:color w:val="000000"/>
          <w:sz w:val="14"/>
          <w:szCs w:val="20"/>
        </w:rPr>
        <w:t xml:space="preserve"> </w:t>
      </w:r>
      <w:r w:rsidRPr="00A76768">
        <w:rPr>
          <w:rFonts w:ascii="Consolas" w:hAnsi="Consolas" w:cs="Consolas"/>
          <w:color w:val="000000"/>
          <w:sz w:val="14"/>
          <w:szCs w:val="20"/>
        </w:rPr>
        <w:t>WICED_BT_TRACE(</w:t>
      </w:r>
      <w:r w:rsidRPr="00A76768">
        <w:rPr>
          <w:rFonts w:ascii="Consolas" w:hAnsi="Consolas" w:cs="Consolas"/>
          <w:color w:val="2A00FF"/>
          <w:sz w:val="14"/>
          <w:szCs w:val="20"/>
        </w:rPr>
        <w:t>"</w:t>
      </w:r>
      <w:proofErr w:type="spellStart"/>
      <w:r w:rsidRPr="00A76768">
        <w:rPr>
          <w:rFonts w:ascii="Consolas" w:hAnsi="Consolas" w:cs="Consolas"/>
          <w:color w:val="2A00FF"/>
          <w:sz w:val="14"/>
          <w:szCs w:val="20"/>
        </w:rPr>
        <w:t>numeric_value</w:t>
      </w:r>
      <w:proofErr w:type="spellEnd"/>
      <w:r w:rsidRPr="00A76768">
        <w:rPr>
          <w:rFonts w:ascii="Consolas" w:hAnsi="Consolas" w:cs="Consolas"/>
          <w:color w:val="2A00FF"/>
          <w:sz w:val="14"/>
          <w:szCs w:val="20"/>
        </w:rPr>
        <w:t>: %d\n"</w:t>
      </w:r>
      <w:r w:rsidRPr="00A76768">
        <w:rPr>
          <w:rFonts w:ascii="Consolas" w:hAnsi="Consolas" w:cs="Consolas"/>
          <w:color w:val="000000"/>
          <w:sz w:val="14"/>
          <w:szCs w:val="20"/>
        </w:rPr>
        <w:t xml:space="preserve">, </w:t>
      </w:r>
      <w:proofErr w:type="spellStart"/>
      <w:r w:rsidRPr="00A76768">
        <w:rPr>
          <w:rFonts w:ascii="Consolas" w:hAnsi="Consolas" w:cs="Consolas"/>
          <w:color w:val="000000"/>
          <w:sz w:val="14"/>
          <w:szCs w:val="20"/>
        </w:rPr>
        <w:t>p_event_data</w:t>
      </w:r>
      <w:proofErr w:type="spellEnd"/>
      <w:r w:rsidRPr="00A76768">
        <w:rPr>
          <w:rFonts w:ascii="Consolas" w:hAnsi="Consolas" w:cs="Consolas"/>
          <w:color w:val="000000"/>
          <w:sz w:val="14"/>
          <w:szCs w:val="20"/>
        </w:rPr>
        <w:t>-&gt;</w:t>
      </w:r>
      <w:proofErr w:type="spellStart"/>
      <w:r w:rsidRPr="00A76768">
        <w:rPr>
          <w:rFonts w:ascii="Consolas" w:hAnsi="Consolas" w:cs="Consolas"/>
          <w:color w:val="0000C0"/>
          <w:sz w:val="14"/>
          <w:szCs w:val="20"/>
        </w:rPr>
        <w:t>user_confirmation_request</w:t>
      </w:r>
      <w:r w:rsidRPr="00A76768">
        <w:rPr>
          <w:rFonts w:ascii="Consolas" w:hAnsi="Consolas" w:cs="Consolas"/>
          <w:color w:val="000000"/>
          <w:sz w:val="14"/>
          <w:szCs w:val="20"/>
        </w:rPr>
        <w:t>.</w:t>
      </w:r>
      <w:r w:rsidRPr="00A76768">
        <w:rPr>
          <w:rFonts w:ascii="Consolas" w:hAnsi="Consolas" w:cs="Consolas"/>
          <w:color w:val="0000C0"/>
          <w:sz w:val="14"/>
          <w:szCs w:val="20"/>
        </w:rPr>
        <w:t>numeric_value</w:t>
      </w:r>
      <w:proofErr w:type="spellEnd"/>
      <w:r w:rsidRPr="00A76768">
        <w:rPr>
          <w:rFonts w:ascii="Consolas" w:hAnsi="Consolas" w:cs="Consolas"/>
          <w:color w:val="000000"/>
          <w:sz w:val="14"/>
          <w:szCs w:val="20"/>
        </w:rPr>
        <w:t>);</w:t>
      </w:r>
    </w:p>
    <w:p w14:paraId="462EB7BA" w14:textId="0340257C" w:rsidR="00A76768" w:rsidRPr="00A76768" w:rsidRDefault="00A76768" w:rsidP="00A76768">
      <w:pPr>
        <w:autoSpaceDE w:val="0"/>
        <w:autoSpaceDN w:val="0"/>
        <w:adjustRightInd w:val="0"/>
        <w:spacing w:after="0" w:line="240" w:lineRule="auto"/>
        <w:rPr>
          <w:rFonts w:ascii="Consolas" w:hAnsi="Consolas" w:cs="Consolas"/>
          <w:sz w:val="14"/>
          <w:szCs w:val="20"/>
        </w:rPr>
      </w:pPr>
      <w:r w:rsidRPr="00A76768">
        <w:rPr>
          <w:rFonts w:ascii="Consolas" w:hAnsi="Consolas" w:cs="Consolas"/>
          <w:color w:val="000000"/>
          <w:sz w:val="14"/>
          <w:szCs w:val="20"/>
        </w:rPr>
        <w:t xml:space="preserve">        </w:t>
      </w:r>
      <w:r>
        <w:rPr>
          <w:rFonts w:ascii="Consolas" w:hAnsi="Consolas" w:cs="Consolas"/>
          <w:color w:val="000000"/>
          <w:sz w:val="14"/>
          <w:szCs w:val="20"/>
        </w:rPr>
        <w:t xml:space="preserve"> </w:t>
      </w:r>
      <w:proofErr w:type="spellStart"/>
      <w:r w:rsidRPr="001A5BAB">
        <w:rPr>
          <w:rFonts w:ascii="Consolas" w:hAnsi="Consolas" w:cs="Consolas"/>
          <w:color w:val="000000"/>
          <w:sz w:val="14"/>
          <w:szCs w:val="20"/>
        </w:rPr>
        <w:t>wiced_bt_dev_confirm_req_reply</w:t>
      </w:r>
      <w:proofErr w:type="spellEnd"/>
      <w:r w:rsidRPr="00A76768">
        <w:rPr>
          <w:rFonts w:ascii="Consolas" w:hAnsi="Consolas" w:cs="Consolas"/>
          <w:color w:val="000000"/>
          <w:sz w:val="14"/>
          <w:szCs w:val="20"/>
        </w:rPr>
        <w:t xml:space="preserve">( </w:t>
      </w:r>
      <w:r w:rsidRPr="00A76768">
        <w:rPr>
          <w:rFonts w:ascii="Consolas" w:hAnsi="Consolas" w:cs="Consolas"/>
          <w:i/>
          <w:iCs/>
          <w:color w:val="0000C0"/>
          <w:sz w:val="14"/>
          <w:szCs w:val="20"/>
        </w:rPr>
        <w:t>WICED_BT_SUCCESS</w:t>
      </w:r>
      <w:r w:rsidRPr="00A76768">
        <w:rPr>
          <w:rFonts w:ascii="Consolas" w:hAnsi="Consolas" w:cs="Consolas"/>
          <w:color w:val="000000"/>
          <w:sz w:val="14"/>
          <w:szCs w:val="20"/>
        </w:rPr>
        <w:t xml:space="preserve"> , </w:t>
      </w:r>
      <w:proofErr w:type="spellStart"/>
      <w:r w:rsidRPr="00A76768">
        <w:rPr>
          <w:rFonts w:ascii="Consolas" w:hAnsi="Consolas" w:cs="Consolas"/>
          <w:color w:val="000000"/>
          <w:sz w:val="14"/>
          <w:szCs w:val="20"/>
        </w:rPr>
        <w:t>p_event_data</w:t>
      </w:r>
      <w:proofErr w:type="spellEnd"/>
      <w:r w:rsidRPr="00A76768">
        <w:rPr>
          <w:rFonts w:ascii="Consolas" w:hAnsi="Consolas" w:cs="Consolas"/>
          <w:color w:val="000000"/>
          <w:sz w:val="14"/>
          <w:szCs w:val="20"/>
        </w:rPr>
        <w:t>-&gt;</w:t>
      </w:r>
      <w:proofErr w:type="spellStart"/>
      <w:r w:rsidRPr="00A76768">
        <w:rPr>
          <w:rFonts w:ascii="Consolas" w:hAnsi="Consolas" w:cs="Consolas"/>
          <w:color w:val="0000C0"/>
          <w:sz w:val="14"/>
          <w:szCs w:val="20"/>
        </w:rPr>
        <w:t>user_confirmation_request</w:t>
      </w:r>
      <w:r w:rsidRPr="00A76768">
        <w:rPr>
          <w:rFonts w:ascii="Consolas" w:hAnsi="Consolas" w:cs="Consolas"/>
          <w:color w:val="000000"/>
          <w:sz w:val="14"/>
          <w:szCs w:val="20"/>
        </w:rPr>
        <w:t>.</w:t>
      </w:r>
      <w:r w:rsidRPr="00A76768">
        <w:rPr>
          <w:rFonts w:ascii="Consolas" w:hAnsi="Consolas" w:cs="Consolas"/>
          <w:color w:val="0000C0"/>
          <w:sz w:val="14"/>
          <w:szCs w:val="20"/>
        </w:rPr>
        <w:t>bd_addr</w:t>
      </w:r>
      <w:proofErr w:type="spellEnd"/>
      <w:r w:rsidRPr="00A76768">
        <w:rPr>
          <w:rFonts w:ascii="Consolas" w:hAnsi="Consolas" w:cs="Consolas"/>
          <w:color w:val="000000"/>
          <w:sz w:val="14"/>
          <w:szCs w:val="20"/>
        </w:rPr>
        <w:t>);</w:t>
      </w:r>
    </w:p>
    <w:p w14:paraId="17D9D5FB" w14:textId="4EEABC38" w:rsidR="00A76768" w:rsidRPr="00A76768" w:rsidRDefault="00A76768" w:rsidP="00A76768">
      <w:pPr>
        <w:keepNext/>
        <w:rPr>
          <w:sz w:val="16"/>
        </w:rPr>
      </w:pPr>
      <w:r w:rsidRPr="00A76768">
        <w:rPr>
          <w:rFonts w:ascii="Consolas" w:hAnsi="Consolas" w:cs="Consolas"/>
          <w:color w:val="000000"/>
          <w:sz w:val="14"/>
          <w:szCs w:val="20"/>
        </w:rPr>
        <w:t xml:space="preserve">        </w:t>
      </w:r>
      <w:r>
        <w:rPr>
          <w:rFonts w:ascii="Consolas" w:hAnsi="Consolas" w:cs="Consolas"/>
          <w:color w:val="000000"/>
          <w:sz w:val="14"/>
          <w:szCs w:val="20"/>
        </w:rPr>
        <w:t xml:space="preserve"> </w:t>
      </w:r>
      <w:r w:rsidRPr="00A76768">
        <w:rPr>
          <w:rFonts w:ascii="Consolas" w:hAnsi="Consolas" w:cs="Consolas"/>
          <w:b/>
          <w:bCs/>
          <w:color w:val="7F0055"/>
          <w:sz w:val="14"/>
          <w:szCs w:val="20"/>
        </w:rPr>
        <w:t>break</w:t>
      </w:r>
      <w:r w:rsidRPr="00A76768">
        <w:rPr>
          <w:rFonts w:ascii="Consolas" w:hAnsi="Consolas" w:cs="Consolas"/>
          <w:color w:val="000000"/>
          <w:sz w:val="14"/>
          <w:szCs w:val="20"/>
        </w:rPr>
        <w:t>;</w:t>
      </w:r>
    </w:p>
    <w:p w14:paraId="6C8DA6F1" w14:textId="282EF4D1" w:rsidR="00A76768" w:rsidRDefault="00A76768" w:rsidP="005A1278">
      <w:pPr>
        <w:keepNext/>
      </w:pPr>
      <w:r>
        <w:t xml:space="preserve">For passkey entry, you just need to display the </w:t>
      </w:r>
      <w:r w:rsidR="001A5BAB">
        <w:t>P</w:t>
      </w:r>
      <w:r>
        <w:t>asskey on your device so that the user can enter it on the other device.</w:t>
      </w:r>
      <w:r w:rsidR="001A5BAB">
        <w:t xml:space="preserve"> WICED Bluetooth Designer does NOT include this state so you must include it if you are using Passkey Entry.</w:t>
      </w:r>
    </w:p>
    <w:p w14:paraId="42F516CB" w14:textId="2D747C10" w:rsidR="00A76768" w:rsidRPr="00A76768" w:rsidRDefault="00A76768" w:rsidP="00A76768">
      <w:pPr>
        <w:autoSpaceDE w:val="0"/>
        <w:autoSpaceDN w:val="0"/>
        <w:adjustRightInd w:val="0"/>
        <w:spacing w:after="0" w:line="240" w:lineRule="auto"/>
        <w:rPr>
          <w:rFonts w:ascii="Consolas" w:hAnsi="Consolas" w:cs="Consolas"/>
          <w:sz w:val="14"/>
          <w:szCs w:val="20"/>
        </w:rPr>
      </w:pPr>
      <w:r>
        <w:rPr>
          <w:rFonts w:ascii="Consolas" w:hAnsi="Consolas" w:cs="Consolas"/>
          <w:b/>
          <w:bCs/>
          <w:color w:val="7F0055"/>
          <w:sz w:val="14"/>
          <w:szCs w:val="20"/>
        </w:rPr>
        <w:t xml:space="preserve">      </w:t>
      </w:r>
      <w:r w:rsidRPr="00A76768">
        <w:rPr>
          <w:rFonts w:ascii="Consolas" w:hAnsi="Consolas" w:cs="Consolas"/>
          <w:b/>
          <w:bCs/>
          <w:color w:val="7F0055"/>
          <w:sz w:val="14"/>
          <w:szCs w:val="20"/>
        </w:rPr>
        <w:t>case</w:t>
      </w:r>
      <w:r w:rsidRPr="00A76768">
        <w:rPr>
          <w:rFonts w:ascii="Consolas" w:hAnsi="Consolas" w:cs="Consolas"/>
          <w:color w:val="000000"/>
          <w:sz w:val="14"/>
          <w:szCs w:val="20"/>
        </w:rPr>
        <w:t xml:space="preserve"> </w:t>
      </w:r>
      <w:r w:rsidRPr="00A76768">
        <w:rPr>
          <w:rFonts w:ascii="Consolas" w:hAnsi="Consolas" w:cs="Consolas"/>
          <w:i/>
          <w:iCs/>
          <w:color w:val="0000C0"/>
          <w:sz w:val="14"/>
          <w:szCs w:val="20"/>
        </w:rPr>
        <w:t>BTM_PASSKEY_NOTIFICATION_EVT</w:t>
      </w:r>
      <w:r w:rsidRPr="00A76768">
        <w:rPr>
          <w:rFonts w:ascii="Consolas" w:hAnsi="Consolas" w:cs="Consolas"/>
          <w:color w:val="000000"/>
          <w:sz w:val="14"/>
          <w:szCs w:val="20"/>
        </w:rPr>
        <w:t xml:space="preserve">: </w:t>
      </w:r>
      <w:r w:rsidRPr="00A76768">
        <w:rPr>
          <w:rFonts w:ascii="Consolas" w:hAnsi="Consolas" w:cs="Consolas"/>
          <w:color w:val="3F7F5F"/>
          <w:sz w:val="14"/>
          <w:szCs w:val="20"/>
        </w:rPr>
        <w:t xml:space="preserve">/* Print </w:t>
      </w:r>
      <w:r w:rsidRPr="00A76768">
        <w:rPr>
          <w:rFonts w:ascii="Consolas" w:hAnsi="Consolas" w:cs="Consolas"/>
          <w:color w:val="3F7F5F"/>
          <w:sz w:val="14"/>
          <w:szCs w:val="20"/>
          <w:u w:val="single"/>
        </w:rPr>
        <w:t>passkey</w:t>
      </w:r>
      <w:r w:rsidRPr="00A76768">
        <w:rPr>
          <w:rFonts w:ascii="Consolas" w:hAnsi="Consolas" w:cs="Consolas"/>
          <w:color w:val="3F7F5F"/>
          <w:sz w:val="14"/>
          <w:szCs w:val="20"/>
        </w:rPr>
        <w:t xml:space="preserve"> to the screen so that the user can enter it. */</w:t>
      </w:r>
    </w:p>
    <w:p w14:paraId="44CD907B" w14:textId="6353E23E" w:rsidR="00A76768" w:rsidRDefault="00A76768" w:rsidP="00A76768">
      <w:pPr>
        <w:autoSpaceDE w:val="0"/>
        <w:autoSpaceDN w:val="0"/>
        <w:adjustRightInd w:val="0"/>
        <w:spacing w:after="0" w:line="240" w:lineRule="auto"/>
        <w:ind w:left="720"/>
        <w:rPr>
          <w:rFonts w:ascii="Consolas" w:hAnsi="Consolas" w:cs="Consolas"/>
          <w:sz w:val="14"/>
          <w:szCs w:val="20"/>
        </w:rPr>
      </w:pPr>
      <w:r w:rsidRPr="00A76768">
        <w:rPr>
          <w:rFonts w:ascii="Consolas" w:hAnsi="Consolas" w:cs="Consolas"/>
          <w:color w:val="000000"/>
          <w:sz w:val="14"/>
          <w:szCs w:val="20"/>
        </w:rPr>
        <w:t xml:space="preserve">WICED_BT_TRACE( </w:t>
      </w:r>
      <w:r w:rsidRPr="00A76768">
        <w:rPr>
          <w:rFonts w:ascii="Consolas" w:hAnsi="Consolas" w:cs="Consolas"/>
          <w:color w:val="2A00FF"/>
          <w:sz w:val="14"/>
          <w:szCs w:val="20"/>
        </w:rPr>
        <w:t>"</w:t>
      </w:r>
      <w:r w:rsidRPr="00A76768">
        <w:rPr>
          <w:rFonts w:ascii="Consolas" w:hAnsi="Consolas" w:cs="Consolas"/>
          <w:color w:val="2A00FF"/>
          <w:sz w:val="14"/>
          <w:szCs w:val="20"/>
          <w:u w:val="single"/>
        </w:rPr>
        <w:t>Passkey</w:t>
      </w:r>
      <w:r w:rsidRPr="00A76768">
        <w:rPr>
          <w:rFonts w:ascii="Consolas" w:hAnsi="Consolas" w:cs="Consolas"/>
          <w:color w:val="2A00FF"/>
          <w:sz w:val="14"/>
          <w:szCs w:val="20"/>
        </w:rPr>
        <w:t xml:space="preserve"> Notification\n\r"</w:t>
      </w:r>
      <w:r w:rsidRPr="00A76768">
        <w:rPr>
          <w:rFonts w:ascii="Consolas" w:hAnsi="Consolas" w:cs="Consolas"/>
          <w:color w:val="000000"/>
          <w:sz w:val="14"/>
          <w:szCs w:val="20"/>
        </w:rPr>
        <w:t>);</w:t>
      </w:r>
    </w:p>
    <w:p w14:paraId="08C49195" w14:textId="35B711BB" w:rsidR="00A76768" w:rsidRDefault="00A76768" w:rsidP="00A76768">
      <w:pPr>
        <w:autoSpaceDE w:val="0"/>
        <w:autoSpaceDN w:val="0"/>
        <w:adjustRightInd w:val="0"/>
        <w:spacing w:after="0" w:line="240" w:lineRule="auto"/>
        <w:ind w:left="720"/>
        <w:rPr>
          <w:rFonts w:ascii="Consolas" w:hAnsi="Consolas" w:cs="Consolas"/>
          <w:color w:val="000000"/>
          <w:sz w:val="14"/>
          <w:szCs w:val="20"/>
        </w:rPr>
      </w:pPr>
      <w:r w:rsidRPr="00A76768">
        <w:rPr>
          <w:rFonts w:ascii="Consolas" w:hAnsi="Consolas" w:cs="Consolas"/>
          <w:color w:val="000000"/>
          <w:sz w:val="14"/>
          <w:szCs w:val="20"/>
        </w:rPr>
        <w:t>WICED_BT_TRACE(</w:t>
      </w:r>
      <w:r w:rsidRPr="00A76768">
        <w:rPr>
          <w:rFonts w:ascii="Consolas" w:hAnsi="Consolas" w:cs="Consolas"/>
          <w:color w:val="2A00FF"/>
          <w:sz w:val="14"/>
          <w:szCs w:val="20"/>
        </w:rPr>
        <w:t xml:space="preserve">"&gt;&gt;&gt;&gt;&gt;&gt;&gt;&gt;&gt;&gt;&gt;&gt;&gt;&gt;&gt;&gt;&gt;&gt;&gt;&gt;&gt;&gt;&gt;&gt; </w:t>
      </w:r>
      <w:proofErr w:type="spellStart"/>
      <w:r w:rsidRPr="00A76768">
        <w:rPr>
          <w:rFonts w:ascii="Consolas" w:hAnsi="Consolas" w:cs="Consolas"/>
          <w:color w:val="2A00FF"/>
          <w:sz w:val="14"/>
          <w:szCs w:val="20"/>
        </w:rPr>
        <w:t>PassKey</w:t>
      </w:r>
      <w:proofErr w:type="spellEnd"/>
      <w:r w:rsidRPr="00A76768">
        <w:rPr>
          <w:rFonts w:ascii="Consolas" w:hAnsi="Consolas" w:cs="Consolas"/>
          <w:color w:val="2A00FF"/>
          <w:sz w:val="14"/>
          <w:szCs w:val="20"/>
        </w:rPr>
        <w:t xml:space="preserve"> Required for BDA %B, Enter Key: %06d \n\r"</w:t>
      </w:r>
      <w:r w:rsidRPr="00A76768">
        <w:rPr>
          <w:rFonts w:ascii="Consolas" w:hAnsi="Consolas" w:cs="Consolas"/>
          <w:color w:val="000000"/>
          <w:sz w:val="14"/>
          <w:szCs w:val="20"/>
        </w:rPr>
        <w:t xml:space="preserve">, </w:t>
      </w:r>
    </w:p>
    <w:p w14:paraId="564F45EF" w14:textId="1E887E8E" w:rsidR="00A76768" w:rsidRPr="00A76768" w:rsidRDefault="00A76768" w:rsidP="00A76768">
      <w:pPr>
        <w:autoSpaceDE w:val="0"/>
        <w:autoSpaceDN w:val="0"/>
        <w:adjustRightInd w:val="0"/>
        <w:spacing w:after="0" w:line="240" w:lineRule="auto"/>
        <w:ind w:left="720"/>
        <w:rPr>
          <w:rFonts w:ascii="Consolas" w:hAnsi="Consolas" w:cs="Consolas"/>
          <w:sz w:val="14"/>
          <w:szCs w:val="20"/>
        </w:rPr>
      </w:pPr>
      <w:r>
        <w:rPr>
          <w:rFonts w:ascii="Consolas" w:hAnsi="Consolas" w:cs="Consolas"/>
          <w:color w:val="000000"/>
          <w:sz w:val="14"/>
          <w:szCs w:val="20"/>
        </w:rPr>
        <w:t xml:space="preserve">    </w:t>
      </w:r>
      <w:proofErr w:type="spellStart"/>
      <w:r w:rsidRPr="00A76768">
        <w:rPr>
          <w:rFonts w:ascii="Consolas" w:hAnsi="Consolas" w:cs="Consolas"/>
          <w:color w:val="000000"/>
          <w:sz w:val="14"/>
          <w:szCs w:val="20"/>
        </w:rPr>
        <w:t>p_event_data</w:t>
      </w:r>
      <w:proofErr w:type="spellEnd"/>
      <w:r w:rsidRPr="00A76768">
        <w:rPr>
          <w:rFonts w:ascii="Consolas" w:hAnsi="Consolas" w:cs="Consolas"/>
          <w:color w:val="000000"/>
          <w:sz w:val="14"/>
          <w:szCs w:val="20"/>
        </w:rPr>
        <w:t>-&gt;</w:t>
      </w:r>
      <w:proofErr w:type="spellStart"/>
      <w:r w:rsidRPr="00A76768">
        <w:rPr>
          <w:rFonts w:ascii="Consolas" w:hAnsi="Consolas" w:cs="Consolas"/>
          <w:color w:val="0000C0"/>
          <w:sz w:val="14"/>
          <w:szCs w:val="20"/>
        </w:rPr>
        <w:t>user_passkey_notification</w:t>
      </w:r>
      <w:r w:rsidRPr="00A76768">
        <w:rPr>
          <w:rFonts w:ascii="Consolas" w:hAnsi="Consolas" w:cs="Consolas"/>
          <w:color w:val="000000"/>
          <w:sz w:val="14"/>
          <w:szCs w:val="20"/>
        </w:rPr>
        <w:t>.</w:t>
      </w:r>
      <w:r w:rsidRPr="00A76768">
        <w:rPr>
          <w:rFonts w:ascii="Consolas" w:hAnsi="Consolas" w:cs="Consolas"/>
          <w:color w:val="0000C0"/>
          <w:sz w:val="14"/>
          <w:szCs w:val="20"/>
        </w:rPr>
        <w:t>bd_addr</w:t>
      </w:r>
      <w:proofErr w:type="spellEnd"/>
      <w:r w:rsidRPr="00A76768">
        <w:rPr>
          <w:rFonts w:ascii="Consolas" w:hAnsi="Consolas" w:cs="Consolas"/>
          <w:color w:val="000000"/>
          <w:sz w:val="14"/>
          <w:szCs w:val="20"/>
        </w:rPr>
        <w:t xml:space="preserve">, </w:t>
      </w:r>
      <w:proofErr w:type="spellStart"/>
      <w:r w:rsidRPr="00A76768">
        <w:rPr>
          <w:rFonts w:ascii="Consolas" w:hAnsi="Consolas" w:cs="Consolas"/>
          <w:color w:val="000000"/>
          <w:sz w:val="14"/>
          <w:szCs w:val="20"/>
        </w:rPr>
        <w:t>p_event_data</w:t>
      </w:r>
      <w:proofErr w:type="spellEnd"/>
      <w:r w:rsidRPr="00A76768">
        <w:rPr>
          <w:rFonts w:ascii="Consolas" w:hAnsi="Consolas" w:cs="Consolas"/>
          <w:color w:val="000000"/>
          <w:sz w:val="14"/>
          <w:szCs w:val="20"/>
        </w:rPr>
        <w:t>-&gt;</w:t>
      </w:r>
      <w:proofErr w:type="spellStart"/>
      <w:r w:rsidRPr="00A76768">
        <w:rPr>
          <w:rFonts w:ascii="Consolas" w:hAnsi="Consolas" w:cs="Consolas"/>
          <w:color w:val="0000C0"/>
          <w:sz w:val="14"/>
          <w:szCs w:val="20"/>
        </w:rPr>
        <w:t>user_passkey_notification</w:t>
      </w:r>
      <w:r w:rsidRPr="00A76768">
        <w:rPr>
          <w:rFonts w:ascii="Consolas" w:hAnsi="Consolas" w:cs="Consolas"/>
          <w:color w:val="000000"/>
          <w:sz w:val="14"/>
          <w:szCs w:val="20"/>
        </w:rPr>
        <w:t>.</w:t>
      </w:r>
      <w:r w:rsidRPr="00A76768">
        <w:rPr>
          <w:rFonts w:ascii="Consolas" w:hAnsi="Consolas" w:cs="Consolas"/>
          <w:color w:val="0000C0"/>
          <w:sz w:val="14"/>
          <w:szCs w:val="20"/>
        </w:rPr>
        <w:t>passkey</w:t>
      </w:r>
      <w:proofErr w:type="spellEnd"/>
      <w:r w:rsidRPr="00A76768">
        <w:rPr>
          <w:rFonts w:ascii="Consolas" w:hAnsi="Consolas" w:cs="Consolas"/>
          <w:color w:val="000000"/>
          <w:sz w:val="14"/>
          <w:szCs w:val="20"/>
        </w:rPr>
        <w:t xml:space="preserve"> );</w:t>
      </w:r>
    </w:p>
    <w:p w14:paraId="695029A9" w14:textId="12914F7D" w:rsidR="00A76768" w:rsidRPr="00A76768" w:rsidRDefault="00A76768" w:rsidP="00A76768">
      <w:pPr>
        <w:keepNext/>
        <w:ind w:left="720"/>
        <w:rPr>
          <w:sz w:val="16"/>
        </w:rPr>
      </w:pPr>
      <w:r w:rsidRPr="00A76768">
        <w:rPr>
          <w:rFonts w:ascii="Consolas" w:hAnsi="Consolas" w:cs="Consolas"/>
          <w:b/>
          <w:bCs/>
          <w:color w:val="7F0055"/>
          <w:sz w:val="14"/>
          <w:szCs w:val="20"/>
        </w:rPr>
        <w:t>break</w:t>
      </w:r>
      <w:r w:rsidRPr="00A76768">
        <w:rPr>
          <w:rFonts w:ascii="Consolas" w:hAnsi="Consolas" w:cs="Consolas"/>
          <w:color w:val="000000"/>
          <w:sz w:val="14"/>
          <w:szCs w:val="20"/>
        </w:rPr>
        <w:t>;</w:t>
      </w:r>
    </w:p>
    <w:p w14:paraId="26D7B3C5" w14:textId="37BDBC9C" w:rsidR="00081139" w:rsidRDefault="00081139" w:rsidP="005A1278">
      <w:pPr>
        <w:keepNext/>
      </w:pPr>
      <w:r>
        <w:t>When the pairing process is complete you can print a message</w:t>
      </w:r>
      <w:r w:rsidR="00BC70E5">
        <w:t xml:space="preserve"> (BT Designer does this for you by default)</w:t>
      </w:r>
      <w:r>
        <w:t>, or more likely initialize</w:t>
      </w:r>
      <w:r w:rsidR="00BC70E5">
        <w:t xml:space="preserve"> some variable for that session (which you would have to do yourself).</w:t>
      </w:r>
    </w:p>
    <w:p w14:paraId="4FE8B0C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BTM_PAIRING_COMPLETE_EVT</w:t>
      </w:r>
      <w:r w:rsidRPr="002B5CB5">
        <w:rPr>
          <w:rFonts w:ascii="Consolas" w:hAnsi="Consolas" w:cs="Consolas"/>
          <w:color w:val="000000"/>
          <w:sz w:val="16"/>
          <w:szCs w:val="20"/>
        </w:rPr>
        <w:t>:</w:t>
      </w:r>
    </w:p>
    <w:p w14:paraId="2CD1F3B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Pairing is Complete */</w:t>
      </w:r>
    </w:p>
    <w:p w14:paraId="0D7EB8C0"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p_br_edr_info</w:t>
      </w:r>
      <w:proofErr w:type="spellEnd"/>
      <w:r w:rsidRPr="002B5CB5">
        <w:rPr>
          <w:rFonts w:ascii="Consolas" w:hAnsi="Consolas" w:cs="Consolas"/>
          <w:color w:val="000000"/>
          <w:sz w:val="16"/>
          <w:szCs w:val="20"/>
        </w:rPr>
        <w:t xml:space="preserve"> = &amp;</w:t>
      </w:r>
      <w:proofErr w:type="spellStart"/>
      <w:r w:rsidRPr="002B5CB5">
        <w:rPr>
          <w:rFonts w:ascii="Consolas" w:hAnsi="Consolas" w:cs="Consolas"/>
          <w:color w:val="000000"/>
          <w:sz w:val="16"/>
          <w:szCs w:val="20"/>
        </w:rPr>
        <w:t>p_event_data</w:t>
      </w:r>
      <w:proofErr w:type="spellEnd"/>
      <w:r w:rsidRPr="002B5CB5">
        <w:rPr>
          <w:rFonts w:ascii="Consolas" w:hAnsi="Consolas" w:cs="Consolas"/>
          <w:color w:val="000000"/>
          <w:sz w:val="16"/>
          <w:szCs w:val="20"/>
        </w:rPr>
        <w:t>-&gt;</w:t>
      </w:r>
      <w:proofErr w:type="spellStart"/>
      <w:r w:rsidRPr="002B5CB5">
        <w:rPr>
          <w:rFonts w:ascii="Consolas" w:hAnsi="Consolas" w:cs="Consolas"/>
          <w:color w:val="0000C0"/>
          <w:sz w:val="16"/>
          <w:szCs w:val="20"/>
        </w:rPr>
        <w:t>pairing_complete</w:t>
      </w:r>
      <w:r w:rsidRPr="002B5CB5">
        <w:rPr>
          <w:rFonts w:ascii="Consolas" w:hAnsi="Consolas" w:cs="Consolas"/>
          <w:color w:val="000000"/>
          <w:sz w:val="16"/>
          <w:szCs w:val="20"/>
        </w:rPr>
        <w:t>.</w:t>
      </w:r>
      <w:r w:rsidRPr="002B5CB5">
        <w:rPr>
          <w:rFonts w:ascii="Consolas" w:hAnsi="Consolas" w:cs="Consolas"/>
          <w:color w:val="0000C0"/>
          <w:sz w:val="16"/>
          <w:szCs w:val="20"/>
        </w:rPr>
        <w:t>pairing_complete_info</w:t>
      </w:r>
      <w:r w:rsidRPr="002B5CB5">
        <w:rPr>
          <w:rFonts w:ascii="Consolas" w:hAnsi="Consolas" w:cs="Consolas"/>
          <w:color w:val="000000"/>
          <w:sz w:val="16"/>
          <w:szCs w:val="20"/>
        </w:rPr>
        <w:t>.</w:t>
      </w:r>
      <w:r w:rsidRPr="002B5CB5">
        <w:rPr>
          <w:rFonts w:ascii="Consolas" w:hAnsi="Consolas" w:cs="Consolas"/>
          <w:color w:val="0000C0"/>
          <w:sz w:val="16"/>
          <w:szCs w:val="20"/>
        </w:rPr>
        <w:t>br_edr</w:t>
      </w:r>
      <w:proofErr w:type="spellEnd"/>
      <w:r w:rsidRPr="002B5CB5">
        <w:rPr>
          <w:rFonts w:ascii="Consolas" w:hAnsi="Consolas" w:cs="Consolas"/>
          <w:color w:val="000000"/>
          <w:sz w:val="16"/>
          <w:szCs w:val="20"/>
        </w:rPr>
        <w:t>;</w:t>
      </w:r>
    </w:p>
    <w:p w14:paraId="5182635C"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000000"/>
          <w:sz w:val="16"/>
          <w:szCs w:val="20"/>
          <w:u w:val="single"/>
        </w:rPr>
        <w:t>WICED_BT_TRACE</w:t>
      </w:r>
      <w:r w:rsidRPr="002B5CB5">
        <w:rPr>
          <w:rFonts w:ascii="Consolas" w:hAnsi="Consolas" w:cs="Consolas"/>
          <w:color w:val="000000"/>
          <w:sz w:val="16"/>
          <w:szCs w:val="20"/>
        </w:rPr>
        <w:t>(</w:t>
      </w:r>
      <w:r w:rsidRPr="002B5CB5">
        <w:rPr>
          <w:rFonts w:ascii="Consolas" w:hAnsi="Consolas" w:cs="Consolas"/>
          <w:color w:val="2A00FF"/>
          <w:sz w:val="16"/>
          <w:szCs w:val="20"/>
        </w:rPr>
        <w:t>"Pairing Complete %d.\n"</w:t>
      </w: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p_br_edr_info</w:t>
      </w:r>
      <w:proofErr w:type="spellEnd"/>
      <w:r w:rsidRPr="002B5CB5">
        <w:rPr>
          <w:rFonts w:ascii="Consolas" w:hAnsi="Consolas" w:cs="Consolas"/>
          <w:color w:val="000000"/>
          <w:sz w:val="16"/>
          <w:szCs w:val="20"/>
        </w:rPr>
        <w:t>-&gt;</w:t>
      </w:r>
      <w:r w:rsidRPr="002B5CB5">
        <w:rPr>
          <w:rFonts w:ascii="Consolas" w:hAnsi="Consolas" w:cs="Consolas"/>
          <w:color w:val="0000C0"/>
          <w:sz w:val="16"/>
          <w:szCs w:val="20"/>
        </w:rPr>
        <w:t>status</w:t>
      </w:r>
      <w:r w:rsidRPr="002B5CB5">
        <w:rPr>
          <w:rFonts w:ascii="Consolas" w:hAnsi="Consolas" w:cs="Consolas"/>
          <w:color w:val="000000"/>
          <w:sz w:val="16"/>
          <w:szCs w:val="20"/>
        </w:rPr>
        <w:t>);</w:t>
      </w:r>
    </w:p>
    <w:p w14:paraId="61C48C9B" w14:textId="122A9073" w:rsidR="00081139" w:rsidRPr="002B5CB5" w:rsidRDefault="00BC70E5" w:rsidP="00BC70E5">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DE4319F" w14:textId="4B987587" w:rsidR="007A424F" w:rsidRDefault="007A424F" w:rsidP="0062414A">
      <w:pPr>
        <w:pStyle w:val="Heading2"/>
      </w:pPr>
      <w:bookmarkStart w:id="32" w:name="_Ref516402727"/>
      <w:bookmarkStart w:id="33" w:name="_Toc530074688"/>
      <w:r>
        <w:t>Handle Bonding</w:t>
      </w:r>
      <w:bookmarkEnd w:id="32"/>
      <w:bookmarkEnd w:id="33"/>
    </w:p>
    <w:p w14:paraId="6A25C670" w14:textId="069179F4" w:rsidR="0082399F" w:rsidRDefault="0082399F" w:rsidP="005C019A">
      <w:r>
        <w:t>As with Paring, the code to handle Bonding must be added to &lt;</w:t>
      </w:r>
      <w:proofErr w:type="spellStart"/>
      <w:r>
        <w:t>appname</w:t>
      </w:r>
      <w:proofErr w:type="spellEnd"/>
      <w:r>
        <w:t>&gt;.c.</w:t>
      </w:r>
    </w:p>
    <w:p w14:paraId="47A3F5E5" w14:textId="79D13687" w:rsidR="002C5B06" w:rsidRDefault="005C019A" w:rsidP="005C019A">
      <w:r>
        <w:t>T</w:t>
      </w:r>
      <w:r w:rsidR="002C5B06">
        <w:t>o handle Bonding</w:t>
      </w:r>
      <w:r>
        <w:t xml:space="preserve">, </w:t>
      </w:r>
      <w:r w:rsidR="002C5B06">
        <w:t>you need to</w:t>
      </w:r>
      <w:r>
        <w:t xml:space="preserve"> act on the BTM Events that request you to find the saved link key for a specific BD Address (</w:t>
      </w:r>
      <w:r w:rsidRPr="002C5B06">
        <w:t>BTM_PAIRED_DEVICE_LINK_KEYS_REQUEST_EVT</w:t>
      </w:r>
      <w:r>
        <w:t>) and to save the Link Key when it is created or updated for a specific address (</w:t>
      </w:r>
      <w:r w:rsidRPr="005C019A">
        <w:t>BTM_PAIRED_DEVICE_LINK_KEYS_UPDATE_EVT</w:t>
      </w:r>
      <w:r>
        <w:t>)</w:t>
      </w:r>
      <w:r w:rsidR="002A6A11">
        <w:t>.</w:t>
      </w:r>
    </w:p>
    <w:p w14:paraId="5CC84006" w14:textId="0F532888" w:rsidR="006E23C3" w:rsidRDefault="005C019A" w:rsidP="005C019A">
      <w:r>
        <w:t xml:space="preserve">This is best done by reserving a block of the NVRAM </w:t>
      </w:r>
      <w:r w:rsidR="00C54E3F">
        <w:t xml:space="preserve">VSIDs </w:t>
      </w:r>
      <w:r>
        <w:t>to hold the key/BDADDR tuple.</w:t>
      </w:r>
      <w:r w:rsidR="00C54E3F">
        <w:t xml:space="preserve">  The VSID is just a row number in the NVRAM.  Each </w:t>
      </w:r>
      <w:r w:rsidR="006E23C3">
        <w:t xml:space="preserve">Volatile Sector </w:t>
      </w:r>
      <w:r w:rsidR="00C54E3F">
        <w:t xml:space="preserve">in the NVRAM is 255 </w:t>
      </w:r>
      <w:r w:rsidR="006E23C3">
        <w:t xml:space="preserve">bytes long. </w:t>
      </w:r>
      <w:r w:rsidR="00C54E3F">
        <w:t xml:space="preserve">Each WICED Device has #defines for the </w:t>
      </w:r>
      <w:r w:rsidR="00C54E3F" w:rsidRPr="00C54E3F">
        <w:t>WICED_NVRAM_VSID_START</w:t>
      </w:r>
      <w:r w:rsidR="00C54E3F">
        <w:t xml:space="preserve"> and WICED_NVRAM_VSID_END</w:t>
      </w:r>
      <w:r w:rsidR="006E23C3">
        <w:t xml:space="preserve"> in </w:t>
      </w:r>
      <w:proofErr w:type="spellStart"/>
      <w:r w:rsidR="006E23C3">
        <w:t>wiced_hal_nvram.h</w:t>
      </w:r>
      <w:proofErr w:type="spellEnd"/>
      <w:r w:rsidR="002A6A11">
        <w:t>.</w:t>
      </w:r>
    </w:p>
    <w:p w14:paraId="0D6C5CE8" w14:textId="35193361" w:rsidR="00D54DE4" w:rsidRDefault="00D54DE4" w:rsidP="005C019A">
      <w:r>
        <w:t xml:space="preserve">BT Designer provides a template for the keys request event.  </w:t>
      </w:r>
      <w:r w:rsidR="002A6A11">
        <w:t>To</w:t>
      </w:r>
      <w:r>
        <w:t xml:space="preserve"> </w:t>
      </w:r>
      <w:r w:rsidR="00230EF3">
        <w:t>enable</w:t>
      </w:r>
      <w:r>
        <w:t xml:space="preserve"> it </w:t>
      </w:r>
      <w:r w:rsidR="00230EF3">
        <w:t xml:space="preserve">you just need to </w:t>
      </w:r>
      <w:r>
        <w:t xml:space="preserve">change the #if </w:t>
      </w:r>
      <w:r w:rsidR="00230EF3">
        <w:t xml:space="preserve">value from 0 </w:t>
      </w:r>
      <w:r>
        <w:t xml:space="preserve">to 1. You </w:t>
      </w:r>
      <w:r w:rsidR="00230EF3">
        <w:t xml:space="preserve">will </w:t>
      </w:r>
      <w:r>
        <w:t>also need to provide the function &lt;</w:t>
      </w:r>
      <w:proofErr w:type="spellStart"/>
      <w:r>
        <w:t>appname</w:t>
      </w:r>
      <w:proofErr w:type="spellEnd"/>
      <w:r>
        <w:t>&gt;_</w:t>
      </w:r>
      <w:proofErr w:type="spellStart"/>
      <w:r>
        <w:t>read_link_keys</w:t>
      </w:r>
      <w:proofErr w:type="spellEnd"/>
      <w:r w:rsidR="007A7AE9">
        <w:t xml:space="preserve"> which we will do in a minute.</w:t>
      </w:r>
    </w:p>
    <w:p w14:paraId="4AA6A2C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BTM_PAIRED_DEVICE_LINK_KEYS_REQUEST_EVT</w:t>
      </w:r>
      <w:r w:rsidRPr="002B5CB5">
        <w:rPr>
          <w:rFonts w:ascii="Consolas" w:hAnsi="Consolas" w:cs="Consolas"/>
          <w:color w:val="000000"/>
          <w:sz w:val="16"/>
          <w:szCs w:val="20"/>
        </w:rPr>
        <w:t>:</w:t>
      </w:r>
    </w:p>
    <w:p w14:paraId="75C0CD7E"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lastRenderedPageBreak/>
        <w:t xml:space="preserve">        </w:t>
      </w:r>
      <w:r w:rsidRPr="002B5CB5">
        <w:rPr>
          <w:rFonts w:ascii="Consolas" w:hAnsi="Consolas" w:cs="Consolas"/>
          <w:color w:val="3F7F5F"/>
          <w:sz w:val="16"/>
          <w:szCs w:val="20"/>
        </w:rPr>
        <w:t>/* Paired Device Link Keys Request */</w:t>
      </w:r>
    </w:p>
    <w:p w14:paraId="009843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"Paired Device Link Request Keys Event\n"</w:t>
      </w:r>
      <w:r w:rsidRPr="002B5CB5">
        <w:rPr>
          <w:rFonts w:ascii="Consolas" w:hAnsi="Consolas" w:cs="Consolas"/>
          <w:color w:val="000000"/>
          <w:sz w:val="16"/>
          <w:szCs w:val="20"/>
        </w:rPr>
        <w:t>);</w:t>
      </w:r>
    </w:p>
    <w:p w14:paraId="6C4F23F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Device/</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-specific </w:t>
      </w:r>
      <w:r w:rsidRPr="002B5CB5">
        <w:rPr>
          <w:rFonts w:ascii="Consolas" w:hAnsi="Consolas" w:cs="Consolas"/>
          <w:b/>
          <w:bCs/>
          <w:color w:val="7F9FBF"/>
          <w:sz w:val="16"/>
          <w:szCs w:val="20"/>
        </w:rPr>
        <w:t>TODO</w:t>
      </w:r>
      <w:r w:rsidRPr="002B5CB5">
        <w:rPr>
          <w:rFonts w:ascii="Consolas" w:hAnsi="Consolas" w:cs="Consolas"/>
          <w:color w:val="3F7F5F"/>
          <w:sz w:val="16"/>
          <w:szCs w:val="20"/>
        </w:rPr>
        <w:t xml:space="preserve">: HANDLE PAIRED DEVICE LINK REQUEST KEY - retrieve from NVRAM, </w:t>
      </w:r>
      <w:proofErr w:type="spellStart"/>
      <w:r w:rsidRPr="002B5CB5">
        <w:rPr>
          <w:rFonts w:ascii="Consolas" w:hAnsi="Consolas" w:cs="Consolas"/>
          <w:color w:val="3F7F5F"/>
          <w:sz w:val="16"/>
          <w:szCs w:val="20"/>
        </w:rPr>
        <w:t>etc</w:t>
      </w:r>
      <w:proofErr w:type="spellEnd"/>
      <w:r w:rsidRPr="002B5CB5">
        <w:rPr>
          <w:rFonts w:ascii="Consolas" w:hAnsi="Consolas" w:cs="Consolas"/>
          <w:color w:val="3F7F5F"/>
          <w:sz w:val="16"/>
          <w:szCs w:val="20"/>
        </w:rPr>
        <w:t xml:space="preserve"> */</w:t>
      </w:r>
    </w:p>
    <w:p w14:paraId="33231006"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1</w:t>
      </w:r>
    </w:p>
    <w:p w14:paraId="632A87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key_classicspp_read_link_keys</w:t>
      </w:r>
      <w:proofErr w:type="spellEnd"/>
      <w:r w:rsidRPr="002B5CB5">
        <w:rPr>
          <w:rFonts w:ascii="Consolas" w:hAnsi="Consolas" w:cs="Consolas"/>
          <w:color w:val="000000"/>
          <w:sz w:val="16"/>
          <w:szCs w:val="20"/>
        </w:rPr>
        <w:t>( &amp;</w:t>
      </w:r>
      <w:proofErr w:type="spellStart"/>
      <w:r w:rsidRPr="002B5CB5">
        <w:rPr>
          <w:rFonts w:ascii="Consolas" w:hAnsi="Consolas" w:cs="Consolas"/>
          <w:color w:val="000000"/>
          <w:sz w:val="16"/>
          <w:szCs w:val="20"/>
        </w:rPr>
        <w:t>p_event_data</w:t>
      </w:r>
      <w:proofErr w:type="spellEnd"/>
      <w:r w:rsidRPr="002B5CB5">
        <w:rPr>
          <w:rFonts w:ascii="Consolas" w:hAnsi="Consolas" w:cs="Consolas"/>
          <w:color w:val="000000"/>
          <w:sz w:val="16"/>
          <w:szCs w:val="20"/>
        </w:rPr>
        <w:t>-&gt;</w:t>
      </w:r>
      <w:proofErr w:type="spellStart"/>
      <w:r w:rsidRPr="002B5CB5">
        <w:rPr>
          <w:rFonts w:ascii="Consolas" w:hAnsi="Consolas" w:cs="Consolas"/>
          <w:color w:val="0000C0"/>
          <w:sz w:val="16"/>
          <w:szCs w:val="20"/>
        </w:rPr>
        <w:t>paired_device_link_keys_request</w:t>
      </w:r>
      <w:proofErr w:type="spellEnd"/>
      <w:r w:rsidRPr="002B5CB5">
        <w:rPr>
          <w:rFonts w:ascii="Consolas" w:hAnsi="Consolas" w:cs="Consolas"/>
          <w:color w:val="000000"/>
          <w:sz w:val="16"/>
          <w:szCs w:val="20"/>
        </w:rPr>
        <w:t xml:space="preserve"> ))</w:t>
      </w:r>
    </w:p>
    <w:p w14:paraId="718AF1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7A4CAEEB"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"Key Retrieval Success\n"</w:t>
      </w:r>
      <w:r w:rsidRPr="002B5CB5">
        <w:rPr>
          <w:rFonts w:ascii="Consolas" w:hAnsi="Consolas" w:cs="Consolas"/>
          <w:color w:val="000000"/>
          <w:sz w:val="16"/>
          <w:szCs w:val="20"/>
        </w:rPr>
        <w:t>);</w:t>
      </w:r>
    </w:p>
    <w:p w14:paraId="6ADF5B70"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5C3D17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else</w:t>
      </w:r>
    </w:p>
    <w:p w14:paraId="1446E2B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#endif</w:t>
      </w:r>
    </w:p>
    <w:p w14:paraId="7E73B029"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Until key retrieval implemented above, just fail the request - will cause re-pairing */</w:t>
      </w:r>
    </w:p>
    <w:p w14:paraId="373A0B8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48D8426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"Key Retrieval Failure\n"</w:t>
      </w:r>
      <w:r w:rsidRPr="002B5CB5">
        <w:rPr>
          <w:rFonts w:ascii="Consolas" w:hAnsi="Consolas" w:cs="Consolas"/>
          <w:color w:val="000000"/>
          <w:sz w:val="16"/>
          <w:szCs w:val="20"/>
        </w:rPr>
        <w:t>);</w:t>
      </w:r>
    </w:p>
    <w:p w14:paraId="2B77805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status = </w:t>
      </w:r>
      <w:r w:rsidRPr="002B5CB5">
        <w:rPr>
          <w:rFonts w:ascii="Consolas" w:hAnsi="Consolas" w:cs="Consolas"/>
          <w:i/>
          <w:iCs/>
          <w:color w:val="0000C0"/>
          <w:sz w:val="16"/>
          <w:szCs w:val="20"/>
        </w:rPr>
        <w:t>WICED_BT_ERROR</w:t>
      </w:r>
      <w:r w:rsidRPr="002B5CB5">
        <w:rPr>
          <w:rFonts w:ascii="Consolas" w:hAnsi="Consolas" w:cs="Consolas"/>
          <w:color w:val="000000"/>
          <w:sz w:val="16"/>
          <w:szCs w:val="20"/>
        </w:rPr>
        <w:t>;</w:t>
      </w:r>
    </w:p>
    <w:p w14:paraId="22847D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EDC0B1A" w14:textId="4FBD3814" w:rsidR="006E23C3" w:rsidRPr="002B5CB5" w:rsidRDefault="00230EF3" w:rsidP="00230EF3">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r w:rsidR="006E23C3" w:rsidRPr="002B5CB5">
        <w:rPr>
          <w:sz w:val="18"/>
        </w:rPr>
        <w:t xml:space="preserve"> </w:t>
      </w:r>
    </w:p>
    <w:p w14:paraId="67B1A22C" w14:textId="2BDE3462" w:rsidR="007A7AE9" w:rsidRDefault="007A7AE9" w:rsidP="007A7AE9">
      <w:r>
        <w:t>BT Designer does not provide a template for the keys update event.  So, you need to add the case for that event, which simply calls a write function that we will create next.</w:t>
      </w:r>
    </w:p>
    <w:p w14:paraId="651AAA97"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BTM_PAIRED_DEVICE_LINK_KEYS_UPDATE_EVT</w:t>
      </w:r>
      <w:r w:rsidRPr="002B5CB5">
        <w:rPr>
          <w:rFonts w:ascii="Consolas" w:hAnsi="Consolas" w:cs="Consolas"/>
          <w:color w:val="000000"/>
          <w:sz w:val="16"/>
          <w:szCs w:val="20"/>
        </w:rPr>
        <w:t>:</w:t>
      </w:r>
    </w:p>
    <w:p w14:paraId="4B0F574B"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"BTM_PAIRED_DEVICE_LINK_KEYS_UPDATE_EVT\n"</w:t>
      </w:r>
      <w:r w:rsidRPr="002B5CB5">
        <w:rPr>
          <w:rFonts w:ascii="Consolas" w:hAnsi="Consolas" w:cs="Consolas"/>
          <w:color w:val="000000"/>
          <w:sz w:val="16"/>
          <w:szCs w:val="20"/>
        </w:rPr>
        <w:t>);</w:t>
      </w:r>
    </w:p>
    <w:p w14:paraId="2694BC6D"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key_classicspp_write_link_keys(&amp;p_event_data-&gt;</w:t>
      </w:r>
      <w:r w:rsidRPr="002B5CB5">
        <w:rPr>
          <w:rFonts w:ascii="Consolas" w:hAnsi="Consolas" w:cs="Consolas"/>
          <w:color w:val="0000C0"/>
          <w:sz w:val="16"/>
          <w:szCs w:val="20"/>
        </w:rPr>
        <w:t>paired_device_link_keys_update</w:t>
      </w:r>
      <w:r w:rsidRPr="002B5CB5">
        <w:rPr>
          <w:rFonts w:ascii="Consolas" w:hAnsi="Consolas" w:cs="Consolas"/>
          <w:color w:val="000000"/>
          <w:sz w:val="16"/>
          <w:szCs w:val="20"/>
        </w:rPr>
        <w:t>);</w:t>
      </w:r>
    </w:p>
    <w:p w14:paraId="24A75E1C" w14:textId="330D75D1" w:rsidR="007A7AE9" w:rsidRPr="002B5CB5" w:rsidRDefault="00717040" w:rsidP="00717040">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2DB7202" w14:textId="77777777" w:rsidR="007A7AE9" w:rsidRDefault="007A7AE9" w:rsidP="005C019A"/>
    <w:p w14:paraId="0BF27651" w14:textId="0070770B" w:rsidR="00E06BC4" w:rsidRDefault="007A7AE9" w:rsidP="00A57400">
      <w:pPr>
        <w:keepNext/>
        <w:keepLines/>
      </w:pPr>
      <w:r>
        <w:t>Next, y</w:t>
      </w:r>
      <w:r w:rsidR="00D54DE4">
        <w:t xml:space="preserve">ou need to </w:t>
      </w:r>
      <w:r>
        <w:t xml:space="preserve">write </w:t>
      </w:r>
      <w:r w:rsidR="00D54DE4">
        <w:t xml:space="preserve">the </w:t>
      </w:r>
      <w:r w:rsidR="008D5C1B">
        <w:t>&lt;</w:t>
      </w:r>
      <w:proofErr w:type="spellStart"/>
      <w:r w:rsidR="008D5C1B">
        <w:t>appname</w:t>
      </w:r>
      <w:proofErr w:type="spellEnd"/>
      <w:r w:rsidR="008D5C1B">
        <w:t>&gt;_</w:t>
      </w:r>
      <w:proofErr w:type="spellStart"/>
      <w:r w:rsidR="00D54DE4">
        <w:t>read_link_keys</w:t>
      </w:r>
      <w:proofErr w:type="spellEnd"/>
      <w:r w:rsidR="00D54DE4">
        <w:t xml:space="preserve"> and </w:t>
      </w:r>
      <w:r w:rsidR="008D5C1B">
        <w:t>&lt;</w:t>
      </w:r>
      <w:proofErr w:type="spellStart"/>
      <w:r w:rsidR="008D5C1B">
        <w:t>appname</w:t>
      </w:r>
      <w:proofErr w:type="spellEnd"/>
      <w:r w:rsidR="008D5C1B">
        <w:t>&gt;_</w:t>
      </w:r>
      <w:proofErr w:type="spellStart"/>
      <w:r w:rsidR="00D54DE4">
        <w:t>write_link_keys</w:t>
      </w:r>
      <w:proofErr w:type="spellEnd"/>
      <w:r w:rsidR="00D54DE4">
        <w:t xml:space="preserve"> function</w:t>
      </w:r>
      <w:r w:rsidR="008D5C1B">
        <w:t>s</w:t>
      </w:r>
      <w:r w:rsidR="00D54DE4">
        <w:t xml:space="preserve">.  </w:t>
      </w:r>
      <w:r w:rsidR="0071603D">
        <w:t xml:space="preserve">In our case we will write them so that they </w:t>
      </w:r>
      <w:r>
        <w:t xml:space="preserve">each </w:t>
      </w:r>
      <w:r w:rsidR="00D54DE4">
        <w:t xml:space="preserve">support only one set of saved link keys, and they </w:t>
      </w:r>
      <w:r w:rsidR="002A4E87">
        <w:t xml:space="preserve">each </w:t>
      </w:r>
      <w:r w:rsidR="00D54DE4">
        <w:t>use an entire VSID row.</w:t>
      </w:r>
    </w:p>
    <w:p w14:paraId="5F0ED3B4"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reads the first VSID row into the link keys</w:t>
      </w:r>
    </w:p>
    <w:p w14:paraId="56DC94F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roofErr w:type="spellStart"/>
      <w:r w:rsidRPr="00A57400">
        <w:rPr>
          <w:rFonts w:ascii="Consolas" w:hAnsi="Consolas" w:cs="Consolas"/>
          <w:b/>
          <w:bCs/>
          <w:color w:val="7F0055"/>
          <w:sz w:val="14"/>
          <w:szCs w:val="20"/>
        </w:rPr>
        <w:t>int</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b/>
          <w:bCs/>
          <w:color w:val="000000"/>
          <w:sz w:val="14"/>
          <w:szCs w:val="20"/>
        </w:rPr>
        <w:t>key_classicspp_read_link_keys</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wiced_bt_device_link_keys_t</w:t>
      </w:r>
      <w:proofErr w:type="spellEnd"/>
      <w:r w:rsidRPr="00A57400">
        <w:rPr>
          <w:rFonts w:ascii="Consolas" w:hAnsi="Consolas" w:cs="Consolas"/>
          <w:color w:val="000000"/>
          <w:sz w:val="14"/>
          <w:szCs w:val="20"/>
        </w:rPr>
        <w:t xml:space="preserve"> *keys )</w:t>
      </w:r>
    </w:p>
    <w:p w14:paraId="674C2CE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7064BF2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4068F2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wiced_result_t</w:t>
      </w:r>
      <w:proofErr w:type="spellEnd"/>
      <w:r w:rsidRPr="00A57400">
        <w:rPr>
          <w:rFonts w:ascii="Consolas" w:hAnsi="Consolas" w:cs="Consolas"/>
          <w:color w:val="000000"/>
          <w:sz w:val="14"/>
          <w:szCs w:val="20"/>
        </w:rPr>
        <w:t xml:space="preserve"> result;</w:t>
      </w:r>
    </w:p>
    <w:p w14:paraId="6AAE2CA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b/>
          <w:bCs/>
          <w:color w:val="7F0055"/>
          <w:sz w:val="14"/>
          <w:szCs w:val="20"/>
        </w:rPr>
        <w:t>int</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w:t>
      </w:r>
    </w:p>
    <w:p w14:paraId="36F49F1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188490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 xml:space="preserve"> = wiced_hal_read_nvram(</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w:t>
      </w:r>
      <w:r w:rsidRPr="00A57400">
        <w:rPr>
          <w:rFonts w:ascii="Consolas" w:hAnsi="Consolas" w:cs="Consolas"/>
          <w:b/>
          <w:bCs/>
          <w:color w:val="7F0055"/>
          <w:sz w:val="14"/>
          <w:szCs w:val="20"/>
        </w:rPr>
        <w:t>sizeof</w:t>
      </w:r>
      <w:r w:rsidRPr="00A57400">
        <w:rPr>
          <w:rFonts w:ascii="Consolas" w:hAnsi="Consolas" w:cs="Consolas"/>
          <w:color w:val="000000"/>
          <w:sz w:val="14"/>
          <w:szCs w:val="20"/>
        </w:rPr>
        <w:t>(</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w:t>
      </w:r>
    </w:p>
    <w:p w14:paraId="4466DE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keys,&amp;result</w:t>
      </w:r>
      <w:proofErr w:type="spellEnd"/>
      <w:r w:rsidRPr="00A57400">
        <w:rPr>
          <w:rFonts w:ascii="Consolas" w:hAnsi="Consolas" w:cs="Consolas"/>
          <w:color w:val="000000"/>
          <w:sz w:val="14"/>
          <w:szCs w:val="20"/>
        </w:rPr>
        <w:t>);</w:t>
      </w:r>
    </w:p>
    <w:p w14:paraId="3985B8B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WICED_BT_TRACE(</w:t>
      </w:r>
      <w:r w:rsidRPr="00A57400">
        <w:rPr>
          <w:rFonts w:ascii="Consolas" w:hAnsi="Consolas" w:cs="Consolas"/>
          <w:color w:val="2A00FF"/>
          <w:sz w:val="14"/>
          <w:szCs w:val="20"/>
        </w:rPr>
        <w:t>"NVRAM ID:%d read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 result);</w:t>
      </w:r>
    </w:p>
    <w:p w14:paraId="5A0C741C"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ACF4D6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w:t>
      </w:r>
    </w:p>
    <w:p w14:paraId="6DD88210"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6029B5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4D0F533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5FF85EA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write the link keys into the first VSID row</w:t>
      </w:r>
    </w:p>
    <w:p w14:paraId="565478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roofErr w:type="spellStart"/>
      <w:r w:rsidRPr="00A57400">
        <w:rPr>
          <w:rFonts w:ascii="Consolas" w:hAnsi="Consolas" w:cs="Consolas"/>
          <w:b/>
          <w:bCs/>
          <w:color w:val="7F0055"/>
          <w:sz w:val="14"/>
          <w:szCs w:val="20"/>
        </w:rPr>
        <w:t>int</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b/>
          <w:bCs/>
          <w:color w:val="000000"/>
          <w:sz w:val="14"/>
          <w:szCs w:val="20"/>
        </w:rPr>
        <w:t>key_classicspp_write_link_keys</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wiced_bt_device_link_keys_t</w:t>
      </w:r>
      <w:proofErr w:type="spellEnd"/>
      <w:r w:rsidRPr="00A57400">
        <w:rPr>
          <w:rFonts w:ascii="Consolas" w:hAnsi="Consolas" w:cs="Consolas"/>
          <w:color w:val="000000"/>
          <w:sz w:val="14"/>
          <w:szCs w:val="20"/>
        </w:rPr>
        <w:t xml:space="preserve"> *keys )</w:t>
      </w:r>
    </w:p>
    <w:p w14:paraId="01B2B54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3FE1ABE1"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4F8BA1F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wiced_result_t</w:t>
      </w:r>
      <w:proofErr w:type="spellEnd"/>
      <w:r w:rsidRPr="00A57400">
        <w:rPr>
          <w:rFonts w:ascii="Consolas" w:hAnsi="Consolas" w:cs="Consolas"/>
          <w:color w:val="000000"/>
          <w:sz w:val="14"/>
          <w:szCs w:val="20"/>
        </w:rPr>
        <w:t xml:space="preserve">  result;</w:t>
      </w:r>
    </w:p>
    <w:p w14:paraId="3AD17FA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b/>
          <w:bCs/>
          <w:color w:val="7F0055"/>
          <w:sz w:val="14"/>
          <w:szCs w:val="20"/>
        </w:rPr>
        <w:t>int</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bytes_written</w:t>
      </w:r>
      <w:proofErr w:type="spellEnd"/>
      <w:r w:rsidRPr="00A57400">
        <w:rPr>
          <w:rFonts w:ascii="Consolas" w:hAnsi="Consolas" w:cs="Consolas"/>
          <w:color w:val="000000"/>
          <w:sz w:val="14"/>
          <w:szCs w:val="20"/>
        </w:rPr>
        <w:t xml:space="preserve"> = </w:t>
      </w:r>
      <w:proofErr w:type="spellStart"/>
      <w:r w:rsidRPr="00A57400">
        <w:rPr>
          <w:rFonts w:ascii="Consolas" w:hAnsi="Consolas" w:cs="Consolas"/>
          <w:color w:val="000000"/>
          <w:sz w:val="14"/>
          <w:szCs w:val="20"/>
        </w:rPr>
        <w:t>wiced_hal_write_nvram</w:t>
      </w:r>
      <w:proofErr w:type="spellEnd"/>
      <w:r w:rsidRPr="00A57400">
        <w:rPr>
          <w:rFonts w:ascii="Consolas" w:hAnsi="Consolas" w:cs="Consolas"/>
          <w:color w:val="000000"/>
          <w:sz w:val="14"/>
          <w:szCs w:val="20"/>
        </w:rPr>
        <w:t>(</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proofErr w:type="spellStart"/>
      <w:r w:rsidRPr="00A57400">
        <w:rPr>
          <w:rFonts w:ascii="Consolas" w:hAnsi="Consolas" w:cs="Consolas"/>
          <w:b/>
          <w:bCs/>
          <w:color w:val="7F0055"/>
          <w:sz w:val="14"/>
          <w:szCs w:val="20"/>
        </w:rPr>
        <w:t>sizeof</w:t>
      </w:r>
      <w:proofErr w:type="spellEnd"/>
      <w:r w:rsidRPr="00A57400">
        <w:rPr>
          <w:rFonts w:ascii="Consolas" w:hAnsi="Consolas" w:cs="Consolas"/>
          <w:color w:val="000000"/>
          <w:sz w:val="14"/>
          <w:szCs w:val="20"/>
        </w:rPr>
        <w:t>(</w:t>
      </w:r>
      <w:proofErr w:type="spellStart"/>
      <w:r w:rsidRPr="00A57400">
        <w:rPr>
          <w:rFonts w:ascii="Consolas" w:hAnsi="Consolas" w:cs="Consolas"/>
          <w:color w:val="005032"/>
          <w:sz w:val="14"/>
          <w:szCs w:val="20"/>
        </w:rPr>
        <w:t>wiced_bt_device_link_keys_t</w:t>
      </w:r>
      <w:proofErr w:type="spellEnd"/>
      <w:r w:rsidRPr="00A57400">
        <w:rPr>
          <w:rFonts w:ascii="Consolas" w:hAnsi="Consolas" w:cs="Consolas"/>
          <w:color w:val="000000"/>
          <w:sz w:val="14"/>
          <w:szCs w:val="20"/>
        </w:rPr>
        <w:t>),</w:t>
      </w:r>
    </w:p>
    <w:p w14:paraId="121B44B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*)keys, &amp;result);</w:t>
      </w:r>
    </w:p>
    <w:p w14:paraId="3B27336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9EB24D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WICED_BT_TRACE(</w:t>
      </w:r>
      <w:r w:rsidRPr="00A57400">
        <w:rPr>
          <w:rFonts w:ascii="Consolas" w:hAnsi="Consolas" w:cs="Consolas"/>
          <w:color w:val="2A00FF"/>
          <w:sz w:val="14"/>
          <w:szCs w:val="20"/>
        </w:rPr>
        <w:t>"NVRAM ID:%d written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bytes_written</w:t>
      </w:r>
      <w:proofErr w:type="spellEnd"/>
      <w:r w:rsidRPr="00A57400">
        <w:rPr>
          <w:rFonts w:ascii="Consolas" w:hAnsi="Consolas" w:cs="Consolas"/>
          <w:color w:val="000000"/>
          <w:sz w:val="14"/>
          <w:szCs w:val="20"/>
        </w:rPr>
        <w:t>, result);</w:t>
      </w:r>
    </w:p>
    <w:p w14:paraId="7CF06D8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bytes_written</w:t>
      </w:r>
      <w:proofErr w:type="spellEnd"/>
      <w:r w:rsidRPr="00A57400">
        <w:rPr>
          <w:rFonts w:ascii="Consolas" w:hAnsi="Consolas" w:cs="Consolas"/>
          <w:color w:val="000000"/>
          <w:sz w:val="14"/>
          <w:szCs w:val="20"/>
        </w:rPr>
        <w:t>);</w:t>
      </w:r>
    </w:p>
    <w:p w14:paraId="2DECEFB0" w14:textId="2EA764DC" w:rsidR="00D54DE4" w:rsidRPr="00A57400" w:rsidRDefault="00A57400" w:rsidP="00A57400">
      <w:pPr>
        <w:rPr>
          <w:sz w:val="16"/>
        </w:rPr>
      </w:pPr>
      <w:r w:rsidRPr="00A57400">
        <w:rPr>
          <w:rFonts w:ascii="Consolas" w:hAnsi="Consolas" w:cs="Consolas"/>
          <w:color w:val="000000"/>
          <w:sz w:val="14"/>
          <w:szCs w:val="20"/>
        </w:rPr>
        <w:t>}</w:t>
      </w:r>
    </w:p>
    <w:p w14:paraId="0048F787" w14:textId="29303F4A" w:rsidR="00D54DE4" w:rsidRDefault="00D54DE4" w:rsidP="005C019A">
      <w:r>
        <w:t xml:space="preserve">After you </w:t>
      </w:r>
      <w:r w:rsidR="007A7AE9">
        <w:t xml:space="preserve">write </w:t>
      </w:r>
      <w:r>
        <w:t>these two function</w:t>
      </w:r>
      <w:r w:rsidR="007A7AE9">
        <w:t>s</w:t>
      </w:r>
      <w:r>
        <w:t xml:space="preserve"> you need to </w:t>
      </w:r>
      <w:r w:rsidR="007A7AE9">
        <w:t xml:space="preserve">add a </w:t>
      </w:r>
      <w:r w:rsidR="00011685">
        <w:t>forward declaration</w:t>
      </w:r>
      <w:r>
        <w:t xml:space="preserve"> for </w:t>
      </w:r>
      <w:r w:rsidR="007A7AE9">
        <w:t xml:space="preserve">each </w:t>
      </w:r>
      <w:r>
        <w:t>of them at the top of the file.</w:t>
      </w:r>
    </w:p>
    <w:p w14:paraId="4801B2A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proofErr w:type="spellStart"/>
      <w:r w:rsidRPr="002B5CB5">
        <w:rPr>
          <w:rFonts w:ascii="Consolas" w:hAnsi="Consolas" w:cs="Consolas"/>
          <w:b/>
          <w:bCs/>
          <w:color w:val="7F0055"/>
          <w:sz w:val="16"/>
          <w:szCs w:val="20"/>
        </w:rPr>
        <w:t>int</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b/>
          <w:bCs/>
          <w:color w:val="000000"/>
          <w:sz w:val="16"/>
          <w:szCs w:val="20"/>
        </w:rPr>
        <w:t>key_classicspp_read_link_keys</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color w:val="005032"/>
          <w:sz w:val="16"/>
          <w:szCs w:val="20"/>
        </w:rPr>
        <w:t>wiced_bt_device_link_keys_t</w:t>
      </w:r>
      <w:proofErr w:type="spellEnd"/>
      <w:r w:rsidRPr="002B5CB5">
        <w:rPr>
          <w:rFonts w:ascii="Consolas" w:hAnsi="Consolas" w:cs="Consolas"/>
          <w:color w:val="000000"/>
          <w:sz w:val="16"/>
          <w:szCs w:val="20"/>
        </w:rPr>
        <w:t xml:space="preserve"> *keys );</w:t>
      </w:r>
    </w:p>
    <w:p w14:paraId="042F61E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proofErr w:type="spellStart"/>
      <w:r w:rsidRPr="002B5CB5">
        <w:rPr>
          <w:rFonts w:ascii="Consolas" w:hAnsi="Consolas" w:cs="Consolas"/>
          <w:b/>
          <w:bCs/>
          <w:color w:val="7F0055"/>
          <w:sz w:val="16"/>
          <w:szCs w:val="20"/>
        </w:rPr>
        <w:t>int</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b/>
          <w:bCs/>
          <w:color w:val="000000"/>
          <w:sz w:val="16"/>
          <w:szCs w:val="20"/>
        </w:rPr>
        <w:t>key_classicspp_write_link_keys</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color w:val="005032"/>
          <w:sz w:val="16"/>
          <w:szCs w:val="20"/>
        </w:rPr>
        <w:t>wiced_bt_device_link_keys_t</w:t>
      </w:r>
      <w:proofErr w:type="spellEnd"/>
      <w:r w:rsidRPr="002B5CB5">
        <w:rPr>
          <w:rFonts w:ascii="Consolas" w:hAnsi="Consolas" w:cs="Consolas"/>
          <w:color w:val="000000"/>
          <w:sz w:val="16"/>
          <w:szCs w:val="20"/>
        </w:rPr>
        <w:t xml:space="preserve"> *keys );</w:t>
      </w:r>
    </w:p>
    <w:p w14:paraId="28E522CD" w14:textId="2D13F821" w:rsidR="00D54DE4" w:rsidRDefault="00D54DE4" w:rsidP="005C019A"/>
    <w:p w14:paraId="1FC99B34" w14:textId="4DD4895A" w:rsidR="007A424F" w:rsidRDefault="001B4936" w:rsidP="0062414A">
      <w:pPr>
        <w:pStyle w:val="Heading2"/>
      </w:pPr>
      <w:bookmarkStart w:id="34" w:name="_Toc516492193"/>
      <w:bookmarkStart w:id="35" w:name="_Toc516563365"/>
      <w:bookmarkStart w:id="36" w:name="_Toc516570477"/>
      <w:bookmarkStart w:id="37" w:name="_Toc516570566"/>
      <w:bookmarkStart w:id="38" w:name="_Toc516492194"/>
      <w:bookmarkStart w:id="39" w:name="_Toc516563366"/>
      <w:bookmarkStart w:id="40" w:name="_Toc516570478"/>
      <w:bookmarkStart w:id="41" w:name="_Toc516570567"/>
      <w:bookmarkStart w:id="42" w:name="_Ref516402647"/>
      <w:bookmarkStart w:id="43" w:name="_Toc530074689"/>
      <w:bookmarkEnd w:id="34"/>
      <w:bookmarkEnd w:id="35"/>
      <w:bookmarkEnd w:id="36"/>
      <w:bookmarkEnd w:id="37"/>
      <w:bookmarkEnd w:id="38"/>
      <w:bookmarkEnd w:id="39"/>
      <w:bookmarkEnd w:id="40"/>
      <w:bookmarkEnd w:id="41"/>
      <w:r>
        <w:lastRenderedPageBreak/>
        <w:t xml:space="preserve">Support the </w:t>
      </w:r>
      <w:r w:rsidR="007A424F">
        <w:t>Serial Port Profile</w:t>
      </w:r>
      <w:bookmarkEnd w:id="42"/>
      <w:bookmarkEnd w:id="43"/>
    </w:p>
    <w:p w14:paraId="1C86AD74" w14:textId="768158E3" w:rsidR="00074A29" w:rsidRDefault="00074A29" w:rsidP="00D54CE2">
      <w:r>
        <w:t xml:space="preserve">To make the SPP work you need to initialize the server and provide callbacks for starting and stopping the connection and </w:t>
      </w:r>
      <w:r w:rsidR="007F3752">
        <w:t xml:space="preserve">for </w:t>
      </w:r>
      <w:r>
        <w:t xml:space="preserve">receiving data. </w:t>
      </w:r>
      <w:r w:rsidR="00D54CE2">
        <w:t xml:space="preserve">The WICED Bluetooth SDK contains all the code to implement </w:t>
      </w:r>
      <w:r w:rsidR="007A7AE9">
        <w:t xml:space="preserve">an </w:t>
      </w:r>
      <w:r w:rsidR="00F71FDC">
        <w:t>SPP server in two places: (1)</w:t>
      </w:r>
      <w:r w:rsidR="00D54CE2">
        <w:t xml:space="preserve"> </w:t>
      </w:r>
      <w:r w:rsidR="00F71FDC">
        <w:t>t</w:t>
      </w:r>
      <w:r>
        <w:t xml:space="preserve">he low-level functions are </w:t>
      </w:r>
      <w:r w:rsidR="007F3752">
        <w:t>in a library called "</w:t>
      </w:r>
      <w:proofErr w:type="spellStart"/>
      <w:r w:rsidR="007F3752">
        <w:t>spp_lib</w:t>
      </w:r>
      <w:proofErr w:type="spellEnd"/>
      <w:r w:rsidR="007F3752">
        <w:t>" and</w:t>
      </w:r>
      <w:r w:rsidR="00F71FDC">
        <w:t>; (2)</w:t>
      </w:r>
      <w:r w:rsidR="007F3752">
        <w:t xml:space="preserve"> a</w:t>
      </w:r>
      <w:r w:rsidR="00E4684F">
        <w:t>n example application that demonstrates how to use the SPP library functions</w:t>
      </w:r>
      <w:r>
        <w:t xml:space="preserve"> </w:t>
      </w:r>
      <w:r w:rsidR="00F71FDC">
        <w:t>is</w:t>
      </w:r>
      <w:r>
        <w:t xml:space="preserve"> in </w:t>
      </w:r>
      <w:r w:rsidR="00E4684F">
        <w:t>apps/snip/</w:t>
      </w:r>
      <w:proofErr w:type="spellStart"/>
      <w:r w:rsidR="00E4684F">
        <w:t>bt</w:t>
      </w:r>
      <w:proofErr w:type="spellEnd"/>
      <w:r w:rsidR="00E4684F">
        <w:t>/</w:t>
      </w:r>
      <w:r>
        <w:t>spp.</w:t>
      </w:r>
    </w:p>
    <w:p w14:paraId="4AE511F4" w14:textId="33C027D5" w:rsidR="006666EC" w:rsidRDefault="00440172" w:rsidP="00D54CE2">
      <w:r>
        <w:t xml:space="preserve">After you have created your SPP project with the BT Designer tool, </w:t>
      </w:r>
      <w:r w:rsidR="00AC62AB">
        <w:t>you</w:t>
      </w:r>
      <w:r w:rsidR="00E33D06">
        <w:t xml:space="preserve"> can open snip/</w:t>
      </w:r>
      <w:proofErr w:type="spellStart"/>
      <w:r w:rsidR="00E33D06">
        <w:t>bt</w:t>
      </w:r>
      <w:proofErr w:type="spellEnd"/>
      <w:r w:rsidR="00E33D06">
        <w:t>/</w:t>
      </w:r>
      <w:proofErr w:type="spellStart"/>
      <w:r w:rsidR="00AC62AB">
        <w:t>spp</w:t>
      </w:r>
      <w:proofErr w:type="spellEnd"/>
      <w:r w:rsidR="00E33D06">
        <w:t>/</w:t>
      </w:r>
      <w:proofErr w:type="spellStart"/>
      <w:r w:rsidR="00E33D06">
        <w:t>spp.c</w:t>
      </w:r>
      <w:proofErr w:type="spellEnd"/>
      <w:r w:rsidR="00AC62AB">
        <w:t xml:space="preserve"> example to copy the additional blocks of code that you need.  Typically, I create separate files </w:t>
      </w:r>
      <w:proofErr w:type="spellStart"/>
      <w:r w:rsidR="00AC62AB">
        <w:t>spp.h</w:t>
      </w:r>
      <w:proofErr w:type="spellEnd"/>
      <w:r w:rsidR="00AC62AB">
        <w:t xml:space="preserve"> and </w:t>
      </w:r>
      <w:proofErr w:type="spellStart"/>
      <w:r w:rsidR="00AC62AB">
        <w:t>spp.c</w:t>
      </w:r>
      <w:proofErr w:type="spellEnd"/>
      <w:r w:rsidR="00AC62AB">
        <w:t xml:space="preserve"> </w:t>
      </w:r>
      <w:r w:rsidR="00641B78">
        <w:t xml:space="preserve">in my project </w:t>
      </w:r>
      <w:r w:rsidR="00AC62AB">
        <w:t>to handle all the SPP server functionality.</w:t>
      </w:r>
    </w:p>
    <w:p w14:paraId="4FFD445E" w14:textId="0DCC8314" w:rsidR="00E175B5" w:rsidRDefault="00E33D06" w:rsidP="00D54CE2">
      <w:r>
        <w:t>Note: If you don't see snip/</w:t>
      </w:r>
      <w:proofErr w:type="spellStart"/>
      <w:r>
        <w:t>bt</w:t>
      </w:r>
      <w:proofErr w:type="spellEnd"/>
      <w:r>
        <w:t>/</w:t>
      </w:r>
      <w:proofErr w:type="spellStart"/>
      <w:r w:rsidR="00E4684F">
        <w:t>spp</w:t>
      </w:r>
      <w:proofErr w:type="spellEnd"/>
      <w:r w:rsidR="00E4684F">
        <w:t xml:space="preserve"> in your workspace,</w:t>
      </w:r>
      <w:r w:rsidR="00E175B5">
        <w:t xml:space="preserve"> follow these steps:</w:t>
      </w:r>
    </w:p>
    <w:p w14:paraId="2A14B7A9" w14:textId="7BA0F0F5" w:rsidR="00E175B5" w:rsidRDefault="00E175B5" w:rsidP="00E175B5">
      <w:pPr>
        <w:pStyle w:val="ListParagraph"/>
        <w:numPr>
          <w:ilvl w:val="0"/>
          <w:numId w:val="40"/>
        </w:numPr>
      </w:pPr>
      <w:r>
        <w:t>In the Project Explorer</w:t>
      </w:r>
      <w:r w:rsidR="00E33D06">
        <w:t xml:space="preserve"> window</w:t>
      </w:r>
      <w:r>
        <w:t>, right click on "</w:t>
      </w:r>
      <w:r w:rsidR="00E33D06">
        <w:t>snip</w:t>
      </w:r>
      <w:r>
        <w:t>" and select New -&gt; Folder.</w:t>
      </w:r>
    </w:p>
    <w:p w14:paraId="052683C4" w14:textId="74919FAD" w:rsidR="00E175B5" w:rsidRDefault="00E175B5" w:rsidP="00E175B5">
      <w:pPr>
        <w:pStyle w:val="ListParagraph"/>
        <w:numPr>
          <w:ilvl w:val="0"/>
          <w:numId w:val="40"/>
        </w:numPr>
      </w:pPr>
      <w:r>
        <w:t>Click the "Advanced</w:t>
      </w:r>
      <w:r w:rsidR="00E33D06">
        <w:t xml:space="preserve"> &gt;&gt;</w:t>
      </w:r>
      <w:r>
        <w:t>" button.</w:t>
      </w:r>
    </w:p>
    <w:p w14:paraId="75166C84" w14:textId="7A67C602" w:rsidR="00E175B5" w:rsidRDefault="00E175B5" w:rsidP="00E175B5">
      <w:pPr>
        <w:pStyle w:val="ListParagraph"/>
        <w:numPr>
          <w:ilvl w:val="0"/>
          <w:numId w:val="40"/>
        </w:numPr>
      </w:pPr>
      <w:r>
        <w:t>Select "Link to alternate location (Linked Folder)".</w:t>
      </w:r>
    </w:p>
    <w:p w14:paraId="3403DD36" w14:textId="70255C7D" w:rsidR="00E175B5" w:rsidRDefault="00E175B5" w:rsidP="00E175B5">
      <w:pPr>
        <w:pStyle w:val="ListParagraph"/>
        <w:numPr>
          <w:ilvl w:val="0"/>
          <w:numId w:val="40"/>
        </w:numPr>
      </w:pPr>
      <w:r>
        <w:t>Click the "Browse</w:t>
      </w:r>
      <w:r w:rsidR="00E33D06">
        <w:t>…</w:t>
      </w:r>
      <w:r>
        <w:t>" button.</w:t>
      </w:r>
    </w:p>
    <w:p w14:paraId="0AB74987" w14:textId="7167705B" w:rsidR="00E175B5" w:rsidRDefault="00E175B5" w:rsidP="00E175B5">
      <w:pPr>
        <w:pStyle w:val="ListParagraph"/>
        <w:numPr>
          <w:ilvl w:val="0"/>
          <w:numId w:val="40"/>
        </w:numPr>
      </w:pPr>
      <w:r>
        <w:t xml:space="preserve">Navigate to the WICED Studio Installation location </w:t>
      </w:r>
      <w:r w:rsidR="00E33D06">
        <w:t xml:space="preserve">(e.g. &lt;User&gt;/Documents/WICED-Studio-&lt;version&gt;) </w:t>
      </w:r>
      <w:r>
        <w:t xml:space="preserve">and select the folder </w:t>
      </w:r>
      <w:r w:rsidR="00E33D06">
        <w:t>"…/</w:t>
      </w:r>
      <w:r>
        <w:t>common/apps/snip/</w:t>
      </w:r>
      <w:proofErr w:type="spellStart"/>
      <w:r>
        <w:t>bt</w:t>
      </w:r>
      <w:proofErr w:type="spellEnd"/>
      <w:r>
        <w:t>".</w:t>
      </w:r>
      <w:r w:rsidR="00E33D06">
        <w:t xml:space="preserve"> The window should look like this:</w:t>
      </w:r>
    </w:p>
    <w:p w14:paraId="284E4015" w14:textId="36F069E4" w:rsidR="00E33D06" w:rsidRDefault="00E33D06" w:rsidP="00E33D06">
      <w:pPr>
        <w:pStyle w:val="ListParagraph"/>
      </w:pPr>
    </w:p>
    <w:p w14:paraId="401B2F36" w14:textId="2EFBF0EA" w:rsidR="00E33D06" w:rsidRDefault="00E33D06" w:rsidP="00E33D06">
      <w:pPr>
        <w:pStyle w:val="ListParagraph"/>
      </w:pPr>
      <w:r>
        <w:rPr>
          <w:noProof/>
        </w:rPr>
        <w:drawing>
          <wp:inline distT="0" distB="0" distL="0" distR="0" wp14:anchorId="12561C0C" wp14:editId="144E28DE">
            <wp:extent cx="2472855" cy="293956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83579" cy="2952312"/>
                    </a:xfrm>
                    <a:prstGeom prst="rect">
                      <a:avLst/>
                    </a:prstGeom>
                  </pic:spPr>
                </pic:pic>
              </a:graphicData>
            </a:graphic>
          </wp:inline>
        </w:drawing>
      </w:r>
    </w:p>
    <w:p w14:paraId="76625F56" w14:textId="77777777" w:rsidR="00E33D06" w:rsidRDefault="00E33D06" w:rsidP="00E33D06">
      <w:pPr>
        <w:pStyle w:val="ListParagraph"/>
      </w:pPr>
    </w:p>
    <w:p w14:paraId="6006CD78" w14:textId="5C2080C2" w:rsidR="00E4684F" w:rsidRDefault="00E175B5" w:rsidP="00E175B5">
      <w:pPr>
        <w:pStyle w:val="ListParagraph"/>
        <w:numPr>
          <w:ilvl w:val="0"/>
          <w:numId w:val="40"/>
        </w:numPr>
      </w:pPr>
      <w:r>
        <w:t>Click on "OK".</w:t>
      </w:r>
    </w:p>
    <w:p w14:paraId="65F86C50" w14:textId="6848E182" w:rsidR="00E175B5" w:rsidRDefault="00E175B5" w:rsidP="00E175B5">
      <w:pPr>
        <w:pStyle w:val="ListParagraph"/>
        <w:numPr>
          <w:ilvl w:val="0"/>
          <w:numId w:val="40"/>
        </w:numPr>
      </w:pPr>
      <w:r>
        <w:t>Click on "Finish".</w:t>
      </w:r>
    </w:p>
    <w:p w14:paraId="54440F10" w14:textId="750BB2CD" w:rsidR="0077574F" w:rsidRDefault="0077574F" w:rsidP="0077574F">
      <w:pPr>
        <w:pStyle w:val="Heading3"/>
      </w:pPr>
      <w:r>
        <w:lastRenderedPageBreak/>
        <w:t>makefile.mk</w:t>
      </w:r>
    </w:p>
    <w:p w14:paraId="19E622B1" w14:textId="0DCDB2FF" w:rsidR="006666EC" w:rsidRDefault="007741A0" w:rsidP="0067023C">
      <w:pPr>
        <w:keepNext/>
        <w:keepLines/>
      </w:pPr>
      <w:r>
        <w:t>There are</w:t>
      </w:r>
      <w:r w:rsidR="00ED491E">
        <w:t xml:space="preserve"> two changes that need to happen to the </w:t>
      </w:r>
      <w:r w:rsidR="007A7AE9">
        <w:t xml:space="preserve">file </w:t>
      </w:r>
      <w:r w:rsidR="00ED491E">
        <w:t>makefile.mk.  First</w:t>
      </w:r>
      <w:r w:rsidR="00074A29">
        <w:t>,</w:t>
      </w:r>
      <w:r w:rsidR="00ED491E">
        <w:t xml:space="preserve"> you need to add </w:t>
      </w:r>
      <w:proofErr w:type="spellStart"/>
      <w:r w:rsidR="00ED491E">
        <w:t>spp_lib.a</w:t>
      </w:r>
      <w:proofErr w:type="spellEnd"/>
      <w:r w:rsidR="00ED491E">
        <w:t xml:space="preserve"> so that you can link the SPP </w:t>
      </w:r>
      <w:r w:rsidR="00F26AFC">
        <w:t xml:space="preserve">library </w:t>
      </w:r>
      <w:r w:rsidR="00ED491E">
        <w:t xml:space="preserve">functions.  </w:t>
      </w:r>
      <w:r w:rsidR="007A7AE9">
        <w:t>Second</w:t>
      </w:r>
      <w:r w:rsidR="007046C7">
        <w:t>, w</w:t>
      </w:r>
      <w:r w:rsidR="006666EC">
        <w:t xml:space="preserve">hen you add new </w:t>
      </w:r>
      <w:r w:rsidR="00FF52FC">
        <w:t xml:space="preserve">source </w:t>
      </w:r>
      <w:r w:rsidR="006666EC">
        <w:t xml:space="preserve">files to your project </w:t>
      </w:r>
      <w:r w:rsidR="007A7AE9">
        <w:t xml:space="preserve">(like </w:t>
      </w:r>
      <w:proofErr w:type="spellStart"/>
      <w:r w:rsidR="007A7AE9">
        <w:t>spp.c</w:t>
      </w:r>
      <w:proofErr w:type="spellEnd"/>
      <w:r w:rsidR="007A7AE9">
        <w:t xml:space="preserve">) </w:t>
      </w:r>
      <w:r w:rsidR="006666EC">
        <w:t>you need to add them</w:t>
      </w:r>
      <w:r w:rsidR="00074A29">
        <w:t xml:space="preserve"> to makefile.mk as well</w:t>
      </w:r>
      <w:r w:rsidR="00AC62AB">
        <w:t>:</w:t>
      </w:r>
    </w:p>
    <w:p w14:paraId="61972E25"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 xml:space="preserve">APP_SRC </w:t>
      </w:r>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key_ClassicSpp.c</w:t>
      </w:r>
      <w:proofErr w:type="spellEnd"/>
    </w:p>
    <w:p w14:paraId="7FD23461"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key_ClassicSpp_sdp_db.c</w:t>
      </w:r>
      <w:proofErr w:type="spellEnd"/>
    </w:p>
    <w:p w14:paraId="3E305F81" w14:textId="22F6B6EF"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21888" behindDoc="0" locked="0" layoutInCell="1" allowOverlap="1" wp14:anchorId="558E6D32" wp14:editId="1495F36E">
                <wp:simplePos x="0" y="0"/>
                <wp:positionH relativeFrom="column">
                  <wp:posOffset>373711</wp:posOffset>
                </wp:positionH>
                <wp:positionV relativeFrom="paragraph">
                  <wp:posOffset>100137</wp:posOffset>
                </wp:positionV>
                <wp:extent cx="1144988" cy="143123"/>
                <wp:effectExtent l="19050" t="19050" r="17145" b="28575"/>
                <wp:wrapNone/>
                <wp:docPr id="39" name="Rectangle: Rounded Corners 39"/>
                <wp:cNvGraphicFramePr/>
                <a:graphic xmlns:a="http://schemas.openxmlformats.org/drawingml/2006/main">
                  <a:graphicData uri="http://schemas.microsoft.com/office/word/2010/wordprocessingShape">
                    <wps:wsp>
                      <wps:cNvSpPr/>
                      <wps:spPr>
                        <a:xfrm>
                          <a:off x="0" y="0"/>
                          <a:ext cx="1144988" cy="14312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1C5DE4" id="Rectangle: Rounded Corners 39" o:spid="_x0000_s1026" style="position:absolute;margin-left:29.45pt;margin-top:7.9pt;width:90.15pt;height:11.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" filled="f" strokecolor="red" strokeweight="2.25pt">
                <v:stroke joinstyle="miter"/>
              </v:roundrect>
            </w:pict>
          </mc:Fallback>
        </mc:AlternateContent>
      </w:r>
      <w:r w:rsidR="0067023C" w:rsidRPr="004741BC">
        <w:rPr>
          <w:rFonts w:ascii="Courier New" w:hAnsi="Courier New" w:cs="Courier New"/>
          <w:b/>
          <w:bCs/>
          <w:color w:val="4E76D6"/>
          <w:sz w:val="16"/>
          <w:szCs w:val="20"/>
        </w:rPr>
        <w:t>APP_SRC +</w:t>
      </w:r>
      <w:r w:rsidR="0067023C" w:rsidRPr="004741BC">
        <w:rPr>
          <w:rFonts w:ascii="Courier New" w:hAnsi="Courier New" w:cs="Courier New"/>
          <w:color w:val="000000"/>
          <w:sz w:val="16"/>
          <w:szCs w:val="20"/>
        </w:rPr>
        <w:t xml:space="preserve">= </w:t>
      </w:r>
      <w:proofErr w:type="spellStart"/>
      <w:r w:rsidR="0067023C" w:rsidRPr="004741BC">
        <w:rPr>
          <w:rFonts w:ascii="Courier New" w:hAnsi="Courier New" w:cs="Courier New"/>
          <w:color w:val="000000"/>
          <w:sz w:val="16"/>
          <w:szCs w:val="20"/>
        </w:rPr>
        <w:t>wiced_bt_cfg.c</w:t>
      </w:r>
      <w:proofErr w:type="spellEnd"/>
    </w:p>
    <w:p w14:paraId="60CCB1DA" w14:textId="1C70804C"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spp.c</w:t>
      </w:r>
      <w:proofErr w:type="spellEnd"/>
    </w:p>
    <w:p w14:paraId="27CFD7CE" w14:textId="3B2B3839"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6B96CAFB" w14:textId="3E36F24B"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-DWICED_BT_TRACE_ENABLE</w:t>
      </w:r>
    </w:p>
    <w:p w14:paraId="12F5F486" w14:textId="5D845E5D"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00B27D8B" w14:textId="44A7799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color w:val="3F7F5F"/>
          <w:sz w:val="16"/>
          <w:szCs w:val="20"/>
        </w:rPr>
        <w:t># If defined, HCI traces are sent over transport/WICED HCI interface</w:t>
      </w:r>
    </w:p>
    <w:p w14:paraId="5A86EE33" w14:textId="6C6DD2BF"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-DHCI_TRACE_OVER_TRANSPORT</w:t>
      </w:r>
    </w:p>
    <w:p w14:paraId="056CF6EB" w14:textId="59FD98B8"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77184" behindDoc="0" locked="0" layoutInCell="1" allowOverlap="1" wp14:anchorId="731EF0AA" wp14:editId="67F738E4">
                <wp:simplePos x="0" y="0"/>
                <wp:positionH relativeFrom="column">
                  <wp:posOffset>404799</wp:posOffset>
                </wp:positionH>
                <wp:positionV relativeFrom="paragraph">
                  <wp:posOffset>73025</wp:posOffset>
                </wp:positionV>
                <wp:extent cx="1995778" cy="198755"/>
                <wp:effectExtent l="19050" t="19050" r="24130" b="10795"/>
                <wp:wrapNone/>
                <wp:docPr id="3" name="Rectangle: Rounded Corners 3"/>
                <wp:cNvGraphicFramePr/>
                <a:graphic xmlns:a="http://schemas.openxmlformats.org/drawingml/2006/main">
                  <a:graphicData uri="http://schemas.microsoft.com/office/word/2010/wordprocessingShape">
                    <wps:wsp>
                      <wps:cNvSpPr/>
                      <wps:spPr>
                        <a:xfrm>
                          <a:off x="0" y="0"/>
                          <a:ext cx="1995778" cy="1987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46EB9" id="Rectangle: Rounded Corners 3" o:spid="_x0000_s1026" style="position:absolute;margin-left:31.85pt;margin-top:5.75pt;width:157.15pt;height:15.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" filled="f" strokecolor="red" strokeweight="2.25pt">
                <v:stroke joinstyle="miter"/>
              </v:roundrect>
            </w:pict>
          </mc:Fallback>
        </mc:AlternateContent>
      </w:r>
    </w:p>
    <w:p w14:paraId="404952E3" w14:textId="1EB67D9C" w:rsidR="0067023C" w:rsidRPr="004741BC" w:rsidRDefault="0067023C" w:rsidP="0067023C">
      <w:pPr>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$(NAME)_COMPONENTS :</w:t>
      </w:r>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spp_lib.a</w:t>
      </w:r>
      <w:proofErr w:type="spellEnd"/>
    </w:p>
    <w:p w14:paraId="45B3BDC2" w14:textId="4A9F41EF" w:rsidR="00B048D6" w:rsidRDefault="00B048D6" w:rsidP="00D54CE2"/>
    <w:p w14:paraId="65C209EE" w14:textId="1A2257C4" w:rsidR="006666EC" w:rsidRDefault="0077574F" w:rsidP="0077574F">
      <w:pPr>
        <w:pStyle w:val="Heading3"/>
      </w:pPr>
      <w:proofErr w:type="spellStart"/>
      <w:r>
        <w:t>spp.h</w:t>
      </w:r>
      <w:proofErr w:type="spellEnd"/>
    </w:p>
    <w:p w14:paraId="66C8C94F" w14:textId="4D4BEF4F" w:rsidR="00E4684F" w:rsidRDefault="00E4684F" w:rsidP="00D54CE2">
      <w:r>
        <w:t xml:space="preserve">Create a new file in the project folder called </w:t>
      </w:r>
      <w:proofErr w:type="spellStart"/>
      <w:r>
        <w:t>spp.h</w:t>
      </w:r>
      <w:proofErr w:type="spellEnd"/>
      <w:r>
        <w:t xml:space="preserve">. In that file, I just add the </w:t>
      </w:r>
      <w:r w:rsidRPr="00E4684F">
        <w:rPr>
          <w:i/>
        </w:rPr>
        <w:t>#pragma once</w:t>
      </w:r>
      <w:r>
        <w:t xml:space="preserve"> and then provide a function prototype for the public interface to the server:</w:t>
      </w:r>
    </w:p>
    <w:p w14:paraId="6B3B602D" w14:textId="042FE0B9" w:rsidR="00967F1B" w:rsidRPr="004741BC" w:rsidRDefault="00967F1B" w:rsidP="00967F1B">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#pragma</w:t>
      </w:r>
      <w:r w:rsidRPr="004741BC">
        <w:rPr>
          <w:rFonts w:ascii="Consolas" w:hAnsi="Consolas" w:cs="Consolas"/>
          <w:color w:val="000000"/>
          <w:sz w:val="16"/>
          <w:szCs w:val="20"/>
        </w:rPr>
        <w:t xml:space="preserve"> ONCE</w:t>
      </w:r>
    </w:p>
    <w:p w14:paraId="2C948336" w14:textId="5FE58692" w:rsidR="007046C7" w:rsidRPr="004741BC" w:rsidRDefault="00967F1B" w:rsidP="00967F1B">
      <w:pPr>
        <w:ind w:left="720"/>
        <w:rPr>
          <w:sz w:val="18"/>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spp_start</w:t>
      </w:r>
      <w:proofErr w:type="spellEnd"/>
      <w:r w:rsidRPr="004741BC">
        <w:rPr>
          <w:rFonts w:ascii="Consolas" w:hAnsi="Consolas" w:cs="Consolas"/>
          <w:color w:val="000000"/>
          <w:sz w:val="16"/>
          <w:szCs w:val="20"/>
        </w:rPr>
        <w:t>();</w:t>
      </w:r>
    </w:p>
    <w:p w14:paraId="7B796A25" w14:textId="77777777" w:rsidR="00350C13" w:rsidRDefault="00350C13">
      <w:pPr>
        <w:rPr>
          <w:rFonts w:ascii="Cambria" w:eastAsia="Times New Roman" w:hAnsi="Cambria"/>
          <w:b/>
          <w:bCs/>
          <w:color w:val="4F81BD"/>
        </w:rPr>
      </w:pPr>
      <w:r>
        <w:br w:type="page"/>
      </w:r>
    </w:p>
    <w:p w14:paraId="02FBBEFA" w14:textId="555A1235" w:rsidR="0077574F" w:rsidRDefault="0077574F" w:rsidP="0077574F">
      <w:pPr>
        <w:pStyle w:val="Heading3"/>
      </w:pPr>
      <w:proofErr w:type="spellStart"/>
      <w:r>
        <w:lastRenderedPageBreak/>
        <w:t>spp.c</w:t>
      </w:r>
      <w:proofErr w:type="spellEnd"/>
    </w:p>
    <w:p w14:paraId="2CA669DA" w14:textId="2D7D18C9" w:rsidR="00E4684F" w:rsidRDefault="00E4684F" w:rsidP="00D54CE2">
      <w:r>
        <w:t xml:space="preserve">Create another new file in the project folder called </w:t>
      </w:r>
      <w:proofErr w:type="spellStart"/>
      <w:r>
        <w:t>spp.c</w:t>
      </w:r>
      <w:proofErr w:type="spellEnd"/>
      <w:r>
        <w:t xml:space="preserve">. First, I'll add the </w:t>
      </w:r>
      <w:r w:rsidRPr="00E4684F">
        <w:rPr>
          <w:i/>
        </w:rPr>
        <w:t>#defines</w:t>
      </w:r>
      <w:r>
        <w:t xml:space="preserve"> that are need</w:t>
      </w:r>
      <w:r w:rsidR="002B5CB5">
        <w:t>ed</w:t>
      </w:r>
      <w:r>
        <w:t xml:space="preserve"> to get acc</w:t>
      </w:r>
      <w:r w:rsidR="002B5CB5">
        <w:t>ess to</w:t>
      </w:r>
      <w:r>
        <w:t xml:space="preserve"> the required functions:</w:t>
      </w:r>
    </w:p>
    <w:p w14:paraId="79442908" w14:textId="65C7F4BC" w:rsidR="007046C7" w:rsidRDefault="007046C7" w:rsidP="00D54CE2">
      <w:r>
        <w:t xml:space="preserve">In </w:t>
      </w:r>
      <w:proofErr w:type="spellStart"/>
      <w:r>
        <w:t>spp.c</w:t>
      </w:r>
      <w:proofErr w:type="spellEnd"/>
      <w:r>
        <w:t xml:space="preserve"> you </w:t>
      </w:r>
      <w:r w:rsidR="007A7AE9">
        <w:t xml:space="preserve">first </w:t>
      </w:r>
      <w:r>
        <w:t>need add #</w:t>
      </w:r>
      <w:r w:rsidR="002B5CB5">
        <w:t>include</w:t>
      </w:r>
      <w:r>
        <w:t>s to get all the required functions</w:t>
      </w:r>
      <w:r w:rsidR="002B5CB5">
        <w:t xml:space="preserve"> and #defines for some SPP parameters:</w:t>
      </w:r>
    </w:p>
    <w:p w14:paraId="0A0957C1"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spp.h</w:t>
      </w:r>
      <w:proofErr w:type="spellEnd"/>
      <w:r w:rsidRPr="004741BC">
        <w:rPr>
          <w:rFonts w:ascii="Consolas" w:hAnsi="Consolas" w:cs="Consolas"/>
          <w:color w:val="2A00FF"/>
          <w:sz w:val="16"/>
          <w:szCs w:val="20"/>
        </w:rPr>
        <w:t>"</w:t>
      </w:r>
    </w:p>
    <w:p w14:paraId="23784B60"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wiced.h</w:t>
      </w:r>
      <w:proofErr w:type="spellEnd"/>
      <w:r w:rsidRPr="004741BC">
        <w:rPr>
          <w:rFonts w:ascii="Consolas" w:hAnsi="Consolas" w:cs="Consolas"/>
          <w:color w:val="2A00FF"/>
          <w:sz w:val="16"/>
          <w:szCs w:val="20"/>
        </w:rPr>
        <w:t>"</w:t>
      </w:r>
    </w:p>
    <w:p w14:paraId="58F0678F"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stddef.h</w:t>
      </w:r>
      <w:proofErr w:type="spellEnd"/>
      <w:r w:rsidRPr="004741BC">
        <w:rPr>
          <w:rFonts w:ascii="Consolas" w:hAnsi="Consolas" w:cs="Consolas"/>
          <w:color w:val="2A00FF"/>
          <w:sz w:val="16"/>
          <w:szCs w:val="20"/>
        </w:rPr>
        <w:t>"</w:t>
      </w:r>
    </w:p>
    <w:p w14:paraId="19C1AFF2"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bt_types.h</w:t>
      </w:r>
      <w:proofErr w:type="spellEnd"/>
      <w:r w:rsidRPr="004741BC">
        <w:rPr>
          <w:rFonts w:ascii="Consolas" w:hAnsi="Consolas" w:cs="Consolas"/>
          <w:color w:val="2A00FF"/>
          <w:sz w:val="16"/>
          <w:szCs w:val="20"/>
        </w:rPr>
        <w:t>"</w:t>
      </w:r>
    </w:p>
    <w:p w14:paraId="368785F8"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wiced_bt_spp.h</w:t>
      </w:r>
      <w:proofErr w:type="spellEnd"/>
      <w:r w:rsidRPr="004741BC">
        <w:rPr>
          <w:rFonts w:ascii="Consolas" w:hAnsi="Consolas" w:cs="Consolas"/>
          <w:color w:val="2A00FF"/>
          <w:sz w:val="16"/>
          <w:szCs w:val="20"/>
        </w:rPr>
        <w:t>"</w:t>
      </w:r>
    </w:p>
    <w:p w14:paraId="3932F123" w14:textId="4304BFCA" w:rsidR="007046C7" w:rsidRPr="004741BC" w:rsidRDefault="002B5CB5" w:rsidP="002B5CB5">
      <w:pPr>
        <w:ind w:left="720"/>
        <w:rPr>
          <w:rFonts w:ascii="Consolas" w:hAnsi="Consolas" w:cs="Consolas"/>
          <w:color w:val="2A00FF"/>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wiced_bt_trace.h</w:t>
      </w:r>
      <w:proofErr w:type="spellEnd"/>
      <w:r w:rsidRPr="004741BC">
        <w:rPr>
          <w:rFonts w:ascii="Consolas" w:hAnsi="Consolas" w:cs="Consolas"/>
          <w:color w:val="2A00FF"/>
          <w:sz w:val="16"/>
          <w:szCs w:val="20"/>
        </w:rPr>
        <w:t>"</w:t>
      </w:r>
    </w:p>
    <w:p w14:paraId="3F927A99" w14:textId="77777777" w:rsidR="002B5CB5" w:rsidRPr="004741BC" w:rsidRDefault="002B5CB5" w:rsidP="002B5CB5">
      <w:pPr>
        <w:autoSpaceDE w:val="0"/>
        <w:autoSpaceDN w:val="0"/>
        <w:adjustRightInd w:val="0"/>
        <w:spacing w:after="0" w:line="240" w:lineRule="auto"/>
        <w:ind w:firstLine="720"/>
        <w:rPr>
          <w:rFonts w:ascii="Consolas" w:hAnsi="Consolas" w:cs="Consolas"/>
          <w:sz w:val="16"/>
          <w:szCs w:val="20"/>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SPP_RFCOMM_SCN  (1)</w:t>
      </w:r>
    </w:p>
    <w:p w14:paraId="622F70E2" w14:textId="4F2F4B84" w:rsidR="002B5CB5" w:rsidRPr="004741BC" w:rsidRDefault="002B5CB5" w:rsidP="002B5CB5">
      <w:pPr>
        <w:ind w:left="720"/>
        <w:rPr>
          <w:sz w:val="18"/>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MAX_TX_BUFFER   (1017)</w:t>
      </w:r>
    </w:p>
    <w:p w14:paraId="1BD28BF0" w14:textId="1DC6FD34" w:rsidR="00416B2E" w:rsidRDefault="00416B2E" w:rsidP="00416B2E">
      <w:pPr>
        <w:keepNext/>
      </w:pPr>
      <w:r>
        <w:t>Next you need to include forward declarations for the SPP handler functions that we will write in a minute.</w:t>
      </w:r>
    </w:p>
    <w:p w14:paraId="774F28E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spp_connection_up_callback</w:t>
      </w:r>
      <w:proofErr w:type="spellEnd"/>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bda</w:t>
      </w:r>
      <w:proofErr w:type="spellEnd"/>
      <w:r w:rsidRPr="004741BC">
        <w:rPr>
          <w:rFonts w:ascii="Consolas" w:hAnsi="Consolas" w:cs="Consolas"/>
          <w:color w:val="000000"/>
          <w:sz w:val="16"/>
          <w:szCs w:val="20"/>
        </w:rPr>
        <w:t>);</w:t>
      </w:r>
    </w:p>
    <w:p w14:paraId="32E171B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spp_connection_down_callback</w:t>
      </w:r>
      <w:proofErr w:type="spellEnd"/>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0425563" w14:textId="6A5B4E9E" w:rsidR="00416B2E" w:rsidRPr="00416B2E" w:rsidRDefault="00416B2E" w:rsidP="00416B2E">
      <w:pPr>
        <w:ind w:left="720"/>
        <w:rPr>
          <w:sz w:val="18"/>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proofErr w:type="spellStart"/>
      <w:r w:rsidRPr="004741BC">
        <w:rPr>
          <w:rFonts w:ascii="Consolas" w:hAnsi="Consolas" w:cs="Consolas"/>
          <w:color w:val="005032"/>
          <w:sz w:val="16"/>
          <w:szCs w:val="20"/>
        </w:rPr>
        <w:t>wiced_bool_t</w:t>
      </w:r>
      <w:proofErr w:type="spellEnd"/>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spp_rx_data_callback</w:t>
      </w:r>
      <w:proofErr w:type="spellEnd"/>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 xml:space="preserve">,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w:t>
      </w:r>
    </w:p>
    <w:p w14:paraId="698856CF" w14:textId="1D188210" w:rsidR="007046C7" w:rsidRDefault="007046C7" w:rsidP="005A1278">
      <w:pPr>
        <w:keepNext/>
      </w:pPr>
      <w:r>
        <w:t xml:space="preserve">Then you declare a variable called </w:t>
      </w:r>
      <w:proofErr w:type="spellStart"/>
      <w:r>
        <w:t>spp_handle</w:t>
      </w:r>
      <w:proofErr w:type="spellEnd"/>
      <w:r>
        <w:t xml:space="preserve"> to hold the current handle of the SPP connection</w:t>
      </w:r>
      <w:r w:rsidR="002B5CB5">
        <w:t xml:space="preserve"> and a structure of type </w:t>
      </w:r>
      <w:proofErr w:type="spellStart"/>
      <w:r w:rsidR="002B5CB5">
        <w:t>wiced_bt_spp_reg_t</w:t>
      </w:r>
      <w:proofErr w:type="spellEnd"/>
      <w:r w:rsidR="002B5CB5">
        <w:t xml:space="preserve"> called </w:t>
      </w:r>
      <w:proofErr w:type="spellStart"/>
      <w:r w:rsidR="002B5CB5">
        <w:t>spp_reg</w:t>
      </w:r>
      <w:proofErr w:type="spellEnd"/>
      <w:r w:rsidR="002B5CB5">
        <w:t xml:space="preserve"> which holds all the configuration information for the SPP Server</w:t>
      </w:r>
      <w:r>
        <w:t xml:space="preserve">. </w:t>
      </w:r>
    </w:p>
    <w:p w14:paraId="3CB3CAAD"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static</w:t>
      </w:r>
      <w:r w:rsidRPr="002B5CB5">
        <w:rPr>
          <w:rFonts w:ascii="Consolas" w:hAnsi="Consolas" w:cs="Consolas"/>
          <w:color w:val="000000"/>
          <w:sz w:val="16"/>
          <w:szCs w:val="20"/>
        </w:rPr>
        <w:t xml:space="preserve"> </w:t>
      </w:r>
      <w:r w:rsidRPr="002B5CB5">
        <w:rPr>
          <w:rFonts w:ascii="Consolas" w:hAnsi="Consolas" w:cs="Consolas"/>
          <w:color w:val="005032"/>
          <w:sz w:val="16"/>
          <w:szCs w:val="20"/>
        </w:rPr>
        <w:t>uint16_t</w:t>
      </w: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spp_handle</w:t>
      </w:r>
      <w:proofErr w:type="spellEnd"/>
      <w:r w:rsidRPr="002B5CB5">
        <w:rPr>
          <w:rFonts w:ascii="Consolas" w:hAnsi="Consolas" w:cs="Consolas"/>
          <w:color w:val="000000"/>
          <w:sz w:val="16"/>
          <w:szCs w:val="20"/>
        </w:rPr>
        <w:t>;</w:t>
      </w:r>
    </w:p>
    <w:p w14:paraId="5873353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p>
    <w:p w14:paraId="56CCC40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proofErr w:type="spellStart"/>
      <w:r w:rsidRPr="002B5CB5">
        <w:rPr>
          <w:rFonts w:ascii="Consolas" w:hAnsi="Consolas" w:cs="Consolas"/>
          <w:color w:val="005032"/>
          <w:sz w:val="16"/>
          <w:szCs w:val="20"/>
        </w:rPr>
        <w:t>wiced_bt_spp_reg_t</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spp_reg</w:t>
      </w:r>
      <w:proofErr w:type="spellEnd"/>
      <w:r w:rsidRPr="002B5CB5">
        <w:rPr>
          <w:rFonts w:ascii="Consolas" w:hAnsi="Consolas" w:cs="Consolas"/>
          <w:color w:val="000000"/>
          <w:sz w:val="16"/>
          <w:szCs w:val="20"/>
        </w:rPr>
        <w:t xml:space="preserve"> =</w:t>
      </w:r>
    </w:p>
    <w:p w14:paraId="088882CE"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w:t>
      </w:r>
    </w:p>
    <w:p w14:paraId="780ED8E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SPP_RFCOMM_SCN,                     </w:t>
      </w:r>
      <w:r w:rsidRPr="002B5CB5">
        <w:rPr>
          <w:rFonts w:ascii="Consolas" w:hAnsi="Consolas" w:cs="Consolas"/>
          <w:color w:val="3F7F5F"/>
          <w:sz w:val="16"/>
          <w:szCs w:val="20"/>
        </w:rPr>
        <w:t>/* RFCOMM service channel number for SPP connection */</w:t>
      </w:r>
    </w:p>
    <w:p w14:paraId="6CA3D501"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MAX_TX_BUFFER,                      </w:t>
      </w:r>
      <w:r w:rsidRPr="002B5CB5">
        <w:rPr>
          <w:rFonts w:ascii="Consolas" w:hAnsi="Consolas" w:cs="Consolas"/>
          <w:color w:val="3F7F5F"/>
          <w:sz w:val="16"/>
          <w:szCs w:val="20"/>
        </w:rPr>
        <w:t>/* RFCOMM MTU for SPP connection */</w:t>
      </w:r>
    </w:p>
    <w:p w14:paraId="642F8577"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spp_connection_up_callback</w:t>
      </w:r>
      <w:proofErr w:type="spellEnd"/>
      <w:r w:rsidRPr="002B5CB5">
        <w:rPr>
          <w:rFonts w:ascii="Consolas" w:hAnsi="Consolas" w:cs="Consolas"/>
          <w:color w:val="000000"/>
          <w:sz w:val="16"/>
          <w:szCs w:val="20"/>
        </w:rPr>
        <w:t xml:space="preserve">,         </w:t>
      </w:r>
      <w:r w:rsidRPr="002B5CB5">
        <w:rPr>
          <w:rFonts w:ascii="Consolas" w:hAnsi="Consolas" w:cs="Consolas"/>
          <w:color w:val="3F7F5F"/>
          <w:sz w:val="16"/>
          <w:szCs w:val="20"/>
        </w:rPr>
        <w:t>/* SPP connection established */</w:t>
      </w:r>
    </w:p>
    <w:p w14:paraId="02B62DBB" w14:textId="77777777" w:rsidR="004741BC"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NULL,                               </w:t>
      </w:r>
      <w:r w:rsidRPr="002B5CB5">
        <w:rPr>
          <w:rFonts w:ascii="Consolas" w:hAnsi="Consolas" w:cs="Consolas"/>
          <w:color w:val="3F7F5F"/>
          <w:sz w:val="16"/>
          <w:szCs w:val="20"/>
        </w:rPr>
        <w:t xml:space="preserve">/* SPP connection establishment failed, not used because </w:t>
      </w:r>
      <w:r w:rsidR="004741BC">
        <w:rPr>
          <w:rFonts w:ascii="Consolas" w:hAnsi="Consolas" w:cs="Consolas"/>
          <w:color w:val="3F7F5F"/>
          <w:sz w:val="16"/>
          <w:szCs w:val="20"/>
        </w:rPr>
        <w:t xml:space="preserve"> </w:t>
      </w:r>
    </w:p>
    <w:p w14:paraId="0E201B0C" w14:textId="2F8577C2" w:rsidR="002B5CB5" w:rsidRPr="004741BC" w:rsidRDefault="004741BC" w:rsidP="004741BC">
      <w:pPr>
        <w:autoSpaceDE w:val="0"/>
        <w:autoSpaceDN w:val="0"/>
        <w:adjustRightInd w:val="0"/>
        <w:spacing w:after="0" w:line="240" w:lineRule="auto"/>
        <w:ind w:left="4320"/>
        <w:rPr>
          <w:rFonts w:ascii="Consolas" w:hAnsi="Consolas" w:cs="Consolas"/>
          <w:color w:val="3F7F5F"/>
          <w:sz w:val="16"/>
          <w:szCs w:val="20"/>
        </w:rPr>
      </w:pPr>
      <w:r>
        <w:rPr>
          <w:rFonts w:ascii="Consolas" w:hAnsi="Consolas" w:cs="Consolas"/>
          <w:color w:val="000000"/>
          <w:sz w:val="16"/>
          <w:szCs w:val="20"/>
        </w:rPr>
        <w:t xml:space="preserve">  </w:t>
      </w:r>
      <w:r w:rsidR="002B5CB5" w:rsidRPr="002B5CB5">
        <w:rPr>
          <w:rFonts w:ascii="Consolas" w:hAnsi="Consolas" w:cs="Consolas"/>
          <w:color w:val="3F7F5F"/>
          <w:sz w:val="16"/>
          <w:szCs w:val="20"/>
        </w:rPr>
        <w:t xml:space="preserve">this </w:t>
      </w:r>
      <w:r w:rsidR="002B5CB5" w:rsidRPr="002B5CB5">
        <w:rPr>
          <w:rFonts w:ascii="Consolas" w:hAnsi="Consolas" w:cs="Consolas"/>
          <w:color w:val="3F7F5F"/>
          <w:sz w:val="16"/>
          <w:szCs w:val="20"/>
          <w:u w:val="single"/>
        </w:rPr>
        <w:t>app</w:t>
      </w:r>
      <w:r w:rsidR="002B5CB5" w:rsidRPr="002B5CB5">
        <w:rPr>
          <w:rFonts w:ascii="Consolas" w:hAnsi="Consolas" w:cs="Consolas"/>
          <w:color w:val="3F7F5F"/>
          <w:sz w:val="16"/>
          <w:szCs w:val="20"/>
        </w:rPr>
        <w:t xml:space="preserve"> never initiates connection */</w:t>
      </w:r>
    </w:p>
    <w:p w14:paraId="1F50F23E" w14:textId="77777777" w:rsidR="002B5CB5"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NULL,                               </w:t>
      </w:r>
      <w:r w:rsidRPr="002B5CB5">
        <w:rPr>
          <w:rFonts w:ascii="Consolas" w:hAnsi="Consolas" w:cs="Consolas"/>
          <w:color w:val="3F7F5F"/>
          <w:sz w:val="16"/>
          <w:szCs w:val="20"/>
        </w:rPr>
        <w:t xml:space="preserve">/* SPP service not found, not used because this </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 never </w:t>
      </w:r>
    </w:p>
    <w:p w14:paraId="00BA55A8" w14:textId="2D28789E" w:rsidR="002B5CB5" w:rsidRPr="002B5CB5" w:rsidRDefault="002B5CB5" w:rsidP="004741BC">
      <w:pPr>
        <w:autoSpaceDE w:val="0"/>
        <w:autoSpaceDN w:val="0"/>
        <w:adjustRightInd w:val="0"/>
        <w:spacing w:after="0" w:line="240" w:lineRule="auto"/>
        <w:ind w:left="3600" w:firstLine="720"/>
        <w:rPr>
          <w:rFonts w:ascii="Consolas" w:hAnsi="Consolas" w:cs="Consolas"/>
          <w:sz w:val="16"/>
          <w:szCs w:val="20"/>
        </w:rPr>
      </w:pPr>
      <w:r>
        <w:rPr>
          <w:rFonts w:ascii="Consolas" w:hAnsi="Consolas" w:cs="Consolas"/>
          <w:color w:val="3F7F5F"/>
          <w:sz w:val="16"/>
          <w:szCs w:val="20"/>
        </w:rPr>
        <w:t xml:space="preserve">  </w:t>
      </w:r>
      <w:r w:rsidRPr="002B5CB5">
        <w:rPr>
          <w:rFonts w:ascii="Consolas" w:hAnsi="Consolas" w:cs="Consolas"/>
          <w:color w:val="3F7F5F"/>
          <w:sz w:val="16"/>
          <w:szCs w:val="20"/>
        </w:rPr>
        <w:t>initiates connection */</w:t>
      </w:r>
    </w:p>
    <w:p w14:paraId="0774CDA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spp_connection_down_callback</w:t>
      </w:r>
      <w:proofErr w:type="spellEnd"/>
      <w:r w:rsidRPr="002B5CB5">
        <w:rPr>
          <w:rFonts w:ascii="Consolas" w:hAnsi="Consolas" w:cs="Consolas"/>
          <w:color w:val="000000"/>
          <w:sz w:val="16"/>
          <w:szCs w:val="20"/>
        </w:rPr>
        <w:t xml:space="preserve">,       </w:t>
      </w:r>
      <w:r w:rsidRPr="002B5CB5">
        <w:rPr>
          <w:rFonts w:ascii="Consolas" w:hAnsi="Consolas" w:cs="Consolas"/>
          <w:color w:val="3F7F5F"/>
          <w:sz w:val="16"/>
          <w:szCs w:val="20"/>
        </w:rPr>
        <w:t>/* SPP connection disconnected */</w:t>
      </w:r>
    </w:p>
    <w:p w14:paraId="270214F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spp_rx_data_callback</w:t>
      </w:r>
      <w:proofErr w:type="spellEnd"/>
      <w:r w:rsidRPr="002B5CB5">
        <w:rPr>
          <w:rFonts w:ascii="Consolas" w:hAnsi="Consolas" w:cs="Consolas"/>
          <w:color w:val="000000"/>
          <w:sz w:val="16"/>
          <w:szCs w:val="20"/>
        </w:rPr>
        <w:t xml:space="preserve">,               </w:t>
      </w:r>
      <w:r w:rsidRPr="002B5CB5">
        <w:rPr>
          <w:rFonts w:ascii="Consolas" w:hAnsi="Consolas" w:cs="Consolas"/>
          <w:color w:val="3F7F5F"/>
          <w:sz w:val="16"/>
          <w:szCs w:val="20"/>
        </w:rPr>
        <w:t>/* Data packet received */</w:t>
      </w:r>
    </w:p>
    <w:p w14:paraId="22C25FD4" w14:textId="77777777" w:rsidR="002B5CB5" w:rsidRPr="002B5CB5" w:rsidRDefault="002B5CB5" w:rsidP="004741BC">
      <w:pPr>
        <w:keepNext/>
        <w:ind w:left="720"/>
        <w:rPr>
          <w:rFonts w:ascii="Consolas" w:hAnsi="Consolas" w:cs="Consolas"/>
          <w:color w:val="000000"/>
          <w:sz w:val="16"/>
          <w:szCs w:val="20"/>
        </w:rPr>
      </w:pPr>
      <w:r w:rsidRPr="002B5CB5">
        <w:rPr>
          <w:rFonts w:ascii="Consolas" w:hAnsi="Consolas" w:cs="Consolas"/>
          <w:color w:val="000000"/>
          <w:sz w:val="16"/>
          <w:szCs w:val="20"/>
        </w:rPr>
        <w:t>};</w:t>
      </w:r>
    </w:p>
    <w:p w14:paraId="25FB6917" w14:textId="2192DC52" w:rsidR="007046C7" w:rsidRDefault="00416B2E" w:rsidP="00D54CE2">
      <w:r>
        <w:t>Then write a function t</w:t>
      </w:r>
      <w:r w:rsidR="007046C7">
        <w:t>o startup the SPP server</w:t>
      </w:r>
      <w:r>
        <w:t>. I</w:t>
      </w:r>
      <w:r w:rsidR="006016E6">
        <w:t>t</w:t>
      </w:r>
      <w:r>
        <w:t xml:space="preserve"> just needs to call the </w:t>
      </w:r>
      <w:r w:rsidR="007046C7">
        <w:t xml:space="preserve">startup function </w:t>
      </w:r>
      <w:r>
        <w:t xml:space="preserve">from the library </w:t>
      </w:r>
      <w:r w:rsidR="007046C7">
        <w:t xml:space="preserve">with the configuration </w:t>
      </w:r>
      <w:r w:rsidR="004741BC">
        <w:t xml:space="preserve">structure </w:t>
      </w:r>
      <w:r w:rsidR="007046C7">
        <w:t>you defined above.</w:t>
      </w:r>
    </w:p>
    <w:p w14:paraId="54B4E0F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spp_start</w:t>
      </w:r>
      <w:proofErr w:type="spellEnd"/>
      <w:r w:rsidRPr="004741BC">
        <w:rPr>
          <w:rFonts w:ascii="Consolas" w:hAnsi="Consolas" w:cs="Consolas"/>
          <w:color w:val="000000"/>
          <w:sz w:val="16"/>
          <w:szCs w:val="20"/>
        </w:rPr>
        <w:t>()</w:t>
      </w:r>
    </w:p>
    <w:p w14:paraId="3A27BA1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w:t>
      </w:r>
    </w:p>
    <w:p w14:paraId="211B44C6"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color w:val="3F7F5F"/>
          <w:sz w:val="16"/>
          <w:szCs w:val="20"/>
        </w:rPr>
        <w:t>// Initialize SPP library</w:t>
      </w:r>
    </w:p>
    <w:p w14:paraId="2E2A24C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wiced_bt_spp_startup</w:t>
      </w:r>
      <w:proofErr w:type="spellEnd"/>
      <w:r w:rsidRPr="004741BC">
        <w:rPr>
          <w:rFonts w:ascii="Consolas" w:hAnsi="Consolas" w:cs="Consolas"/>
          <w:color w:val="000000"/>
          <w:sz w:val="16"/>
          <w:szCs w:val="20"/>
        </w:rPr>
        <w:t>(&amp;</w:t>
      </w:r>
      <w:proofErr w:type="spellStart"/>
      <w:r w:rsidRPr="004741BC">
        <w:rPr>
          <w:rFonts w:ascii="Consolas" w:hAnsi="Consolas" w:cs="Consolas"/>
          <w:color w:val="000000"/>
          <w:sz w:val="16"/>
          <w:szCs w:val="20"/>
        </w:rPr>
        <w:t>spp_reg</w:t>
      </w:r>
      <w:proofErr w:type="spellEnd"/>
      <w:r w:rsidRPr="004741BC">
        <w:rPr>
          <w:rFonts w:ascii="Consolas" w:hAnsi="Consolas" w:cs="Consolas"/>
          <w:color w:val="000000"/>
          <w:sz w:val="16"/>
          <w:szCs w:val="20"/>
        </w:rPr>
        <w:t>);</w:t>
      </w:r>
    </w:p>
    <w:p w14:paraId="38FB5CD1" w14:textId="21D23074" w:rsidR="007046C7" w:rsidRPr="004741BC" w:rsidRDefault="004741BC" w:rsidP="004741BC">
      <w:pPr>
        <w:ind w:left="720"/>
        <w:rPr>
          <w:sz w:val="18"/>
        </w:rPr>
      </w:pPr>
      <w:r w:rsidRPr="004741BC">
        <w:rPr>
          <w:rFonts w:ascii="Consolas" w:hAnsi="Consolas" w:cs="Consolas"/>
          <w:color w:val="000000"/>
          <w:sz w:val="16"/>
          <w:szCs w:val="20"/>
        </w:rPr>
        <w:t>}</w:t>
      </w:r>
    </w:p>
    <w:p w14:paraId="2AC92F39" w14:textId="75A3B83B" w:rsidR="00D54CE2" w:rsidRDefault="00D54CE2" w:rsidP="004741BC">
      <w:pPr>
        <w:keepNext/>
        <w:keepLines/>
      </w:pPr>
      <w:r>
        <w:lastRenderedPageBreak/>
        <w:t>The connection up and down callback</w:t>
      </w:r>
      <w:r w:rsidR="007A7AE9">
        <w:t>s</w:t>
      </w:r>
      <w:r>
        <w:t xml:space="preserve"> </w:t>
      </w:r>
      <w:r w:rsidR="007A7AE9">
        <w:t xml:space="preserve">send </w:t>
      </w:r>
      <w:r>
        <w:t>information via the BT Trace and set/unset a global variable that keeps track of the SPP handle.</w:t>
      </w:r>
    </w:p>
    <w:p w14:paraId="2F50F82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504CC48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up callback</w:t>
      </w:r>
    </w:p>
    <w:p w14:paraId="2C1CA9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62AC706D"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spp_connection_up_callback</w:t>
      </w:r>
      <w:proofErr w:type="spellEnd"/>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bda</w:t>
      </w:r>
      <w:proofErr w:type="spellEnd"/>
      <w:r w:rsidRPr="004741BC">
        <w:rPr>
          <w:rFonts w:ascii="Consolas" w:hAnsi="Consolas" w:cs="Consolas"/>
          <w:color w:val="000000"/>
          <w:sz w:val="16"/>
          <w:szCs w:val="20"/>
        </w:rPr>
        <w:t>)</w:t>
      </w:r>
    </w:p>
    <w:p w14:paraId="0C61DE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21AE9E6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"%s handle:%d address:%B\n"</w:t>
      </w:r>
      <w:r w:rsidRPr="004741BC">
        <w:rPr>
          <w:rFonts w:ascii="Consolas" w:hAnsi="Consolas" w:cs="Consolas"/>
          <w:color w:val="000000"/>
          <w:sz w:val="16"/>
          <w:szCs w:val="20"/>
        </w:rPr>
        <w:t xml:space="preserve">, __FUNCTION__, handle, </w:t>
      </w:r>
      <w:proofErr w:type="spellStart"/>
      <w:r w:rsidRPr="004741BC">
        <w:rPr>
          <w:rFonts w:ascii="Consolas" w:hAnsi="Consolas" w:cs="Consolas"/>
          <w:color w:val="000000"/>
          <w:sz w:val="16"/>
          <w:szCs w:val="20"/>
        </w:rPr>
        <w:t>bda</w:t>
      </w:r>
      <w:proofErr w:type="spellEnd"/>
      <w:r w:rsidRPr="004741BC">
        <w:rPr>
          <w:rFonts w:ascii="Consolas" w:hAnsi="Consolas" w:cs="Consolas"/>
          <w:color w:val="000000"/>
          <w:sz w:val="16"/>
          <w:szCs w:val="20"/>
        </w:rPr>
        <w:t>);</w:t>
      </w:r>
    </w:p>
    <w:p w14:paraId="42FF5CB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spp_handle</w:t>
      </w:r>
      <w:proofErr w:type="spellEnd"/>
      <w:r w:rsidRPr="004741BC">
        <w:rPr>
          <w:rFonts w:ascii="Consolas" w:hAnsi="Consolas" w:cs="Consolas"/>
          <w:color w:val="000000"/>
          <w:sz w:val="16"/>
          <w:szCs w:val="20"/>
        </w:rPr>
        <w:t xml:space="preserve"> = handle;</w:t>
      </w:r>
    </w:p>
    <w:p w14:paraId="5993972A"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0E1B0E3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p>
    <w:p w14:paraId="3EFBF87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6376D8F2"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down callback</w:t>
      </w:r>
    </w:p>
    <w:p w14:paraId="616DAA3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7279B7B"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spp_connection_down_callback</w:t>
      </w:r>
      <w:proofErr w:type="spellEnd"/>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5848A8F"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58C477B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"%s handle:%d\n"</w:t>
      </w:r>
      <w:r w:rsidRPr="004741BC">
        <w:rPr>
          <w:rFonts w:ascii="Consolas" w:hAnsi="Consolas" w:cs="Consolas"/>
          <w:color w:val="000000"/>
          <w:sz w:val="16"/>
          <w:szCs w:val="20"/>
        </w:rPr>
        <w:t>, __FUNCTION__, handle);</w:t>
      </w:r>
    </w:p>
    <w:p w14:paraId="0431E40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spp_handle</w:t>
      </w:r>
      <w:proofErr w:type="spellEnd"/>
      <w:r w:rsidRPr="004741BC">
        <w:rPr>
          <w:rFonts w:ascii="Consolas" w:hAnsi="Consolas" w:cs="Consolas"/>
          <w:color w:val="000000"/>
          <w:sz w:val="16"/>
          <w:szCs w:val="20"/>
        </w:rPr>
        <w:t xml:space="preserve"> = 0;</w:t>
      </w:r>
    </w:p>
    <w:p w14:paraId="778E8DC1" w14:textId="0904AE24" w:rsidR="00D54CE2" w:rsidRPr="004741BC" w:rsidRDefault="004741BC" w:rsidP="004741BC">
      <w:pPr>
        <w:rPr>
          <w:sz w:val="18"/>
        </w:rPr>
      </w:pPr>
      <w:r w:rsidRPr="004741BC">
        <w:rPr>
          <w:rFonts w:ascii="Consolas" w:hAnsi="Consolas" w:cs="Consolas"/>
          <w:color w:val="000000"/>
          <w:sz w:val="16"/>
          <w:szCs w:val="20"/>
        </w:rPr>
        <w:t>}</w:t>
      </w:r>
    </w:p>
    <w:p w14:paraId="5C289DB5" w14:textId="2E779BF6" w:rsidR="007046C7" w:rsidRDefault="007046C7" w:rsidP="005A1278">
      <w:pPr>
        <w:keepNext/>
      </w:pPr>
      <w:r>
        <w:t>When you receive data just dump it out onto the screen</w:t>
      </w:r>
      <w:r w:rsidR="004741BC">
        <w:t xml:space="preserve"> in the RX data callback</w:t>
      </w:r>
      <w:r>
        <w:t>.</w:t>
      </w:r>
    </w:p>
    <w:p w14:paraId="4C0B93D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7332D89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Process data received over EA session.  Return TRUE if we were able to allocate buffer to</w:t>
      </w:r>
    </w:p>
    <w:p w14:paraId="00AC425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deliver to the host.</w:t>
      </w:r>
    </w:p>
    <w:p w14:paraId="6B79F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238F62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proofErr w:type="spellStart"/>
      <w:r w:rsidRPr="004741BC">
        <w:rPr>
          <w:rFonts w:ascii="Consolas" w:hAnsi="Consolas" w:cs="Consolas"/>
          <w:color w:val="005032"/>
          <w:sz w:val="16"/>
          <w:szCs w:val="20"/>
          <w:highlight w:val="lightGray"/>
        </w:rPr>
        <w:t>wiced_bool_t</w:t>
      </w:r>
      <w:proofErr w:type="spellEnd"/>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spp_rx_data_callback</w:t>
      </w:r>
      <w:proofErr w:type="spellEnd"/>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 xml:space="preserve">,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w:t>
      </w:r>
    </w:p>
    <w:p w14:paraId="1E47EFF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48CCA5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proofErr w:type="spellStart"/>
      <w:r w:rsidRPr="004741BC">
        <w:rPr>
          <w:rFonts w:ascii="Consolas" w:hAnsi="Consolas" w:cs="Consolas"/>
          <w:b/>
          <w:bCs/>
          <w:color w:val="7F0055"/>
          <w:sz w:val="16"/>
          <w:szCs w:val="20"/>
        </w:rPr>
        <w:t>int</w:t>
      </w:r>
      <w:proofErr w:type="spellEnd"/>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i</w:t>
      </w:r>
      <w:proofErr w:type="spellEnd"/>
      <w:r w:rsidRPr="004741BC">
        <w:rPr>
          <w:rFonts w:ascii="Consolas" w:hAnsi="Consolas" w:cs="Consolas"/>
          <w:color w:val="000000"/>
          <w:sz w:val="16"/>
          <w:szCs w:val="20"/>
        </w:rPr>
        <w:t>;</w:t>
      </w:r>
    </w:p>
    <w:p w14:paraId="6DFF8F3D"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wiced_bt_buffer_statistics_t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[4];</w:t>
      </w:r>
    </w:p>
    <w:p w14:paraId="002704DC"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3F21C6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wiced_bt_get_buffer_usage</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u w:val="single"/>
        </w:rPr>
        <w:t>sizeof</w:t>
      </w:r>
      <w:proofErr w:type="spellEnd"/>
      <w:r w:rsidRPr="004741BC">
        <w:rPr>
          <w:rFonts w:ascii="Consolas" w:hAnsi="Consolas" w:cs="Consolas"/>
          <w:color w:val="3F7F5F"/>
          <w:sz w:val="16"/>
          <w:szCs w:val="20"/>
        </w:rPr>
        <w:t>(</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w:t>
      </w:r>
    </w:p>
    <w:p w14:paraId="2A3862E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03704B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WICED_BT_TRACE("0:%d/%d 1:%d/%d 2:%d/%d 3:%d/%d\n",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[0].</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[0].</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69BCE7A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[1].</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[1].</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0F0FBF3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[2].</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[2].</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6A27A11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[3].</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[3].</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0D5C79E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2FBC63E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wiced_result_t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wiced_bt_get_buffer_usage</w:t>
      </w:r>
      <w:proofErr w:type="spellEnd"/>
      <w:r w:rsidRPr="004741BC">
        <w:rPr>
          <w:rFonts w:ascii="Consolas" w:hAnsi="Consolas" w:cs="Consolas"/>
          <w:color w:val="3F7F5F"/>
          <w:sz w:val="16"/>
          <w:szCs w:val="20"/>
        </w:rPr>
        <w:t xml:space="preserve"> (</w:t>
      </w:r>
      <w:r w:rsidRPr="004741BC">
        <w:rPr>
          <w:rFonts w:ascii="Consolas" w:hAnsi="Consolas" w:cs="Consolas"/>
          <w:color w:val="3F7F5F"/>
          <w:sz w:val="16"/>
          <w:szCs w:val="20"/>
          <w:u w:val="single"/>
        </w:rPr>
        <w:t>&amp;</w:t>
      </w:r>
      <w:proofErr w:type="spellStart"/>
      <w:r w:rsidRPr="004741BC">
        <w:rPr>
          <w:rFonts w:ascii="Consolas" w:hAnsi="Consolas" w:cs="Consolas"/>
          <w:color w:val="3F7F5F"/>
          <w:sz w:val="16"/>
          <w:szCs w:val="20"/>
          <w:u w:val="single"/>
        </w:rPr>
        <w:t>buffer_stats</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u w:val="single"/>
        </w:rPr>
        <w:t>sizeof</w:t>
      </w:r>
      <w:proofErr w:type="spellEnd"/>
      <w:r w:rsidRPr="004741BC">
        <w:rPr>
          <w:rFonts w:ascii="Consolas" w:hAnsi="Consolas" w:cs="Consolas"/>
          <w:color w:val="3F7F5F"/>
          <w:sz w:val="16"/>
          <w:szCs w:val="20"/>
        </w:rPr>
        <w:t>(</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w:t>
      </w:r>
    </w:p>
    <w:p w14:paraId="6950C95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B47F7B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 xml:space="preserve">"%s handle:%d </w:t>
      </w:r>
      <w:proofErr w:type="spellStart"/>
      <w:r w:rsidRPr="004741BC">
        <w:rPr>
          <w:rFonts w:ascii="Consolas" w:hAnsi="Consolas" w:cs="Consolas"/>
          <w:color w:val="2A00FF"/>
          <w:sz w:val="16"/>
          <w:szCs w:val="20"/>
          <w:u w:val="single"/>
        </w:rPr>
        <w:t>len</w:t>
      </w:r>
      <w:proofErr w:type="spellEnd"/>
      <w:r w:rsidRPr="004741BC">
        <w:rPr>
          <w:rFonts w:ascii="Consolas" w:hAnsi="Consolas" w:cs="Consolas"/>
          <w:color w:val="2A00FF"/>
          <w:sz w:val="16"/>
          <w:szCs w:val="20"/>
        </w:rPr>
        <w:t>:%d %02x-%02x\n"</w:t>
      </w:r>
      <w:r w:rsidRPr="004741BC">
        <w:rPr>
          <w:rFonts w:ascii="Consolas" w:hAnsi="Consolas" w:cs="Consolas"/>
          <w:color w:val="000000"/>
          <w:sz w:val="16"/>
          <w:szCs w:val="20"/>
        </w:rPr>
        <w:t xml:space="preserve">, __FUNCTION__, handle, </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 xml:space="preserve">[0],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 xml:space="preserve"> - 1]);</w:t>
      </w:r>
    </w:p>
    <w:p w14:paraId="72F66E9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2FE35AE"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1D5E3A5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for</w:t>
      </w:r>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i</w:t>
      </w:r>
      <w:proofErr w:type="spellEnd"/>
      <w:r w:rsidRPr="004741BC">
        <w:rPr>
          <w:rFonts w:ascii="Consolas" w:hAnsi="Consolas" w:cs="Consolas"/>
          <w:color w:val="000000"/>
          <w:sz w:val="16"/>
          <w:szCs w:val="20"/>
        </w:rPr>
        <w:t>=0;i&lt;</w:t>
      </w:r>
      <w:proofErr w:type="spellStart"/>
      <w:r w:rsidRPr="004741BC">
        <w:rPr>
          <w:rFonts w:ascii="Consolas" w:hAnsi="Consolas" w:cs="Consolas"/>
          <w:color w:val="000000"/>
          <w:sz w:val="16"/>
          <w:szCs w:val="20"/>
        </w:rPr>
        <w:t>data_len;i</w:t>
      </w:r>
      <w:proofErr w:type="spellEnd"/>
      <w:r w:rsidRPr="004741BC">
        <w:rPr>
          <w:rFonts w:ascii="Consolas" w:hAnsi="Consolas" w:cs="Consolas"/>
          <w:color w:val="000000"/>
          <w:sz w:val="16"/>
          <w:szCs w:val="20"/>
        </w:rPr>
        <w:t>++)</w:t>
      </w:r>
    </w:p>
    <w:p w14:paraId="42F0E54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"%c"</w:t>
      </w:r>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i</w:t>
      </w:r>
      <w:proofErr w:type="spellEnd"/>
      <w:r w:rsidRPr="004741BC">
        <w:rPr>
          <w:rFonts w:ascii="Consolas" w:hAnsi="Consolas" w:cs="Consolas"/>
          <w:color w:val="000000"/>
          <w:sz w:val="16"/>
          <w:szCs w:val="20"/>
        </w:rPr>
        <w:t>]);</w:t>
      </w:r>
    </w:p>
    <w:p w14:paraId="2E98040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"\n"</w:t>
      </w:r>
      <w:r w:rsidRPr="004741BC">
        <w:rPr>
          <w:rFonts w:ascii="Consolas" w:hAnsi="Consolas" w:cs="Consolas"/>
          <w:color w:val="000000"/>
          <w:sz w:val="16"/>
          <w:szCs w:val="20"/>
        </w:rPr>
        <w:t>);</w:t>
      </w:r>
    </w:p>
    <w:p w14:paraId="18DF150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41356B0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#if</w:t>
      </w:r>
      <w:r w:rsidRPr="004741BC">
        <w:rPr>
          <w:rFonts w:ascii="Consolas" w:hAnsi="Consolas" w:cs="Consolas"/>
          <w:color w:val="000000"/>
          <w:sz w:val="16"/>
          <w:szCs w:val="20"/>
          <w:highlight w:val="white"/>
        </w:rPr>
        <w:t xml:space="preserve"> LOOPBACK_DATA</w:t>
      </w:r>
    </w:p>
    <w:p w14:paraId="3957D71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highlight w:val="white"/>
        </w:rPr>
        <w:t xml:space="preserve">    </w:t>
      </w:r>
      <w:proofErr w:type="spellStart"/>
      <w:r w:rsidRPr="004741BC">
        <w:rPr>
          <w:rFonts w:ascii="Consolas" w:hAnsi="Consolas" w:cs="Consolas"/>
          <w:color w:val="000000"/>
          <w:sz w:val="16"/>
          <w:szCs w:val="20"/>
          <w:highlight w:val="white"/>
        </w:rPr>
        <w:t>wiced_bt_spp_send_session_data</w:t>
      </w:r>
      <w:proofErr w:type="spellEnd"/>
      <w:r w:rsidRPr="004741BC">
        <w:rPr>
          <w:rFonts w:ascii="Consolas" w:hAnsi="Consolas" w:cs="Consolas"/>
          <w:color w:val="000000"/>
          <w:sz w:val="16"/>
          <w:szCs w:val="20"/>
          <w:highlight w:val="white"/>
        </w:rPr>
        <w:t xml:space="preserve">(handle, </w:t>
      </w:r>
      <w:proofErr w:type="spellStart"/>
      <w:r w:rsidRPr="004741BC">
        <w:rPr>
          <w:rFonts w:ascii="Consolas" w:hAnsi="Consolas" w:cs="Consolas"/>
          <w:color w:val="000000"/>
          <w:sz w:val="16"/>
          <w:szCs w:val="20"/>
          <w:highlight w:val="white"/>
        </w:rPr>
        <w:t>p_data</w:t>
      </w:r>
      <w:proofErr w:type="spellEnd"/>
      <w:r w:rsidRPr="004741BC">
        <w:rPr>
          <w:rFonts w:ascii="Consolas" w:hAnsi="Consolas" w:cs="Consolas"/>
          <w:color w:val="000000"/>
          <w:sz w:val="16"/>
          <w:szCs w:val="20"/>
          <w:highlight w:val="white"/>
        </w:rPr>
        <w:t xml:space="preserve">, </w:t>
      </w:r>
      <w:proofErr w:type="spellStart"/>
      <w:r w:rsidRPr="004741BC">
        <w:rPr>
          <w:rFonts w:ascii="Consolas" w:hAnsi="Consolas" w:cs="Consolas"/>
          <w:color w:val="000000"/>
          <w:sz w:val="16"/>
          <w:szCs w:val="20"/>
          <w:highlight w:val="white"/>
        </w:rPr>
        <w:t>data_len</w:t>
      </w:r>
      <w:proofErr w:type="spellEnd"/>
      <w:r w:rsidRPr="004741BC">
        <w:rPr>
          <w:rFonts w:ascii="Consolas" w:hAnsi="Consolas" w:cs="Consolas"/>
          <w:color w:val="000000"/>
          <w:sz w:val="16"/>
          <w:szCs w:val="20"/>
          <w:highlight w:val="white"/>
        </w:rPr>
        <w:t>);</w:t>
      </w:r>
    </w:p>
    <w:p w14:paraId="79E273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#endif</w:t>
      </w:r>
    </w:p>
    <w:p w14:paraId="7F7F7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return</w:t>
      </w:r>
      <w:r w:rsidRPr="004741BC">
        <w:rPr>
          <w:rFonts w:ascii="Consolas" w:hAnsi="Consolas" w:cs="Consolas"/>
          <w:color w:val="000000"/>
          <w:sz w:val="16"/>
          <w:szCs w:val="20"/>
        </w:rPr>
        <w:t xml:space="preserve"> WICED_TRUE;</w:t>
      </w:r>
    </w:p>
    <w:p w14:paraId="5FAC3C67" w14:textId="59389671" w:rsidR="007046C7" w:rsidRPr="004741BC" w:rsidRDefault="004741BC" w:rsidP="004741BC">
      <w:pPr>
        <w:rPr>
          <w:sz w:val="18"/>
        </w:rPr>
      </w:pPr>
      <w:r w:rsidRPr="004741BC">
        <w:rPr>
          <w:rFonts w:ascii="Consolas" w:hAnsi="Consolas" w:cs="Consolas"/>
          <w:color w:val="000000"/>
          <w:sz w:val="16"/>
          <w:szCs w:val="20"/>
        </w:rPr>
        <w:t>}</w:t>
      </w:r>
    </w:p>
    <w:p w14:paraId="43F3BFBF" w14:textId="710C9C19" w:rsidR="00226065" w:rsidRDefault="00226065" w:rsidP="00D54CE2">
      <w:r>
        <w:t xml:space="preserve">Note that the implementation above does not send data – it is RX only – but if you look at the #if LOOPBACK_DATA directive you can see how data </w:t>
      </w:r>
      <w:r w:rsidR="004741BC">
        <w:t>can be</w:t>
      </w:r>
      <w:r>
        <w:t xml:space="preserve"> sent using the </w:t>
      </w:r>
      <w:proofErr w:type="spellStart"/>
      <w:r>
        <w:t>wiced_bt_spp_send_session_data</w:t>
      </w:r>
      <w:proofErr w:type="spellEnd"/>
      <w:r>
        <w:t xml:space="preserve"> function. That </w:t>
      </w:r>
      <w:r w:rsidR="004741BC">
        <w:t xml:space="preserve">function </w:t>
      </w:r>
      <w:r>
        <w:t xml:space="preserve">can be called anywhere in your application to send data over the SPP interface. It needs the handle to the SPP service, a pointer to the data to send, and the length of the data in bytes. Since it requires the handle, it is easiest to include an additional </w:t>
      </w:r>
      <w:r>
        <w:lastRenderedPageBreak/>
        <w:t xml:space="preserve">function (e.g. </w:t>
      </w:r>
      <w:proofErr w:type="spellStart"/>
      <w:r>
        <w:t>spp_send_tx_data</w:t>
      </w:r>
      <w:proofErr w:type="spellEnd"/>
      <w:r>
        <w:t xml:space="preserve">) in </w:t>
      </w:r>
      <w:proofErr w:type="spellStart"/>
      <w:r>
        <w:t>spp.c</w:t>
      </w:r>
      <w:proofErr w:type="spellEnd"/>
      <w:r>
        <w:t>/.h as part of the public interface</w:t>
      </w:r>
      <w:r w:rsidR="004741BC">
        <w:t xml:space="preserve"> so that it has access to the </w:t>
      </w:r>
      <w:proofErr w:type="spellStart"/>
      <w:r w:rsidR="004741BC">
        <w:t>spp_handle</w:t>
      </w:r>
      <w:proofErr w:type="spellEnd"/>
      <w:r w:rsidR="004741BC">
        <w:t xml:space="preserve"> variable that we created earlier</w:t>
      </w:r>
      <w:r>
        <w:t>.</w:t>
      </w:r>
    </w:p>
    <w:p w14:paraId="5F078A64" w14:textId="33746772" w:rsidR="004741BC" w:rsidRDefault="004741BC" w:rsidP="004741BC">
      <w:pPr>
        <w:pStyle w:val="Heading3"/>
      </w:pPr>
      <w:r>
        <w:t>&lt;</w:t>
      </w:r>
      <w:proofErr w:type="spellStart"/>
      <w:r>
        <w:t>appname</w:t>
      </w:r>
      <w:proofErr w:type="spellEnd"/>
      <w:r>
        <w:t>&gt;.c</w:t>
      </w:r>
    </w:p>
    <w:p w14:paraId="0D1E9B36" w14:textId="653D944B" w:rsidR="006016E6" w:rsidRDefault="004A5E5D" w:rsidP="00D54CE2">
      <w:r>
        <w:t>In the main application, you need to</w:t>
      </w:r>
      <w:r w:rsidR="007046C7">
        <w:t xml:space="preserve"> </w:t>
      </w:r>
      <w:r w:rsidR="006016E6">
        <w:t xml:space="preserve">add an include for </w:t>
      </w:r>
      <w:proofErr w:type="spellStart"/>
      <w:r w:rsidR="006016E6">
        <w:t>spp.h</w:t>
      </w:r>
      <w:proofErr w:type="spellEnd"/>
      <w:r w:rsidR="006016E6">
        <w:t>:</w:t>
      </w:r>
    </w:p>
    <w:p w14:paraId="066EF251" w14:textId="21BA3A49" w:rsidR="006016E6" w:rsidRPr="006016E6" w:rsidRDefault="006016E6" w:rsidP="006016E6">
      <w:pPr>
        <w:autoSpaceDE w:val="0"/>
        <w:autoSpaceDN w:val="0"/>
        <w:adjustRightInd w:val="0"/>
        <w:spacing w:after="0" w:line="240" w:lineRule="auto"/>
        <w:ind w:left="720"/>
        <w:rPr>
          <w:rFonts w:ascii="Consolas" w:hAnsi="Consolas" w:cs="Consolas"/>
          <w:sz w:val="16"/>
          <w:szCs w:val="20"/>
        </w:rPr>
      </w:pPr>
      <w:r w:rsidRPr="006016E6">
        <w:rPr>
          <w:rFonts w:ascii="Consolas" w:hAnsi="Consolas" w:cs="Consolas"/>
          <w:b/>
          <w:bCs/>
          <w:color w:val="7F0055"/>
          <w:sz w:val="16"/>
          <w:szCs w:val="20"/>
        </w:rPr>
        <w:t>#include</w:t>
      </w:r>
      <w:r w:rsidRPr="006016E6">
        <w:rPr>
          <w:rFonts w:ascii="Consolas" w:hAnsi="Consolas" w:cs="Consolas"/>
          <w:color w:val="000000"/>
          <w:sz w:val="16"/>
          <w:szCs w:val="20"/>
        </w:rPr>
        <w:t xml:space="preserve"> </w:t>
      </w:r>
      <w:r w:rsidRPr="006016E6">
        <w:rPr>
          <w:rFonts w:ascii="Consolas" w:hAnsi="Consolas" w:cs="Consolas"/>
          <w:color w:val="2A00FF"/>
          <w:sz w:val="16"/>
          <w:szCs w:val="20"/>
        </w:rPr>
        <w:t>"</w:t>
      </w:r>
      <w:proofErr w:type="spellStart"/>
      <w:r w:rsidRPr="006016E6">
        <w:rPr>
          <w:rFonts w:ascii="Consolas" w:hAnsi="Consolas" w:cs="Consolas"/>
          <w:color w:val="2A00FF"/>
          <w:sz w:val="16"/>
          <w:szCs w:val="20"/>
        </w:rPr>
        <w:t>spp.h</w:t>
      </w:r>
      <w:proofErr w:type="spellEnd"/>
      <w:r w:rsidRPr="006016E6">
        <w:rPr>
          <w:rFonts w:ascii="Consolas" w:hAnsi="Consolas" w:cs="Consolas"/>
          <w:color w:val="2A00FF"/>
          <w:sz w:val="16"/>
          <w:szCs w:val="20"/>
        </w:rPr>
        <w:t>"</w:t>
      </w:r>
    </w:p>
    <w:p w14:paraId="2AD6E761" w14:textId="7807FB38" w:rsidR="007046C7" w:rsidRDefault="006016E6" w:rsidP="00D54CE2">
      <w:r>
        <w:t xml:space="preserve">Then you need to </w:t>
      </w:r>
      <w:r w:rsidR="007046C7">
        <w:t>initialize</w:t>
      </w:r>
      <w:r w:rsidR="00D6362E">
        <w:t xml:space="preserve"> and start</w:t>
      </w:r>
      <w:r w:rsidR="007046C7">
        <w:t xml:space="preserve"> the SPP server </w:t>
      </w:r>
      <w:r w:rsidR="004741BC">
        <w:t>at the end of the</w:t>
      </w:r>
      <w:r w:rsidR="007046C7">
        <w:t xml:space="preserve"> &lt;</w:t>
      </w:r>
      <w:proofErr w:type="spellStart"/>
      <w:r w:rsidR="007046C7">
        <w:t>appname</w:t>
      </w:r>
      <w:proofErr w:type="spellEnd"/>
      <w:r w:rsidR="007046C7">
        <w:t>&gt;_</w:t>
      </w:r>
      <w:proofErr w:type="spellStart"/>
      <w:r w:rsidR="007046C7">
        <w:t>app_init</w:t>
      </w:r>
      <w:proofErr w:type="spellEnd"/>
      <w:r w:rsidR="007046C7">
        <w:t xml:space="preserve"> function</w:t>
      </w:r>
      <w:r w:rsidR="007A7AE9">
        <w:t>:</w:t>
      </w:r>
    </w:p>
    <w:p w14:paraId="024D57FF" w14:textId="005AD804" w:rsidR="004741BC" w:rsidRPr="004741BC" w:rsidRDefault="004741BC" w:rsidP="006016E6">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3F7F5F"/>
          <w:sz w:val="16"/>
          <w:szCs w:val="20"/>
        </w:rPr>
        <w:t>/* Start the SPP server */</w:t>
      </w:r>
    </w:p>
    <w:p w14:paraId="683F1494" w14:textId="381DCE98" w:rsidR="007046C7" w:rsidRDefault="004741BC" w:rsidP="006016E6">
      <w:pPr>
        <w:ind w:left="720"/>
        <w:rPr>
          <w:rFonts w:ascii="Consolas" w:hAnsi="Consolas" w:cs="Consolas"/>
          <w:color w:val="000000"/>
          <w:sz w:val="16"/>
          <w:szCs w:val="20"/>
        </w:rPr>
      </w:pPr>
      <w:proofErr w:type="spellStart"/>
      <w:r w:rsidRPr="004741BC">
        <w:rPr>
          <w:rFonts w:ascii="Consolas" w:hAnsi="Consolas" w:cs="Consolas"/>
          <w:color w:val="000000"/>
          <w:sz w:val="16"/>
          <w:szCs w:val="20"/>
        </w:rPr>
        <w:t>spp_start</w:t>
      </w:r>
      <w:proofErr w:type="spellEnd"/>
      <w:r w:rsidRPr="004741BC">
        <w:rPr>
          <w:rFonts w:ascii="Consolas" w:hAnsi="Consolas" w:cs="Consolas"/>
          <w:color w:val="000000"/>
          <w:sz w:val="16"/>
          <w:szCs w:val="20"/>
        </w:rPr>
        <w:t>();</w:t>
      </w:r>
    </w:p>
    <w:p w14:paraId="2045EBDE" w14:textId="1A8B55A8" w:rsidR="004A5E5D" w:rsidRDefault="004A5E5D" w:rsidP="004A5E5D">
      <w:pPr>
        <w:pStyle w:val="Heading3"/>
      </w:pPr>
      <w:proofErr w:type="spellStart"/>
      <w:r>
        <w:t>wiced_bt_cfg.c</w:t>
      </w:r>
      <w:proofErr w:type="spellEnd"/>
    </w:p>
    <w:p w14:paraId="6E61C879" w14:textId="18BE46DD" w:rsidR="004A5E5D" w:rsidRDefault="004A5E5D" w:rsidP="004A5E5D">
      <w:r>
        <w:t>The last thing we need to do is to increase the buffer pool sizes. This is necessary because the SPP uses more memory than is allocated by BT Designer, so it will not work with the default values.</w:t>
      </w:r>
      <w:r w:rsidR="00727C16">
        <w:t xml:space="preserve"> Specifically, the MTU is set in the config file to 515 so the large buffer pool must be at least 527 (MTU + 12).</w:t>
      </w:r>
    </w:p>
    <w:p w14:paraId="09B5AF14"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proofErr w:type="spellStart"/>
      <w:r w:rsidRPr="004A5E5D">
        <w:rPr>
          <w:rFonts w:ascii="Consolas" w:hAnsi="Consolas" w:cs="Consolas"/>
          <w:b/>
          <w:bCs/>
          <w:color w:val="7F0055"/>
          <w:sz w:val="16"/>
          <w:szCs w:val="20"/>
        </w:rPr>
        <w:t>const</w:t>
      </w:r>
      <w:proofErr w:type="spellEnd"/>
      <w:r w:rsidRPr="004A5E5D">
        <w:rPr>
          <w:rFonts w:ascii="Consolas" w:hAnsi="Consolas" w:cs="Consolas"/>
          <w:color w:val="000000"/>
          <w:sz w:val="16"/>
          <w:szCs w:val="20"/>
        </w:rPr>
        <w:t xml:space="preserve"> </w:t>
      </w:r>
      <w:proofErr w:type="spellStart"/>
      <w:r w:rsidRPr="004A5E5D">
        <w:rPr>
          <w:rFonts w:ascii="Consolas" w:hAnsi="Consolas" w:cs="Consolas"/>
          <w:color w:val="005032"/>
          <w:sz w:val="16"/>
          <w:szCs w:val="20"/>
        </w:rPr>
        <w:t>wiced_bt_cfg_buf_pool_t</w:t>
      </w:r>
      <w:proofErr w:type="spellEnd"/>
      <w:r w:rsidRPr="004A5E5D">
        <w:rPr>
          <w:rFonts w:ascii="Consolas" w:hAnsi="Consolas" w:cs="Consolas"/>
          <w:color w:val="000000"/>
          <w:sz w:val="16"/>
          <w:szCs w:val="20"/>
        </w:rPr>
        <w:t xml:space="preserve"> </w:t>
      </w:r>
      <w:proofErr w:type="spellStart"/>
      <w:r w:rsidRPr="004A5E5D">
        <w:rPr>
          <w:rFonts w:ascii="Consolas" w:hAnsi="Consolas" w:cs="Consolas"/>
          <w:color w:val="000000"/>
          <w:sz w:val="16"/>
          <w:szCs w:val="20"/>
        </w:rPr>
        <w:t>wiced_bt_cfg_buf_pools</w:t>
      </w:r>
      <w:proofErr w:type="spellEnd"/>
      <w:r w:rsidRPr="004A5E5D">
        <w:rPr>
          <w:rFonts w:ascii="Consolas" w:hAnsi="Consolas" w:cs="Consolas"/>
          <w:color w:val="000000"/>
          <w:sz w:val="16"/>
          <w:szCs w:val="20"/>
        </w:rPr>
        <w:t>[WICED_BT_CFG_NUM_BUF_POOLS] =</w:t>
      </w:r>
    </w:p>
    <w:p w14:paraId="1A0A36AF"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w:t>
      </w:r>
    </w:p>
    <w:p w14:paraId="14E095B1"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3F7F5F"/>
          <w:sz w:val="16"/>
          <w:szCs w:val="20"/>
        </w:rPr>
        <w:t xml:space="preserve">/*  { </w:t>
      </w:r>
      <w:proofErr w:type="spellStart"/>
      <w:r w:rsidRPr="004A5E5D">
        <w:rPr>
          <w:rFonts w:ascii="Consolas" w:hAnsi="Consolas" w:cs="Consolas"/>
          <w:color w:val="3F7F5F"/>
          <w:sz w:val="16"/>
          <w:szCs w:val="20"/>
        </w:rPr>
        <w:t>buf_size</w:t>
      </w:r>
      <w:proofErr w:type="spellEnd"/>
      <w:r w:rsidRPr="004A5E5D">
        <w:rPr>
          <w:rFonts w:ascii="Consolas" w:hAnsi="Consolas" w:cs="Consolas"/>
          <w:color w:val="3F7F5F"/>
          <w:sz w:val="16"/>
          <w:szCs w:val="20"/>
        </w:rPr>
        <w:t xml:space="preserve">, </w:t>
      </w:r>
      <w:proofErr w:type="spellStart"/>
      <w:r w:rsidRPr="004A5E5D">
        <w:rPr>
          <w:rFonts w:ascii="Consolas" w:hAnsi="Consolas" w:cs="Consolas"/>
          <w:color w:val="3F7F5F"/>
          <w:sz w:val="16"/>
          <w:szCs w:val="20"/>
        </w:rPr>
        <w:t>buf_count</w:t>
      </w:r>
      <w:proofErr w:type="spellEnd"/>
      <w:r w:rsidRPr="004A5E5D">
        <w:rPr>
          <w:rFonts w:ascii="Consolas" w:hAnsi="Consolas" w:cs="Consolas"/>
          <w:color w:val="3F7F5F"/>
          <w:sz w:val="16"/>
          <w:szCs w:val="20"/>
        </w:rPr>
        <w:t>, }, */</w:t>
      </w:r>
    </w:p>
    <w:p w14:paraId="06DB7109"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64,       16,        }, </w:t>
      </w:r>
      <w:r w:rsidRPr="004A5E5D">
        <w:rPr>
          <w:rFonts w:ascii="Consolas" w:hAnsi="Consolas" w:cs="Consolas"/>
          <w:color w:val="3F7F5F"/>
          <w:sz w:val="16"/>
          <w:szCs w:val="20"/>
        </w:rPr>
        <w:t>/* Small Buffer Pool */</w:t>
      </w:r>
    </w:p>
    <w:p w14:paraId="2B8C0F8E"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272,      8,         }, </w:t>
      </w:r>
      <w:r w:rsidRPr="004A5E5D">
        <w:rPr>
          <w:rFonts w:ascii="Consolas" w:hAnsi="Consolas" w:cs="Consolas"/>
          <w:color w:val="3F7F5F"/>
          <w:sz w:val="16"/>
          <w:szCs w:val="20"/>
        </w:rPr>
        <w:t xml:space="preserve">/* Medium Buffer Pool (used for HCI &amp; RFCOMM control messages, </w:t>
      </w:r>
      <w:r w:rsidRPr="004A5E5D">
        <w:rPr>
          <w:rFonts w:ascii="Consolas" w:hAnsi="Consolas" w:cs="Consolas"/>
          <w:color w:val="3F7F5F"/>
          <w:sz w:val="16"/>
          <w:szCs w:val="20"/>
          <w:u w:val="single"/>
        </w:rPr>
        <w:t>min</w:t>
      </w:r>
      <w:r w:rsidRPr="004A5E5D">
        <w:rPr>
          <w:rFonts w:ascii="Consolas" w:hAnsi="Consolas" w:cs="Consolas"/>
          <w:color w:val="3F7F5F"/>
          <w:sz w:val="16"/>
          <w:szCs w:val="20"/>
        </w:rPr>
        <w:t xml:space="preserve"> recommended size is 360) */</w:t>
      </w:r>
    </w:p>
    <w:p w14:paraId="373D97A6"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1056,     3,         }, </w:t>
      </w:r>
      <w:r w:rsidRPr="004A5E5D">
        <w:rPr>
          <w:rFonts w:ascii="Consolas" w:hAnsi="Consolas" w:cs="Consolas"/>
          <w:color w:val="3F7F5F"/>
          <w:sz w:val="16"/>
          <w:szCs w:val="20"/>
        </w:rPr>
        <w:t>/* Large Buffer Pool  (used for HCI ACL messages) */</w:t>
      </w:r>
    </w:p>
    <w:p w14:paraId="50EF85B5"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1056,     2,         }, </w:t>
      </w:r>
      <w:r w:rsidRPr="004A5E5D">
        <w:rPr>
          <w:rFonts w:ascii="Consolas" w:hAnsi="Consolas" w:cs="Consolas"/>
          <w:color w:val="3F7F5F"/>
          <w:sz w:val="16"/>
          <w:szCs w:val="20"/>
        </w:rPr>
        <w:t>/* Extra Large Buffer Pool (used for SDP Discovery) */</w:t>
      </w:r>
    </w:p>
    <w:p w14:paraId="3C0F69C8" w14:textId="0FE958C2" w:rsidR="004A5E5D" w:rsidRPr="004A5E5D" w:rsidRDefault="004A5E5D" w:rsidP="004A5E5D">
      <w:pPr>
        <w:ind w:left="720"/>
        <w:rPr>
          <w:sz w:val="18"/>
        </w:rPr>
      </w:pPr>
      <w:r w:rsidRPr="004A5E5D">
        <w:rPr>
          <w:rFonts w:ascii="Consolas" w:hAnsi="Consolas" w:cs="Consolas"/>
          <w:color w:val="000000"/>
          <w:sz w:val="16"/>
          <w:szCs w:val="20"/>
        </w:rPr>
        <w:t>};</w:t>
      </w:r>
    </w:p>
    <w:p w14:paraId="76124A76" w14:textId="77777777" w:rsidR="002A6A11" w:rsidRDefault="002A6A11">
      <w:pPr>
        <w:rPr>
          <w:rFonts w:eastAsia="Times New Roman"/>
          <w:b/>
          <w:bCs/>
          <w:color w:val="1F4E79" w:themeColor="accent1" w:themeShade="80"/>
          <w:sz w:val="28"/>
          <w:szCs w:val="28"/>
        </w:rPr>
      </w:pPr>
      <w:r>
        <w:br w:type="page"/>
      </w:r>
    </w:p>
    <w:p w14:paraId="21596FF0" w14:textId="6063F747" w:rsidR="00A9263E" w:rsidRDefault="00A9263E" w:rsidP="00FA6E6A">
      <w:pPr>
        <w:pStyle w:val="Heading1"/>
      </w:pPr>
      <w:bookmarkStart w:id="44" w:name="_Toc530074690"/>
      <w:r>
        <w:lastRenderedPageBreak/>
        <w:t>Exercises</w:t>
      </w:r>
      <w:bookmarkEnd w:id="44"/>
    </w:p>
    <w:p w14:paraId="1CC1B242" w14:textId="49474ED5" w:rsidR="00081139" w:rsidRDefault="00174ABD" w:rsidP="0062414A">
      <w:pPr>
        <w:pStyle w:val="Exercise"/>
      </w:pPr>
      <w:bookmarkStart w:id="45" w:name="_Ref516570657"/>
      <w:bookmarkStart w:id="46" w:name="_Toc530074691"/>
      <w:r>
        <w:t>Create a Serial Port Profile Project</w:t>
      </w:r>
      <w:bookmarkEnd w:id="45"/>
      <w:bookmarkEnd w:id="46"/>
    </w:p>
    <w:p w14:paraId="4A0FBA78" w14:textId="23CF9C18" w:rsidR="000376BF" w:rsidRDefault="000376BF" w:rsidP="005A1278">
      <w:pPr>
        <w:pStyle w:val="Heading3"/>
      </w:pPr>
      <w:r>
        <w:t>Project Creation</w:t>
      </w:r>
    </w:p>
    <w:p w14:paraId="4FA82D80" w14:textId="489C30FF" w:rsidR="00081139" w:rsidRDefault="00081139" w:rsidP="00174ABD">
      <w:r>
        <w:t>For this example, you will need to:</w:t>
      </w:r>
    </w:p>
    <w:p w14:paraId="35DE1C88" w14:textId="25CD6B47" w:rsidR="00174ABD" w:rsidRDefault="00EE226B" w:rsidP="00081139">
      <w:pPr>
        <w:pStyle w:val="ListParagraph"/>
        <w:numPr>
          <w:ilvl w:val="0"/>
          <w:numId w:val="23"/>
        </w:numPr>
      </w:pPr>
      <w:r>
        <w:t xml:space="preserve">Follow the instructions </w:t>
      </w:r>
      <w:r w:rsidR="00174ABD">
        <w:t xml:space="preserve">in </w:t>
      </w:r>
      <w:r w:rsidR="00081139">
        <w:t>se</w:t>
      </w:r>
      <w:r w:rsidR="00174ABD">
        <w:t xml:space="preserve">ction </w:t>
      </w:r>
      <w:r w:rsidR="00F84964">
        <w:fldChar w:fldCharType="begin"/>
      </w:r>
      <w:r w:rsidR="00F84964">
        <w:instrText xml:space="preserve"> REF _Ref525566266 \r \h </w:instrText>
      </w:r>
      <w:r w:rsidR="00F84964">
        <w:fldChar w:fldCharType="separate"/>
      </w:r>
      <w:r w:rsidR="006C4168">
        <w:t xml:space="preserve">6A.5 </w:t>
      </w:r>
      <w:r w:rsidR="00F84964">
        <w:fldChar w:fldCharType="end"/>
      </w:r>
      <w:r w:rsidR="00F84964">
        <w:t xml:space="preserve"> </w:t>
      </w:r>
      <w:r>
        <w:t>to create a new project using BT Designer.</w:t>
      </w:r>
    </w:p>
    <w:p w14:paraId="7CE7B843" w14:textId="17CBE3D3" w:rsidR="00081139" w:rsidRDefault="00081139" w:rsidP="00081139">
      <w:pPr>
        <w:pStyle w:val="ListParagraph"/>
        <w:numPr>
          <w:ilvl w:val="0"/>
          <w:numId w:val="23"/>
        </w:numPr>
      </w:pPr>
      <w:r>
        <w:t xml:space="preserve">Update the project to handle pairing as documented in section </w:t>
      </w:r>
      <w:r>
        <w:fldChar w:fldCharType="begin"/>
      </w:r>
      <w:r>
        <w:instrText xml:space="preserve"> REF _Ref516402715 \r \h </w:instrText>
      </w:r>
      <w:r>
        <w:fldChar w:fldCharType="separate"/>
      </w:r>
      <w:r w:rsidR="006C4168">
        <w:t xml:space="preserve">6A.7.4 </w:t>
      </w:r>
      <w:r>
        <w:fldChar w:fldCharType="end"/>
      </w:r>
    </w:p>
    <w:p w14:paraId="435463FC" w14:textId="20ECC9B2" w:rsidR="00081139" w:rsidRDefault="00081139" w:rsidP="00081139">
      <w:pPr>
        <w:pStyle w:val="ListParagraph"/>
        <w:numPr>
          <w:ilvl w:val="0"/>
          <w:numId w:val="23"/>
        </w:numPr>
      </w:pPr>
      <w:r>
        <w:t xml:space="preserve">Update the project to handle bonding as documented in section </w:t>
      </w:r>
      <w:r>
        <w:fldChar w:fldCharType="begin"/>
      </w:r>
      <w:r>
        <w:instrText xml:space="preserve"> REF _Ref516402727 \r \h </w:instrText>
      </w:r>
      <w:r>
        <w:fldChar w:fldCharType="separate"/>
      </w:r>
      <w:r w:rsidR="006C4168">
        <w:t xml:space="preserve">6A.7.5 </w:t>
      </w:r>
      <w:r>
        <w:fldChar w:fldCharType="end"/>
      </w:r>
    </w:p>
    <w:p w14:paraId="735E7FA7" w14:textId="76CE6F9F" w:rsidR="00EE226B" w:rsidRDefault="00081139" w:rsidP="00652504">
      <w:pPr>
        <w:pStyle w:val="ListParagraph"/>
        <w:numPr>
          <w:ilvl w:val="0"/>
          <w:numId w:val="23"/>
        </w:numPr>
      </w:pPr>
      <w:r>
        <w:t xml:space="preserve">Update the project with the SPP </w:t>
      </w:r>
      <w:r w:rsidR="0086702C">
        <w:t xml:space="preserve">functionality </w:t>
      </w:r>
      <w:r>
        <w:t xml:space="preserve">as documented in section </w:t>
      </w:r>
      <w:r>
        <w:fldChar w:fldCharType="begin"/>
      </w:r>
      <w:r>
        <w:instrText xml:space="preserve"> REF _Ref516402647 \r \h </w:instrText>
      </w:r>
      <w:r>
        <w:fldChar w:fldCharType="separate"/>
      </w:r>
      <w:r w:rsidR="006C4168">
        <w:t xml:space="preserve">6A.7.6 </w:t>
      </w:r>
      <w:r>
        <w:fldChar w:fldCharType="end"/>
      </w:r>
    </w:p>
    <w:p w14:paraId="4142A95C" w14:textId="00706850" w:rsidR="00EE226B" w:rsidRDefault="00EE226B" w:rsidP="00EE226B">
      <w:pPr>
        <w:ind w:left="360"/>
      </w:pPr>
      <w:r>
        <w:t>Hint: Remember to use your initials in the project name (i.e. device name) so that you can find it in the list of devices that will be advertising.</w:t>
      </w:r>
    </w:p>
    <w:p w14:paraId="3568074A" w14:textId="77777777" w:rsidR="00EE226B" w:rsidRDefault="00EE226B" w:rsidP="00EE226B">
      <w:pPr>
        <w:ind w:left="360"/>
      </w:pPr>
      <w:r>
        <w:t>Hint: Remember to add the option BT_DEVICE_ADDRESS=random to the make target so that your device's address will not conflict with another kit in the class.</w:t>
      </w:r>
    </w:p>
    <w:p w14:paraId="66E80978" w14:textId="72611AA0" w:rsidR="00EE226B" w:rsidRDefault="00EE226B" w:rsidP="00EE226B">
      <w:pPr>
        <w:ind w:left="360"/>
      </w:pPr>
      <w:r>
        <w:t>Once the project has been created, you can move it into the wbt101/ch0</w:t>
      </w:r>
      <w:r w:rsidR="00F70FBA">
        <w:t>6</w:t>
      </w:r>
      <w:r>
        <w:t>a folder if you want to keep things organized (e.g. apps/wbt101/ch0</w:t>
      </w:r>
      <w:r w:rsidR="00F70FBA">
        <w:t>6</w:t>
      </w:r>
      <w:r>
        <w:t>a/ex01_&lt;</w:t>
      </w:r>
      <w:proofErr w:type="spellStart"/>
      <w:r>
        <w:t>inits</w:t>
      </w:r>
      <w:proofErr w:type="spellEnd"/>
      <w:r>
        <w:t>&gt;_</w:t>
      </w:r>
      <w:proofErr w:type="spellStart"/>
      <w:r>
        <w:t>ClassicSpp</w:t>
      </w:r>
      <w:proofErr w:type="spellEnd"/>
      <w:r>
        <w:t>). If you do that, remember to update the Make Target path too.</w:t>
      </w:r>
    </w:p>
    <w:p w14:paraId="4B59AF7D" w14:textId="60B71785" w:rsidR="000376BF" w:rsidRDefault="000376BF" w:rsidP="005A1278">
      <w:pPr>
        <w:pStyle w:val="Heading3"/>
      </w:pPr>
      <w:r>
        <w:t>Testing</w:t>
      </w:r>
    </w:p>
    <w:p w14:paraId="5216C72C" w14:textId="3EDC3C5F" w:rsidR="007F1531" w:rsidRDefault="00081139" w:rsidP="00174ABD">
      <w:r>
        <w:t>Once your project seems to be working, you can attach to it using Windows</w:t>
      </w:r>
      <w:r w:rsidR="00F26050">
        <w:t xml:space="preserve"> 7, Windows 10</w:t>
      </w:r>
      <w:r>
        <w:t>, Mac</w:t>
      </w:r>
      <w:r w:rsidR="001B34CA">
        <w:t>OS</w:t>
      </w:r>
      <w:r>
        <w:t xml:space="preserve"> or Android.</w:t>
      </w:r>
      <w:r w:rsidR="00F26050">
        <w:t xml:space="preserve"> Instructions for each </w:t>
      </w:r>
      <w:r w:rsidR="00D37660">
        <w:t>are</w:t>
      </w:r>
      <w:r w:rsidR="00F26050">
        <w:t xml:space="preserve"> provided below.</w:t>
      </w:r>
    </w:p>
    <w:p w14:paraId="28800DC5" w14:textId="7E8E9DD3" w:rsidR="000376BF" w:rsidRDefault="007F1531" w:rsidP="00174ABD">
      <w:pPr>
        <w:rPr>
          <w:b/>
          <w:u w:val="single"/>
        </w:rPr>
      </w:pPr>
      <w:r>
        <w:t xml:space="preserve">Note that iOS does not support SPP directly, so you can't use an iPhone to test this project. Apple supports </w:t>
      </w:r>
      <w:r w:rsidR="00652504">
        <w:t>Classic Bluetooth with</w:t>
      </w:r>
      <w:r>
        <w:t xml:space="preserve"> iAP</w:t>
      </w:r>
      <w:r w:rsidR="00652504">
        <w:t>2</w:t>
      </w:r>
      <w:r>
        <w:t xml:space="preserve"> </w:t>
      </w:r>
      <w:r w:rsidR="00652504">
        <w:t xml:space="preserve">(iPod Accessory Protocol) </w:t>
      </w:r>
      <w:r>
        <w:t xml:space="preserve">which </w:t>
      </w:r>
      <w:r w:rsidR="007721F1">
        <w:t xml:space="preserve">works a bit differently than SPP and </w:t>
      </w:r>
      <w:r>
        <w:t xml:space="preserve">requires an </w:t>
      </w:r>
      <w:proofErr w:type="spellStart"/>
      <w:r>
        <w:t>MFi</w:t>
      </w:r>
      <w:proofErr w:type="spellEnd"/>
      <w:r>
        <w:t xml:space="preserve"> license.</w:t>
      </w:r>
    </w:p>
    <w:p w14:paraId="018EAB31" w14:textId="77777777" w:rsidR="006E66EB" w:rsidRDefault="006E66EB">
      <w:pPr>
        <w:rPr>
          <w:rFonts w:ascii="Cambria" w:eastAsia="Times New Roman" w:hAnsi="Cambria"/>
          <w:b/>
          <w:bCs/>
          <w:color w:val="4F81BD"/>
        </w:rPr>
      </w:pPr>
      <w:r>
        <w:br w:type="page"/>
      </w:r>
    </w:p>
    <w:p w14:paraId="7400140A" w14:textId="23795A6C" w:rsidR="00A35536" w:rsidRDefault="00A35536" w:rsidP="005A1278">
      <w:pPr>
        <w:pStyle w:val="Heading3"/>
      </w:pPr>
      <w:r>
        <w:lastRenderedPageBreak/>
        <w:t>PC Instructions (Windows 7)</w:t>
      </w:r>
    </w:p>
    <w:p w14:paraId="6645FF68" w14:textId="0A261319" w:rsidR="001F44D6" w:rsidRDefault="009E28A6" w:rsidP="001F44D6">
      <w:r>
        <w:t>The first step is to pair your PC with the WICED Bluetooth device. Go to Control Panel -&gt; Hardware and Sound -&gt; Devices and Printers -&gt; Add a Device.</w:t>
      </w:r>
    </w:p>
    <w:p w14:paraId="71B75968" w14:textId="59AA4019" w:rsidR="009E28A6" w:rsidRDefault="00FE5A4C" w:rsidP="001F44D6">
      <w:r>
        <w:rPr>
          <w:noProof/>
        </w:rPr>
        <mc:AlternateContent>
          <mc:Choice Requires="wps">
            <w:drawing>
              <wp:anchor distT="0" distB="0" distL="114300" distR="114300" simplePos="0" relativeHeight="251680256" behindDoc="0" locked="0" layoutInCell="1" allowOverlap="1" wp14:anchorId="32C15AA2" wp14:editId="16A4E5DE">
                <wp:simplePos x="0" y="0"/>
                <wp:positionH relativeFrom="column">
                  <wp:posOffset>54591</wp:posOffset>
                </wp:positionH>
                <wp:positionV relativeFrom="paragraph">
                  <wp:posOffset>276623</wp:posOffset>
                </wp:positionV>
                <wp:extent cx="416257" cy="116006"/>
                <wp:effectExtent l="19050" t="19050" r="22225" b="17780"/>
                <wp:wrapNone/>
                <wp:docPr id="32" name="Rectangle: Rounded Corners 32"/>
                <wp:cNvGraphicFramePr/>
                <a:graphic xmlns:a="http://schemas.openxmlformats.org/drawingml/2006/main">
                  <a:graphicData uri="http://schemas.microsoft.com/office/word/2010/wordprocessingShape">
                    <wps:wsp>
                      <wps:cNvSpPr/>
                      <wps:spPr>
                        <a:xfrm>
                          <a:off x="0" y="0"/>
                          <a:ext cx="416257" cy="11600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2FF0698" id="Rectangle: Rounded Corners 32" o:spid="_x0000_s1026" style="position:absolute;margin-left:4.3pt;margin-top:21.8pt;width:32.8pt;height:9.15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" filled="f" strokecolor="red" strokeweight="2.25pt">
                <v:stroke joinstyle="miter"/>
              </v:roundrect>
            </w:pict>
          </mc:Fallback>
        </mc:AlternateContent>
      </w:r>
      <w:r>
        <w:rPr>
          <w:noProof/>
        </w:rPr>
        <w:drawing>
          <wp:inline distT="0" distB="0" distL="0" distR="0" wp14:anchorId="0A59E7A7" wp14:editId="65097A60">
            <wp:extent cx="3493161" cy="131018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b="34457"/>
                    <a:stretch/>
                  </pic:blipFill>
                  <pic:spPr bwMode="auto">
                    <a:xfrm>
                      <a:off x="0" y="0"/>
                      <a:ext cx="3515740" cy="1318654"/>
                    </a:xfrm>
                    <a:prstGeom prst="rect">
                      <a:avLst/>
                    </a:prstGeom>
                    <a:noFill/>
                    <a:ln>
                      <a:noFill/>
                    </a:ln>
                    <a:extLst>
                      <a:ext uri="{53640926-AAD7-44D8-BBD7-CCE9431645EC}">
                        <a14:shadowObscured xmlns:a14="http://schemas.microsoft.com/office/drawing/2010/main"/>
                      </a:ext>
                    </a:extLst>
                  </pic:spPr>
                </pic:pic>
              </a:graphicData>
            </a:graphic>
          </wp:inline>
        </w:drawing>
      </w:r>
    </w:p>
    <w:p w14:paraId="3C0C9D5F" w14:textId="69352DC3" w:rsidR="009E28A6" w:rsidRDefault="00FE5A4C" w:rsidP="001F44D6">
      <w:r>
        <w:t xml:space="preserve">Wait </w:t>
      </w:r>
      <w:r w:rsidR="009E28A6">
        <w:t>until your device shows up in the list. Select it and click "Next".</w:t>
      </w:r>
    </w:p>
    <w:p w14:paraId="5663AB25" w14:textId="0C227402" w:rsidR="009E28A6" w:rsidRDefault="00FE5A4C" w:rsidP="00FE5A4C">
      <w:r>
        <w:rPr>
          <w:noProof/>
        </w:rPr>
        <mc:AlternateContent>
          <mc:Choice Requires="wps">
            <w:drawing>
              <wp:anchor distT="0" distB="0" distL="114300" distR="114300" simplePos="0" relativeHeight="251686400" behindDoc="0" locked="0" layoutInCell="1" allowOverlap="1" wp14:anchorId="1CDE87B0" wp14:editId="47881C44">
                <wp:simplePos x="0" y="0"/>
                <wp:positionH relativeFrom="column">
                  <wp:posOffset>2200582</wp:posOffset>
                </wp:positionH>
                <wp:positionV relativeFrom="paragraph">
                  <wp:posOffset>2101215</wp:posOffset>
                </wp:positionV>
                <wp:extent cx="365453" cy="116861"/>
                <wp:effectExtent l="19050" t="19050" r="15875" b="16510"/>
                <wp:wrapNone/>
                <wp:docPr id="51" name="Rectangle: Rounded Corners 51"/>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F58E4" id="Rectangle: Rounded Corners 51" o:spid="_x0000_s1026" style="position:absolute;margin-left:173.25pt;margin-top:165.45pt;width:28.8pt;height:9.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" filled="f" strokecolor="red" strokeweight="2.25pt">
                <v:stroke joinstyle="miter"/>
              </v:roundrect>
            </w:pict>
          </mc:Fallback>
        </mc:AlternateContent>
      </w:r>
      <w:r>
        <w:rPr>
          <w:noProof/>
        </w:rPr>
        <mc:AlternateContent>
          <mc:Choice Requires="wps">
            <w:drawing>
              <wp:anchor distT="0" distB="0" distL="114300" distR="114300" simplePos="0" relativeHeight="251683328" behindDoc="0" locked="0" layoutInCell="1" allowOverlap="1" wp14:anchorId="1C83443E" wp14:editId="4D03D724">
                <wp:simplePos x="0" y="0"/>
                <wp:positionH relativeFrom="column">
                  <wp:posOffset>259307</wp:posOffset>
                </wp:positionH>
                <wp:positionV relativeFrom="paragraph">
                  <wp:posOffset>1031732</wp:posOffset>
                </wp:positionV>
                <wp:extent cx="1255594" cy="279779"/>
                <wp:effectExtent l="19050" t="19050" r="20955" b="25400"/>
                <wp:wrapNone/>
                <wp:docPr id="50" name="Rectangle: Rounded Corners 50"/>
                <wp:cNvGraphicFramePr/>
                <a:graphic xmlns:a="http://schemas.openxmlformats.org/drawingml/2006/main">
                  <a:graphicData uri="http://schemas.microsoft.com/office/word/2010/wordprocessingShape">
                    <wps:wsp>
                      <wps:cNvSpPr/>
                      <wps:spPr>
                        <a:xfrm>
                          <a:off x="0" y="0"/>
                          <a:ext cx="1255594" cy="27977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7E6F0" id="Rectangle: Rounded Corners 50" o:spid="_x0000_s1026" style="position:absolute;margin-left:20.4pt;margin-top:81.25pt;width:98.85pt;height:22.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30474E70" wp14:editId="2EE2C9DA">
            <wp:extent cx="2990088" cy="229514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90088" cy="2295144"/>
                    </a:xfrm>
                    <a:prstGeom prst="rect">
                      <a:avLst/>
                    </a:prstGeom>
                    <a:noFill/>
                    <a:ln>
                      <a:noFill/>
                    </a:ln>
                  </pic:spPr>
                </pic:pic>
              </a:graphicData>
            </a:graphic>
          </wp:inline>
        </w:drawing>
      </w:r>
    </w:p>
    <w:p w14:paraId="5ABFB6BF" w14:textId="5E0827B3" w:rsidR="009E28A6" w:rsidRDefault="009E28A6" w:rsidP="009E28A6">
      <w:pPr>
        <w:keepNext/>
      </w:pPr>
      <w:r>
        <w:t xml:space="preserve">Compare the 6-digit code with the one displayed on your UART terminal. If the two numbers match, </w:t>
      </w:r>
      <w:r w:rsidR="00FE5A4C">
        <w:t xml:space="preserve">make sure "Yes" is selected and </w:t>
      </w:r>
      <w:r>
        <w:t>click "Next".</w:t>
      </w:r>
    </w:p>
    <w:p w14:paraId="36145154" w14:textId="4B5F2E25" w:rsidR="009E28A6" w:rsidRDefault="00FE5A4C" w:rsidP="00FE5A4C">
      <w:r>
        <w:rPr>
          <w:noProof/>
        </w:rPr>
        <mc:AlternateContent>
          <mc:Choice Requires="wps">
            <w:drawing>
              <wp:anchor distT="0" distB="0" distL="114300" distR="114300" simplePos="0" relativeHeight="251692544" behindDoc="0" locked="0" layoutInCell="1" allowOverlap="1" wp14:anchorId="1D7A31B0" wp14:editId="1560A692">
                <wp:simplePos x="0" y="0"/>
                <wp:positionH relativeFrom="column">
                  <wp:posOffset>190329</wp:posOffset>
                </wp:positionH>
                <wp:positionV relativeFrom="paragraph">
                  <wp:posOffset>1058827</wp:posOffset>
                </wp:positionV>
                <wp:extent cx="273078" cy="116861"/>
                <wp:effectExtent l="19050" t="19050" r="12700" b="16510"/>
                <wp:wrapNone/>
                <wp:docPr id="56" name="Rectangle: Rounded Corners 56"/>
                <wp:cNvGraphicFramePr/>
                <a:graphic xmlns:a="http://schemas.openxmlformats.org/drawingml/2006/main">
                  <a:graphicData uri="http://schemas.microsoft.com/office/word/2010/wordprocessingShape">
                    <wps:wsp>
                      <wps:cNvSpPr/>
                      <wps:spPr>
                        <a:xfrm>
                          <a:off x="0" y="0"/>
                          <a:ext cx="273078"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EBA09" id="Rectangle: Rounded Corners 56" o:spid="_x0000_s1026" style="position:absolute;margin-left:15pt;margin-top:83.35pt;width:21.5pt;height:9.2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" filled="f" strokecolor="red" strokeweight="2.25pt">
                <v:stroke joinstyle="miter"/>
              </v:roundrect>
            </w:pict>
          </mc:Fallback>
        </mc:AlternateContent>
      </w:r>
      <w:r>
        <w:rPr>
          <w:noProof/>
        </w:rPr>
        <mc:AlternateContent>
          <mc:Choice Requires="wps">
            <w:drawing>
              <wp:anchor distT="0" distB="0" distL="114300" distR="114300" simplePos="0" relativeHeight="251689472" behindDoc="0" locked="0" layoutInCell="1" allowOverlap="1" wp14:anchorId="72F0DA9B" wp14:editId="3EF80185">
                <wp:simplePos x="0" y="0"/>
                <wp:positionH relativeFrom="column">
                  <wp:posOffset>2192905</wp:posOffset>
                </wp:positionH>
                <wp:positionV relativeFrom="paragraph">
                  <wp:posOffset>2089466</wp:posOffset>
                </wp:positionV>
                <wp:extent cx="365453" cy="116861"/>
                <wp:effectExtent l="19050" t="19050" r="15875" b="16510"/>
                <wp:wrapNone/>
                <wp:docPr id="54" name="Rectangle: Rounded Corners 54"/>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F575FD" id="Rectangle: Rounded Corners 54" o:spid="_x0000_s1026" style="position:absolute;margin-left:172.65pt;margin-top:164.5pt;width:28.8pt;height:9.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" filled="f" strokecolor="red" strokeweight="2.25pt">
                <v:stroke joinstyle="miter"/>
              </v:roundrect>
            </w:pict>
          </mc:Fallback>
        </mc:AlternateContent>
      </w:r>
      <w:r>
        <w:rPr>
          <w:noProof/>
        </w:rPr>
        <w:drawing>
          <wp:inline distT="0" distB="0" distL="0" distR="0" wp14:anchorId="3BC1B906" wp14:editId="2F22FD17">
            <wp:extent cx="2980944"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80944" cy="2286000"/>
                    </a:xfrm>
                    <a:prstGeom prst="rect">
                      <a:avLst/>
                    </a:prstGeom>
                    <a:noFill/>
                    <a:ln>
                      <a:noFill/>
                    </a:ln>
                  </pic:spPr>
                </pic:pic>
              </a:graphicData>
            </a:graphic>
          </wp:inline>
        </w:drawing>
      </w:r>
    </w:p>
    <w:p w14:paraId="236322D0" w14:textId="73693622" w:rsidR="009E28A6" w:rsidRDefault="009E28A6" w:rsidP="009E28A6">
      <w:pPr>
        <w:keepNext/>
      </w:pPr>
      <w:r>
        <w:lastRenderedPageBreak/>
        <w:t>Click "Close" once the device has been added. Your device will now</w:t>
      </w:r>
      <w:r w:rsidR="00FE5A4C">
        <w:t xml:space="preserve"> show up in the list of devices and drivers will automatically install.</w:t>
      </w:r>
    </w:p>
    <w:p w14:paraId="1D38BAB0" w14:textId="37E2EBE2" w:rsidR="00DA05EB" w:rsidRDefault="00FE5A4C" w:rsidP="00DA05EB">
      <w:pPr>
        <w:rPr>
          <w:b/>
          <w:color w:val="FF0000"/>
        </w:rPr>
      </w:pPr>
      <w:r>
        <w:rPr>
          <w:noProof/>
        </w:rPr>
        <mc:AlternateContent>
          <mc:Choice Requires="wps">
            <w:drawing>
              <wp:anchor distT="0" distB="0" distL="114300" distR="114300" simplePos="0" relativeHeight="251695616" behindDoc="0" locked="0" layoutInCell="1" allowOverlap="1" wp14:anchorId="17800376" wp14:editId="79553D2D">
                <wp:simplePos x="0" y="0"/>
                <wp:positionH relativeFrom="column">
                  <wp:posOffset>582295</wp:posOffset>
                </wp:positionH>
                <wp:positionV relativeFrom="paragraph">
                  <wp:posOffset>556588</wp:posOffset>
                </wp:positionV>
                <wp:extent cx="388930" cy="479957"/>
                <wp:effectExtent l="19050" t="19050" r="11430" b="15875"/>
                <wp:wrapNone/>
                <wp:docPr id="58" name="Rectangle: Rounded Corners 58"/>
                <wp:cNvGraphicFramePr/>
                <a:graphic xmlns:a="http://schemas.openxmlformats.org/drawingml/2006/main">
                  <a:graphicData uri="http://schemas.microsoft.com/office/word/2010/wordprocessingShape">
                    <wps:wsp>
                      <wps:cNvSpPr/>
                      <wps:spPr>
                        <a:xfrm>
                          <a:off x="0" y="0"/>
                          <a:ext cx="388930" cy="47995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D986B2" id="Rectangle: Rounded Corners 58" o:spid="_x0000_s1026" style="position:absolute;margin-left:45.85pt;margin-top:43.85pt;width:30.6pt;height:37.8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" filled="f" strokecolor="red" strokeweight="2.25pt">
                <v:stroke joinstyle="miter"/>
              </v:roundrect>
            </w:pict>
          </mc:Fallback>
        </mc:AlternateContent>
      </w:r>
      <w:r>
        <w:rPr>
          <w:noProof/>
        </w:rPr>
        <w:drawing>
          <wp:inline distT="0" distB="0" distL="0" distR="0" wp14:anchorId="209559D6" wp14:editId="4501FDE2">
            <wp:extent cx="3493008" cy="13167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b="34190"/>
                    <a:stretch/>
                  </pic:blipFill>
                  <pic:spPr bwMode="auto">
                    <a:xfrm>
                      <a:off x="0" y="0"/>
                      <a:ext cx="3493008" cy="1316736"/>
                    </a:xfrm>
                    <a:prstGeom prst="rect">
                      <a:avLst/>
                    </a:prstGeom>
                    <a:noFill/>
                    <a:ln>
                      <a:noFill/>
                    </a:ln>
                    <a:extLst>
                      <a:ext uri="{53640926-AAD7-44D8-BBD7-CCE9431645EC}">
                        <a14:shadowObscured xmlns:a14="http://schemas.microsoft.com/office/drawing/2010/main"/>
                      </a:ext>
                    </a:extLst>
                  </pic:spPr>
                </pic:pic>
              </a:graphicData>
            </a:graphic>
          </wp:inline>
        </w:drawing>
      </w:r>
    </w:p>
    <w:p w14:paraId="32066D78" w14:textId="5EF4B955" w:rsidR="009E28A6" w:rsidRDefault="003105CE" w:rsidP="003105CE">
      <w:r>
        <w:t>Go to the Device Manager and look under Ports (COM &amp; LPT) to find the COM port for the SPP interface of your Bluetooth device. It will be listed as "Standard Serial over Bluetooth link".</w:t>
      </w:r>
      <w:r w:rsidR="00064E67">
        <w:t xml:space="preserve"> </w:t>
      </w:r>
      <w:r w:rsidR="00C813BB">
        <w:t>If you see multiple ports listed for Standard Serial over Bluetooth link, t</w:t>
      </w:r>
      <w:r w:rsidR="00064E67">
        <w:t xml:space="preserve">he </w:t>
      </w:r>
      <w:r w:rsidR="00C813BB">
        <w:t>lowest</w:t>
      </w:r>
      <w:r w:rsidR="00064E67">
        <w:t xml:space="preserve"> numbered port is the one you want to use.</w:t>
      </w:r>
    </w:p>
    <w:p w14:paraId="619BA82F" w14:textId="5618E514" w:rsidR="009E28A6" w:rsidRDefault="00FE5A4C" w:rsidP="00DA05EB">
      <w:pPr>
        <w:rPr>
          <w:b/>
          <w:color w:val="FF0000"/>
        </w:rPr>
      </w:pPr>
      <w:r>
        <w:rPr>
          <w:noProof/>
        </w:rPr>
        <mc:AlternateContent>
          <mc:Choice Requires="wps">
            <w:drawing>
              <wp:anchor distT="0" distB="0" distL="114300" distR="114300" simplePos="0" relativeHeight="251698688" behindDoc="0" locked="0" layoutInCell="1" allowOverlap="1" wp14:anchorId="14190251" wp14:editId="37BB9FD8">
                <wp:simplePos x="0" y="0"/>
                <wp:positionH relativeFrom="column">
                  <wp:posOffset>351692</wp:posOffset>
                </wp:positionH>
                <wp:positionV relativeFrom="paragraph">
                  <wp:posOffset>2177579</wp:posOffset>
                </wp:positionV>
                <wp:extent cx="1485383" cy="132402"/>
                <wp:effectExtent l="19050" t="19050" r="19685" b="20320"/>
                <wp:wrapNone/>
                <wp:docPr id="59" name="Rectangle: Rounded Corners 59"/>
                <wp:cNvGraphicFramePr/>
                <a:graphic xmlns:a="http://schemas.openxmlformats.org/drawingml/2006/main">
                  <a:graphicData uri="http://schemas.microsoft.com/office/word/2010/wordprocessingShape">
                    <wps:wsp>
                      <wps:cNvSpPr/>
                      <wps:spPr>
                        <a:xfrm>
                          <a:off x="0" y="0"/>
                          <a:ext cx="1485383" cy="13240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EC6117" id="Rectangle: Rounded Corners 59" o:spid="_x0000_s1026" style="position:absolute;margin-left:27.7pt;margin-top:171.45pt;width:116.95pt;height:10.4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" filled="f" strokecolor="red" strokeweight="2.25pt">
                <v:stroke joinstyle="miter"/>
              </v:roundrect>
            </w:pict>
          </mc:Fallback>
        </mc:AlternateContent>
      </w:r>
      <w:r>
        <w:rPr>
          <w:noProof/>
        </w:rPr>
        <w:drawing>
          <wp:inline distT="0" distB="0" distL="0" distR="0" wp14:anchorId="355278A6" wp14:editId="42F0B9EA">
            <wp:extent cx="4476466" cy="280855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b="6969"/>
                    <a:stretch/>
                  </pic:blipFill>
                  <pic:spPr bwMode="auto">
                    <a:xfrm>
                      <a:off x="0" y="0"/>
                      <a:ext cx="4494106" cy="2819619"/>
                    </a:xfrm>
                    <a:prstGeom prst="rect">
                      <a:avLst/>
                    </a:prstGeom>
                    <a:noFill/>
                    <a:ln>
                      <a:noFill/>
                    </a:ln>
                    <a:extLst>
                      <a:ext uri="{53640926-AAD7-44D8-BBD7-CCE9431645EC}">
                        <a14:shadowObscured xmlns:a14="http://schemas.microsoft.com/office/drawing/2010/main"/>
                      </a:ext>
                    </a:extLst>
                  </pic:spPr>
                </pic:pic>
              </a:graphicData>
            </a:graphic>
          </wp:inline>
        </w:drawing>
      </w:r>
    </w:p>
    <w:p w14:paraId="61B18072" w14:textId="5C127A4F" w:rsidR="00064E67" w:rsidRPr="003105CE" w:rsidRDefault="003105CE" w:rsidP="003105CE">
      <w:r>
        <w:t xml:space="preserve">Open a serial terminal program of your choice (such as Putty) and connect to the SPP COM port. Now you can type in </w:t>
      </w:r>
      <w:r w:rsidR="00C813BB">
        <w:t>characters</w:t>
      </w:r>
      <w:r>
        <w:t xml:space="preserve"> in the terminal window for the Bluetooth device and you will see </w:t>
      </w:r>
      <w:r w:rsidR="00C813BB">
        <w:t xml:space="preserve">them </w:t>
      </w:r>
      <w:r w:rsidR="009E28A6">
        <w:t>being received in the W</w:t>
      </w:r>
      <w:r>
        <w:t>ICED kit by watching in terminal window connected to the kit's PUART.</w:t>
      </w:r>
    </w:p>
    <w:p w14:paraId="06388BC5" w14:textId="7CD512C9" w:rsidR="009E28A6" w:rsidRDefault="009E28A6">
      <w:pPr>
        <w:rPr>
          <w:rFonts w:ascii="Cambria" w:eastAsia="Times New Roman" w:hAnsi="Cambria"/>
          <w:b/>
          <w:bCs/>
          <w:color w:val="4F81BD"/>
        </w:rPr>
      </w:pPr>
      <w:r>
        <w:t xml:space="preserve">When you are done testing, close the </w:t>
      </w:r>
      <w:r w:rsidR="00B01B69">
        <w:t>Bluetooth SPP</w:t>
      </w:r>
      <w:r>
        <w:t xml:space="preserve"> terminal window and then go to Control Panel -&gt; Hardware and Sound -&gt; Devices and Printers. Right click on the WICED Bluetooth device, sel</w:t>
      </w:r>
      <w:r w:rsidR="00A1590F">
        <w:t>ect "Remove Device" and click</w:t>
      </w:r>
      <w:r>
        <w:t xml:space="preserve"> "</w:t>
      </w:r>
      <w:r w:rsidR="00A1590F">
        <w:t>Yes</w:t>
      </w:r>
      <w:r>
        <w:t>" to remove the device's paring information.</w:t>
      </w:r>
    </w:p>
    <w:p w14:paraId="1E2B75D6" w14:textId="77777777" w:rsidR="00A1590F" w:rsidRDefault="00A1590F">
      <w:pPr>
        <w:rPr>
          <w:rFonts w:ascii="Cambria" w:eastAsia="Times New Roman" w:hAnsi="Cambria"/>
          <w:b/>
          <w:bCs/>
          <w:color w:val="4F81BD"/>
        </w:rPr>
      </w:pPr>
      <w:r>
        <w:br w:type="page"/>
      </w:r>
    </w:p>
    <w:p w14:paraId="714F95F8" w14:textId="153E9D76" w:rsidR="00174ABD" w:rsidRPr="00081139" w:rsidRDefault="00174ABD" w:rsidP="005A1278">
      <w:pPr>
        <w:pStyle w:val="Heading3"/>
      </w:pPr>
      <w:r w:rsidRPr="00081139">
        <w:lastRenderedPageBreak/>
        <w:t>PC Instructions</w:t>
      </w:r>
      <w:r w:rsidR="00A35536">
        <w:t xml:space="preserve"> (Widows 10)</w:t>
      </w:r>
    </w:p>
    <w:p w14:paraId="63EBA787" w14:textId="17B56758" w:rsidR="000C2608" w:rsidRDefault="000C2608" w:rsidP="00174ABD">
      <w:r>
        <w:t>For Windows 10</w:t>
      </w:r>
      <w:r w:rsidR="00DA05EB">
        <w:t xml:space="preserve"> you can use the same procedure</w:t>
      </w:r>
      <w:r w:rsidR="00A35536">
        <w:t xml:space="preserve"> as </w:t>
      </w:r>
      <w:r w:rsidR="00DA05EB">
        <w:t xml:space="preserve">for </w:t>
      </w:r>
      <w:r w:rsidR="00A35536">
        <w:t>Windows 7</w:t>
      </w:r>
      <w:r w:rsidR="00DA05EB">
        <w:t xml:space="preserve">. </w:t>
      </w:r>
      <w:r w:rsidR="002C6116">
        <w:t>Alternately</w:t>
      </w:r>
      <w:r w:rsidR="00DA05EB">
        <w:t xml:space="preserve">, </w:t>
      </w:r>
      <w:r w:rsidR="00A35536">
        <w:t>in Windows 10 you have the option</w:t>
      </w:r>
      <w:r>
        <w:t xml:space="preserve"> to install the </w:t>
      </w:r>
      <w:r w:rsidR="009A6CF0">
        <w:t>"</w:t>
      </w:r>
      <w:r>
        <w:t>Bluetooth Serial Terminal</w:t>
      </w:r>
      <w:r w:rsidR="009A6CF0">
        <w:t>"</w:t>
      </w:r>
      <w:r>
        <w:t xml:space="preserve"> from the Microsoft App St</w:t>
      </w:r>
      <w:r w:rsidR="00A35536">
        <w:t>ore which provides a "slick" interface.</w:t>
      </w:r>
      <w:r w:rsidR="00DA05EB">
        <w:t xml:space="preserve"> That option is discussed here.</w:t>
      </w:r>
    </w:p>
    <w:p w14:paraId="254A685F" w14:textId="7AD377AC" w:rsidR="00962C81" w:rsidRDefault="00962C81" w:rsidP="00174ABD">
      <w:r>
        <w:t>First, go to the Windows 10 Apps store (</w:t>
      </w:r>
      <w:hyperlink r:id="rId34" w:history="1">
        <w:r w:rsidRPr="00286AD2">
          <w:rPr>
            <w:rStyle w:val="Hyperlink"/>
          </w:rPr>
          <w:t>https://www.microsoft.com/en-us/windows/windows-10-apps</w:t>
        </w:r>
      </w:hyperlink>
      <w:r>
        <w:t xml:space="preserve">), search for </w:t>
      </w:r>
      <w:r w:rsidR="000733AE">
        <w:t>"</w:t>
      </w:r>
      <w:r>
        <w:t>Bluetooth Serial Terminal</w:t>
      </w:r>
      <w:r w:rsidR="000733AE">
        <w:t>"</w:t>
      </w:r>
      <w:r>
        <w:t>, and install it.</w:t>
      </w:r>
    </w:p>
    <w:p w14:paraId="0CEEE25A" w14:textId="79C2B1D3" w:rsidR="000733AE" w:rsidRDefault="00962C81" w:rsidP="00174ABD">
      <w:r>
        <w:rPr>
          <w:noProof/>
        </w:rPr>
        <w:drawing>
          <wp:inline distT="0" distB="0" distL="0" distR="0" wp14:anchorId="668D5A01" wp14:editId="7C168F56">
            <wp:extent cx="5849813" cy="2377440"/>
            <wp:effectExtent l="19050" t="19050" r="1778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415" r="15585" b="56650"/>
                    <a:stretch/>
                  </pic:blipFill>
                  <pic:spPr bwMode="auto">
                    <a:xfrm>
                      <a:off x="0" y="0"/>
                      <a:ext cx="5872535" cy="23866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2CF12D" w14:textId="77777777" w:rsidR="000733AE" w:rsidRDefault="000733AE" w:rsidP="00174ABD"/>
    <w:p w14:paraId="12AB97B7" w14:textId="0AC74705" w:rsidR="00962C81" w:rsidRDefault="00962C81" w:rsidP="000733AE">
      <w:r>
        <w:rPr>
          <w:noProof/>
        </w:rPr>
        <w:drawing>
          <wp:inline distT="0" distB="0" distL="0" distR="0" wp14:anchorId="48205B2A" wp14:editId="5D46FCDE">
            <wp:extent cx="5829696" cy="2584174"/>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3907" b="56472"/>
                    <a:stretch/>
                  </pic:blipFill>
                  <pic:spPr bwMode="auto">
                    <a:xfrm>
                      <a:off x="0" y="0"/>
                      <a:ext cx="5867174" cy="2600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BE884E" w14:textId="278F3064" w:rsidR="00962C81" w:rsidRDefault="00962C81" w:rsidP="005A1278">
      <w:pPr>
        <w:keepNext/>
      </w:pPr>
      <w:r>
        <w:lastRenderedPageBreak/>
        <w:t xml:space="preserve">As with Windows 7, you need to pair with your device before it will show up as a serial port. To do this, go to </w:t>
      </w:r>
      <w:r w:rsidRPr="00962C81">
        <w:rPr>
          <w:i/>
        </w:rPr>
        <w:t>Settings -&gt; Devices -&gt; Add Bluetooth or other device -&gt; Bluetooth</w:t>
      </w:r>
      <w:r>
        <w:t>. When you see your device in the list, click on it. Compare the 6-digit code with the one displayed on your UART terminal. If the two numbers match, click on "Connect".</w:t>
      </w:r>
      <w:r w:rsidR="000733AE">
        <w:t xml:space="preserve"> Click "Done". Your device should now show up in the list of devices as "Paired":</w:t>
      </w:r>
    </w:p>
    <w:p w14:paraId="3B4027E6" w14:textId="14038726" w:rsidR="000733AE" w:rsidRDefault="000733AE" w:rsidP="005A1278">
      <w:pPr>
        <w:keepNext/>
      </w:pPr>
      <w:r>
        <w:rPr>
          <w:noProof/>
        </w:rPr>
        <w:drawing>
          <wp:inline distT="0" distB="0" distL="0" distR="0" wp14:anchorId="66646F9B" wp14:editId="194557C9">
            <wp:extent cx="3387256" cy="288423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3251" cy="2897853"/>
                    </a:xfrm>
                    <a:prstGeom prst="rect">
                      <a:avLst/>
                    </a:prstGeom>
                  </pic:spPr>
                </pic:pic>
              </a:graphicData>
            </a:graphic>
          </wp:inline>
        </w:drawing>
      </w:r>
    </w:p>
    <w:p w14:paraId="71A69AA5" w14:textId="47B16CC3" w:rsidR="00E32DEB" w:rsidRDefault="00E32DEB" w:rsidP="005A1278">
      <w:pPr>
        <w:keepNext/>
      </w:pPr>
      <w:r>
        <w:t>Now open the Bluetooth Serial Terminal app that you installed earlier. Your device should show up in the list. If not click "Refresh List".</w:t>
      </w:r>
    </w:p>
    <w:p w14:paraId="094E8236" w14:textId="23E6119C" w:rsidR="000733AE" w:rsidRDefault="000733AE" w:rsidP="005A1278">
      <w:pPr>
        <w:keepNext/>
      </w:pPr>
      <w:r>
        <w:rPr>
          <w:noProof/>
        </w:rPr>
        <w:drawing>
          <wp:inline distT="0" distB="0" distL="0" distR="0" wp14:anchorId="4C3E45CB" wp14:editId="32F7E926">
            <wp:extent cx="5413684" cy="308510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4013"/>
                    <a:stretch/>
                  </pic:blipFill>
                  <pic:spPr bwMode="auto">
                    <a:xfrm>
                      <a:off x="0" y="0"/>
                      <a:ext cx="5432258" cy="3095691"/>
                    </a:xfrm>
                    <a:prstGeom prst="rect">
                      <a:avLst/>
                    </a:prstGeom>
                    <a:ln>
                      <a:noFill/>
                    </a:ln>
                    <a:extLst>
                      <a:ext uri="{53640926-AAD7-44D8-BBD7-CCE9431645EC}">
                        <a14:shadowObscured xmlns:a14="http://schemas.microsoft.com/office/drawing/2010/main"/>
                      </a:ext>
                    </a:extLst>
                  </pic:spPr>
                </pic:pic>
              </a:graphicData>
            </a:graphic>
          </wp:inline>
        </w:drawing>
      </w:r>
    </w:p>
    <w:p w14:paraId="4C9F5384" w14:textId="56B7D0C9" w:rsidR="00081139" w:rsidRDefault="000C2608" w:rsidP="000733AE">
      <w:pPr>
        <w:keepNext/>
      </w:pPr>
      <w:r>
        <w:lastRenderedPageBreak/>
        <w:t xml:space="preserve">Once </w:t>
      </w:r>
      <w:r w:rsidR="000733AE">
        <w:t>you see it in the list</w:t>
      </w:r>
      <w:r w:rsidR="000376BF">
        <w:t xml:space="preserve">, </w:t>
      </w:r>
      <w:r w:rsidR="00E32DEB">
        <w:t>click</w:t>
      </w:r>
      <w:r>
        <w:t xml:space="preserve"> </w:t>
      </w:r>
      <w:r w:rsidR="009A6CF0">
        <w:t>"</w:t>
      </w:r>
      <w:r>
        <w:t>Connect</w:t>
      </w:r>
      <w:r w:rsidR="009A6CF0">
        <w:t>"</w:t>
      </w:r>
      <w:r>
        <w:t xml:space="preserve">.  Now you can type strings in the Transmit window </w:t>
      </w:r>
      <w:r w:rsidR="006818E6">
        <w:t xml:space="preserve">and click </w:t>
      </w:r>
      <w:r w:rsidR="000733AE">
        <w:t>"</w:t>
      </w:r>
      <w:r w:rsidR="006818E6">
        <w:t>Send</w:t>
      </w:r>
      <w:r w:rsidR="000733AE">
        <w:t>"</w:t>
      </w:r>
      <w:r w:rsidR="006818E6">
        <w:t xml:space="preserve"> </w:t>
      </w:r>
      <w:r>
        <w:t xml:space="preserve">to send </w:t>
      </w:r>
      <w:r w:rsidR="006818E6">
        <w:t xml:space="preserve">them </w:t>
      </w:r>
      <w:r>
        <w:t>to the WICED SPP Project.</w:t>
      </w:r>
      <w:r w:rsidR="006818E6">
        <w:t xml:space="preserve"> Observe the strings being received in the WICED kit by watching in the UART terminal.</w:t>
      </w:r>
    </w:p>
    <w:p w14:paraId="092578C9" w14:textId="43BD8559" w:rsidR="006978D6" w:rsidRDefault="006978D6" w:rsidP="00174ABD">
      <w:r>
        <w:t xml:space="preserve">When you are done testing, click "Disconnect", close the </w:t>
      </w:r>
      <w:r w:rsidR="000733AE">
        <w:t xml:space="preserve">Bluetooth Serial Terminal </w:t>
      </w:r>
      <w:r>
        <w:t xml:space="preserve">app and then go into the </w:t>
      </w:r>
      <w:r w:rsidR="000733AE">
        <w:t xml:space="preserve">computer's </w:t>
      </w:r>
      <w:r>
        <w:t>Bluetooth settings to remove the device's paring information</w:t>
      </w:r>
      <w:r w:rsidR="000733AE">
        <w:t xml:space="preserve"> (Settings -&gt; Devices -&gt; &lt;</w:t>
      </w:r>
      <w:proofErr w:type="spellStart"/>
      <w:r w:rsidR="000733AE">
        <w:t>appname</w:t>
      </w:r>
      <w:proofErr w:type="spellEnd"/>
      <w:r w:rsidR="000733AE">
        <w:t>&gt;_</w:t>
      </w:r>
      <w:proofErr w:type="spellStart"/>
      <w:r w:rsidR="000733AE">
        <w:t>ClassicSpp</w:t>
      </w:r>
      <w:proofErr w:type="spellEnd"/>
      <w:r w:rsidR="000733AE">
        <w:t xml:space="preserve"> -&gt; </w:t>
      </w:r>
      <w:r w:rsidR="009024D5">
        <w:t>Remove device</w:t>
      </w:r>
      <w:r w:rsidR="000733AE">
        <w:t xml:space="preserve"> -&gt; Yes)</w:t>
      </w:r>
      <w:r>
        <w:t>.</w:t>
      </w:r>
    </w:p>
    <w:p w14:paraId="304AD893" w14:textId="0670AC09" w:rsidR="000733AE" w:rsidRDefault="000733AE">
      <w:pPr>
        <w:rPr>
          <w:rFonts w:ascii="Cambria" w:eastAsia="Times New Roman" w:hAnsi="Cambria"/>
          <w:b/>
          <w:bCs/>
          <w:color w:val="4F81BD"/>
        </w:rPr>
      </w:pPr>
      <w:r>
        <w:rPr>
          <w:noProof/>
        </w:rPr>
        <w:drawing>
          <wp:inline distT="0" distB="0" distL="0" distR="0" wp14:anchorId="6047DD09" wp14:editId="4C842F88">
            <wp:extent cx="4114800" cy="3582865"/>
            <wp:effectExtent l="19050" t="19050" r="1905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7798" cy="3585475"/>
                    </a:xfrm>
                    <a:prstGeom prst="rect">
                      <a:avLst/>
                    </a:prstGeom>
                    <a:ln>
                      <a:solidFill>
                        <a:schemeClr val="accent1"/>
                      </a:solidFill>
                    </a:ln>
                  </pic:spPr>
                </pic:pic>
              </a:graphicData>
            </a:graphic>
          </wp:inline>
        </w:drawing>
      </w:r>
    </w:p>
    <w:p w14:paraId="1753CF9D" w14:textId="2C2205F2" w:rsidR="00081139" w:rsidRDefault="00174ABD" w:rsidP="005A1278">
      <w:pPr>
        <w:pStyle w:val="Heading3"/>
      </w:pPr>
      <w:r w:rsidRPr="00081139">
        <w:lastRenderedPageBreak/>
        <w:t>Android Instructions</w:t>
      </w:r>
    </w:p>
    <w:p w14:paraId="24D3B1BC" w14:textId="04759908" w:rsidR="000E6611" w:rsidRDefault="000C2608" w:rsidP="005A1278">
      <w:pPr>
        <w:keepNext/>
        <w:keepLines/>
      </w:pPr>
      <w:r>
        <w:t xml:space="preserve">On an Android </w:t>
      </w:r>
      <w:r w:rsidR="000E6611">
        <w:t>phone,</w:t>
      </w:r>
      <w:r>
        <w:t xml:space="preserve"> you can install</w:t>
      </w:r>
      <w:r w:rsidR="00A01481">
        <w:t xml:space="preserve"> </w:t>
      </w:r>
      <w:r w:rsidR="009A6CF0">
        <w:t>"</w:t>
      </w:r>
      <w:r w:rsidR="009E66ED">
        <w:t>Serial Bluetooth Terminal</w:t>
      </w:r>
      <w:r w:rsidR="009A6CF0">
        <w:t>"</w:t>
      </w:r>
      <w:r w:rsidR="009E66ED">
        <w:t xml:space="preserve"> from the Google Play Store.</w:t>
      </w:r>
      <w:r w:rsidR="000E6611">
        <w:t xml:space="preserve">  </w:t>
      </w:r>
      <w:r w:rsidR="00FC77F1">
        <w:t>When you run the App</w:t>
      </w:r>
      <w:r w:rsidR="000376BF">
        <w:t>,</w:t>
      </w:r>
      <w:r w:rsidR="00FC77F1">
        <w:t xml:space="preserve"> you will need to pair with your development kit.  To do that </w:t>
      </w:r>
      <w:r w:rsidR="006818E6">
        <w:t xml:space="preserve">open </w:t>
      </w:r>
      <w:r w:rsidR="00FC77F1">
        <w:t xml:space="preserve">the </w:t>
      </w:r>
      <w:r w:rsidR="006818E6">
        <w:t xml:space="preserve">menu </w:t>
      </w:r>
      <w:r w:rsidR="0043360B">
        <w:t>(3 lines near</w:t>
      </w:r>
      <w:r w:rsidR="00FC77F1">
        <w:t xml:space="preserve"> the upper left</w:t>
      </w:r>
      <w:r w:rsidR="00E42452">
        <w:t xml:space="preserve"> </w:t>
      </w:r>
      <w:r w:rsidR="0043360B">
        <w:t xml:space="preserve">corner) </w:t>
      </w:r>
      <w:r w:rsidR="00E42452">
        <w:t xml:space="preserve">and </w:t>
      </w:r>
      <w:r w:rsidR="006818E6">
        <w:t>tap</w:t>
      </w:r>
      <w:r w:rsidR="00E42452">
        <w:t xml:space="preserve"> on </w:t>
      </w:r>
      <w:r w:rsidR="00D751C3">
        <w:t>"</w:t>
      </w:r>
      <w:r w:rsidR="00E42452">
        <w:t>D</w:t>
      </w:r>
      <w:r w:rsidR="00FC77F1">
        <w:t>evices</w:t>
      </w:r>
      <w:r w:rsidR="00D751C3">
        <w:t>"</w:t>
      </w:r>
      <w:r w:rsidR="00FC77F1">
        <w:t>.</w:t>
      </w:r>
      <w:r w:rsidR="00E42452">
        <w:t xml:space="preserve"> From the Devices page, click on the "Gear" icon. This will take you to your phone's Bluetooth settings.</w:t>
      </w:r>
    </w:p>
    <w:p w14:paraId="03DE2152" w14:textId="77A6CBB2" w:rsidR="000E6611" w:rsidRDefault="0043360B" w:rsidP="00174ABD">
      <w:r>
        <w:rPr>
          <w:noProof/>
        </w:rPr>
        <mc:AlternateContent>
          <mc:Choice Requires="wps">
            <w:drawing>
              <wp:anchor distT="0" distB="0" distL="114300" distR="114300" simplePos="0" relativeHeight="251649536" behindDoc="0" locked="0" layoutInCell="1" allowOverlap="1" wp14:anchorId="4A3FA0C2" wp14:editId="545594BB">
                <wp:simplePos x="0" y="0"/>
                <wp:positionH relativeFrom="column">
                  <wp:posOffset>4898749</wp:posOffset>
                </wp:positionH>
                <wp:positionV relativeFrom="paragraph">
                  <wp:posOffset>119932</wp:posOffset>
                </wp:positionV>
                <wp:extent cx="200356" cy="174928"/>
                <wp:effectExtent l="0" t="0" r="28575" b="15875"/>
                <wp:wrapNone/>
                <wp:docPr id="17" name="Rectangle: Rounded Corners 17"/>
                <wp:cNvGraphicFramePr/>
                <a:graphic xmlns:a="http://schemas.openxmlformats.org/drawingml/2006/main">
                  <a:graphicData uri="http://schemas.microsoft.com/office/word/2010/wordprocessingShape">
                    <wps:wsp>
                      <wps:cNvSpPr/>
                      <wps:spPr>
                        <a:xfrm>
                          <a:off x="0" y="0"/>
                          <a:ext cx="200356"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33AB2" id="Rectangle: Rounded Corners 17" o:spid="_x0000_s1026" style="position:absolute;margin-left:385.75pt;margin-top:9.45pt;width:15.8pt;height:13.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18816" behindDoc="0" locked="0" layoutInCell="1" allowOverlap="1" wp14:anchorId="6215238A" wp14:editId="722DFD3A">
                <wp:simplePos x="0" y="0"/>
                <wp:positionH relativeFrom="column">
                  <wp:posOffset>1757238</wp:posOffset>
                </wp:positionH>
                <wp:positionV relativeFrom="paragraph">
                  <wp:posOffset>780415</wp:posOffset>
                </wp:positionV>
                <wp:extent cx="310101" cy="182549"/>
                <wp:effectExtent l="0" t="0" r="13970" b="27305"/>
                <wp:wrapNone/>
                <wp:docPr id="70" name="Rectangle: Rounded Corners 70"/>
                <wp:cNvGraphicFramePr/>
                <a:graphic xmlns:a="http://schemas.openxmlformats.org/drawingml/2006/main">
                  <a:graphicData uri="http://schemas.microsoft.com/office/word/2010/wordprocessingShape">
                    <wps:wsp>
                      <wps:cNvSpPr/>
                      <wps:spPr>
                        <a:xfrm>
                          <a:off x="0" y="0"/>
                          <a:ext cx="310101" cy="1825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EFC622" id="Rectangle: Rounded Corners 70" o:spid="_x0000_s1026" style="position:absolute;margin-left:138.35pt;margin-top:61.45pt;width:24.4pt;height:14.3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" filled="f" strokecolor="red" strokeweight="1pt">
                <v:stroke joinstyle="miter"/>
              </v:roundrect>
            </w:pict>
          </mc:Fallback>
        </mc:AlternateContent>
      </w:r>
      <w:r w:rsidR="000E6611">
        <w:rPr>
          <w:noProof/>
        </w:rPr>
        <w:drawing>
          <wp:inline distT="0" distB="0" distL="0" distR="0" wp14:anchorId="1FB3AE94" wp14:editId="1EAECC59">
            <wp:extent cx="1590261" cy="2831441"/>
            <wp:effectExtent l="19050" t="19050" r="10160" b="2667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93657" cy="2837487"/>
                    </a:xfrm>
                    <a:prstGeom prst="rect">
                      <a:avLst/>
                    </a:prstGeom>
                    <a:noFill/>
                    <a:ln>
                      <a:solidFill>
                        <a:schemeClr val="accent1"/>
                      </a:solidFill>
                    </a:ln>
                  </pic:spPr>
                </pic:pic>
              </a:graphicData>
            </a:graphic>
          </wp:inline>
        </w:drawing>
      </w:r>
      <w:r>
        <w:t xml:space="preserve"> </w:t>
      </w:r>
      <w:r w:rsidR="006818E6">
        <w:t xml:space="preserve">  </w:t>
      </w:r>
      <w:r w:rsidR="000E6611">
        <w:t xml:space="preserve"> </w:t>
      </w:r>
      <w:r w:rsidR="006818E6">
        <w:t xml:space="preserve"> </w:t>
      </w:r>
      <w:r w:rsidR="000E6611">
        <w:rPr>
          <w:noProof/>
        </w:rPr>
        <w:drawing>
          <wp:inline distT="0" distB="0" distL="0" distR="0" wp14:anchorId="331F07C2" wp14:editId="2B410BCF">
            <wp:extent cx="1600200" cy="2843784"/>
            <wp:effectExtent l="19050" t="19050" r="19050" b="1397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00200" cy="2843784"/>
                    </a:xfrm>
                    <a:prstGeom prst="rect">
                      <a:avLst/>
                    </a:prstGeom>
                    <a:noFill/>
                    <a:ln>
                      <a:solidFill>
                        <a:schemeClr val="accent1"/>
                      </a:solidFill>
                    </a:ln>
                  </pic:spPr>
                </pic:pic>
              </a:graphicData>
            </a:graphic>
          </wp:inline>
        </w:drawing>
      </w:r>
      <w:r>
        <w:t xml:space="preserve">     </w:t>
      </w:r>
      <w:r>
        <w:rPr>
          <w:noProof/>
        </w:rPr>
        <w:drawing>
          <wp:inline distT="0" distB="0" distL="0" distR="0" wp14:anchorId="23F0A941" wp14:editId="2B6EACA5">
            <wp:extent cx="1592866" cy="2837566"/>
            <wp:effectExtent l="19050" t="19050" r="2667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6341" cy="2843756"/>
                    </a:xfrm>
                    <a:prstGeom prst="rect">
                      <a:avLst/>
                    </a:prstGeom>
                    <a:noFill/>
                    <a:ln>
                      <a:solidFill>
                        <a:schemeClr val="accent1"/>
                      </a:solidFill>
                    </a:ln>
                  </pic:spPr>
                </pic:pic>
              </a:graphicData>
            </a:graphic>
          </wp:inline>
        </w:drawing>
      </w:r>
    </w:p>
    <w:p w14:paraId="172AAAF1" w14:textId="3EBA8DBF" w:rsidR="00FC77F1" w:rsidRDefault="00E42452" w:rsidP="00D751C3">
      <w:pPr>
        <w:keepNext/>
      </w:pPr>
      <w:r>
        <w:t>Find your device in the list and Pair with it (the exact procedure may be slightly different depending on the version of Android you are running)</w:t>
      </w:r>
      <w:r w:rsidR="00FC77F1">
        <w:t>.</w:t>
      </w:r>
    </w:p>
    <w:p w14:paraId="15DCA6FD" w14:textId="29011C88" w:rsidR="0043360B" w:rsidRDefault="0043360B" w:rsidP="00D751C3">
      <w:pPr>
        <w:keepNext/>
      </w:pPr>
      <w:r>
        <w:rPr>
          <w:noProof/>
        </w:rPr>
        <mc:AlternateContent>
          <mc:Choice Requires="wps">
            <w:drawing>
              <wp:anchor distT="0" distB="0" distL="114300" distR="114300" simplePos="0" relativeHeight="251658752" behindDoc="0" locked="0" layoutInCell="1" allowOverlap="1" wp14:anchorId="7DEF5300" wp14:editId="42C4F46E">
                <wp:simplePos x="0" y="0"/>
                <wp:positionH relativeFrom="column">
                  <wp:posOffset>1821953</wp:posOffset>
                </wp:positionH>
                <wp:positionV relativeFrom="paragraph">
                  <wp:posOffset>688036</wp:posOffset>
                </wp:positionV>
                <wp:extent cx="970059" cy="421419"/>
                <wp:effectExtent l="0" t="0" r="20955" b="17145"/>
                <wp:wrapNone/>
                <wp:docPr id="20" name="Rectangle: Rounded Corners 20"/>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1CF2BF" id="Rectangle: Rounded Corners 20" o:spid="_x0000_s1026" style="position:absolute;margin-left:143.45pt;margin-top:54.2pt;width:76.4pt;height:33.2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628032" behindDoc="0" locked="0" layoutInCell="1" allowOverlap="1" wp14:anchorId="2A1225DA" wp14:editId="76753343">
                <wp:simplePos x="0" y="0"/>
                <wp:positionH relativeFrom="column">
                  <wp:posOffset>0</wp:posOffset>
                </wp:positionH>
                <wp:positionV relativeFrom="paragraph">
                  <wp:posOffset>1855857</wp:posOffset>
                </wp:positionV>
                <wp:extent cx="970059" cy="421419"/>
                <wp:effectExtent l="0" t="0" r="20955" b="17145"/>
                <wp:wrapNone/>
                <wp:docPr id="71" name="Rectangle: Rounded Corners 71"/>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43FF6E" id="Rectangle: Rounded Corners 71" o:spid="_x0000_s1026" style="position:absolute;margin-left:0;margin-top:146.15pt;width:76.4pt;height:33.2pt;flip: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" filled="f" strokecolor="red" strokeweight="1pt">
                <v:stroke joinstyle="miter"/>
              </v:roundrect>
            </w:pict>
          </mc:Fallback>
        </mc:AlternateContent>
      </w:r>
      <w:r>
        <w:rPr>
          <w:noProof/>
        </w:rPr>
        <w:drawing>
          <wp:inline distT="0" distB="0" distL="0" distR="0" wp14:anchorId="1F16187A" wp14:editId="2CE09036">
            <wp:extent cx="1637969" cy="2907180"/>
            <wp:effectExtent l="19050" t="19050" r="1968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42447" cy="2915128"/>
                    </a:xfrm>
                    <a:prstGeom prst="rect">
                      <a:avLst/>
                    </a:prstGeom>
                    <a:noFill/>
                    <a:ln>
                      <a:solidFill>
                        <a:schemeClr val="accent1"/>
                      </a:solidFill>
                    </a:ln>
                  </pic:spPr>
                </pic:pic>
              </a:graphicData>
            </a:graphic>
          </wp:inline>
        </w:drawing>
      </w:r>
      <w:r>
        <w:t xml:space="preserve">     </w:t>
      </w:r>
      <w:r>
        <w:rPr>
          <w:noProof/>
        </w:rPr>
        <w:drawing>
          <wp:inline distT="0" distB="0" distL="0" distR="0" wp14:anchorId="7DEEBA47" wp14:editId="023E0CE8">
            <wp:extent cx="1645920" cy="2916936"/>
            <wp:effectExtent l="19050" t="19050" r="1143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74B5892F" w14:textId="3163BD8C" w:rsidR="000E6611" w:rsidRDefault="000E6611" w:rsidP="00174ABD">
      <w:r>
        <w:t xml:space="preserve">      </w:t>
      </w:r>
      <w:r w:rsidR="006818E6">
        <w:t xml:space="preserve">   </w:t>
      </w:r>
      <w:r>
        <w:t xml:space="preserve"> </w:t>
      </w:r>
    </w:p>
    <w:p w14:paraId="59CC5872" w14:textId="6CF045C8" w:rsidR="000E6611" w:rsidRDefault="006818E6" w:rsidP="00174ABD">
      <w:r>
        <w:lastRenderedPageBreak/>
        <w:t>Once the device has been added,</w:t>
      </w:r>
      <w:r w:rsidR="00FC77F1">
        <w:t xml:space="preserve"> press the back arrow </w:t>
      </w:r>
      <w:r>
        <w:t xml:space="preserve">and </w:t>
      </w:r>
      <w:r w:rsidR="00FC77F1">
        <w:t xml:space="preserve">you will see that your device </w:t>
      </w:r>
      <w:r w:rsidR="00FB2203">
        <w:t xml:space="preserve">appears in the </w:t>
      </w:r>
      <w:r w:rsidR="00DC7E67">
        <w:t xml:space="preserve">Devices </w:t>
      </w:r>
      <w:r w:rsidR="00FB2203">
        <w:t>list</w:t>
      </w:r>
      <w:r w:rsidR="00DC7E67">
        <w:t xml:space="preserve">. </w:t>
      </w:r>
      <w:r w:rsidR="00FB2203">
        <w:t>Tap on it to make it the active device (it will have a green bar to the left of the name</w:t>
      </w:r>
      <w:r w:rsidR="00D751C3">
        <w:t xml:space="preserve"> when it is active</w:t>
      </w:r>
      <w:r w:rsidR="00FB2203">
        <w:t xml:space="preserve">). </w:t>
      </w:r>
      <w:r w:rsidR="00FC77F1">
        <w:t xml:space="preserve">Then </w:t>
      </w:r>
      <w:r w:rsidR="00DC7E67">
        <w:t>open the menu and select "Terminal"</w:t>
      </w:r>
      <w:r w:rsidR="00FC77F1">
        <w:t xml:space="preserve"> to see the blank terminal window.  Next</w:t>
      </w:r>
      <w:r>
        <w:t>,</w:t>
      </w:r>
      <w:r w:rsidR="00FC77F1">
        <w:t xml:space="preserve"> </w:t>
      </w:r>
      <w:r>
        <w:t>tap</w:t>
      </w:r>
      <w:r w:rsidR="00FC77F1">
        <w:t xml:space="preserve"> the plug icon </w:t>
      </w:r>
      <w:r>
        <w:t xml:space="preserve">near the upper right </w:t>
      </w:r>
      <w:r w:rsidR="00FB2203">
        <w:t xml:space="preserve">corner </w:t>
      </w:r>
      <w:r w:rsidR="00FC77F1">
        <w:t xml:space="preserve">to </w:t>
      </w:r>
      <w:r>
        <w:t>open the SPP server</w:t>
      </w:r>
      <w:r w:rsidR="00FC77F1">
        <w:t xml:space="preserve"> connection to your development kit.</w:t>
      </w:r>
      <w:r w:rsidR="00FB2203">
        <w:t xml:space="preserve"> It will say "Connected" in the terminal window.</w:t>
      </w:r>
    </w:p>
    <w:p w14:paraId="18DAC0AF" w14:textId="219DA458" w:rsidR="000E6611" w:rsidRDefault="00AC3F32" w:rsidP="00174ABD">
      <w:r>
        <w:rPr>
          <w:noProof/>
        </w:rPr>
        <mc:AlternateContent>
          <mc:Choice Requires="wps">
            <w:drawing>
              <wp:anchor distT="0" distB="0" distL="114300" distR="114300" simplePos="0" relativeHeight="251671040" behindDoc="0" locked="0" layoutInCell="1" allowOverlap="1" wp14:anchorId="728DA9D8" wp14:editId="4BE1BCA2">
                <wp:simplePos x="0" y="0"/>
                <wp:positionH relativeFrom="column">
                  <wp:posOffset>3593465</wp:posOffset>
                </wp:positionH>
                <wp:positionV relativeFrom="paragraph">
                  <wp:posOffset>2369516</wp:posOffset>
                </wp:positionV>
                <wp:extent cx="1192695" cy="198783"/>
                <wp:effectExtent l="0" t="0" r="26670" b="10795"/>
                <wp:wrapNone/>
                <wp:docPr id="25" name="Rectangle: Rounded Corners 25"/>
                <wp:cNvGraphicFramePr/>
                <a:graphic xmlns:a="http://schemas.openxmlformats.org/drawingml/2006/main">
                  <a:graphicData uri="http://schemas.microsoft.com/office/word/2010/wordprocessingShape">
                    <wps:wsp>
                      <wps:cNvSpPr/>
                      <wps:spPr>
                        <a:xfrm flipV="1">
                          <a:off x="0" y="0"/>
                          <a:ext cx="1192695" cy="1987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CE4042" id="Rectangle: Rounded Corners 25" o:spid="_x0000_s1026" style="position:absolute;margin-left:282.95pt;margin-top:186.6pt;width:93.9pt;height:15.65pt;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40320" behindDoc="0" locked="0" layoutInCell="1" allowOverlap="1" wp14:anchorId="6E60F833" wp14:editId="631A1EF3">
                <wp:simplePos x="0" y="0"/>
                <wp:positionH relativeFrom="column">
                  <wp:posOffset>2861945</wp:posOffset>
                </wp:positionH>
                <wp:positionV relativeFrom="paragraph">
                  <wp:posOffset>108916</wp:posOffset>
                </wp:positionV>
                <wp:extent cx="225425" cy="179705"/>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425" cy="1797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73B2FE" id="Rectangle: Rounded Corners 73" o:spid="_x0000_s1026" style="position:absolute;margin-left:225.35pt;margin-top:8.6pt;width:17.75pt;height:14.15pt;flip:y;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67968" behindDoc="0" locked="0" layoutInCell="1" allowOverlap="1" wp14:anchorId="7ACEDC2E" wp14:editId="59ED8ABB">
                <wp:simplePos x="0" y="0"/>
                <wp:positionH relativeFrom="column">
                  <wp:posOffset>23854</wp:posOffset>
                </wp:positionH>
                <wp:positionV relativeFrom="paragraph">
                  <wp:posOffset>493367</wp:posOffset>
                </wp:positionV>
                <wp:extent cx="675364" cy="318053"/>
                <wp:effectExtent l="0" t="0" r="10795" b="25400"/>
                <wp:wrapNone/>
                <wp:docPr id="23" name="Rectangle: Rounded Corners 23"/>
                <wp:cNvGraphicFramePr/>
                <a:graphic xmlns:a="http://schemas.openxmlformats.org/drawingml/2006/main">
                  <a:graphicData uri="http://schemas.microsoft.com/office/word/2010/wordprocessingShape">
                    <wps:wsp>
                      <wps:cNvSpPr/>
                      <wps:spPr>
                        <a:xfrm flipV="1">
                          <a:off x="0" y="0"/>
                          <a:ext cx="675364" cy="3180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FDC798" id="Rectangle: Rounded Corners 23" o:spid="_x0000_s1026" style="position:absolute;margin-left:1.9pt;margin-top:38.85pt;width:53.2pt;height:25.05pt;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" filled="f" strokecolor="red" strokeweight="1pt">
                <v:stroke joinstyle="miter"/>
              </v:roundrect>
            </w:pict>
          </mc:Fallback>
        </mc:AlternateContent>
      </w:r>
      <w:r w:rsidR="0043360B">
        <w:rPr>
          <w:noProof/>
        </w:rPr>
        <w:drawing>
          <wp:inline distT="0" distB="0" distL="0" distR="0" wp14:anchorId="198FEAA9" wp14:editId="0CD948D4">
            <wp:extent cx="1636989" cy="2901107"/>
            <wp:effectExtent l="19050" t="19050" r="2095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6172" cy="2917382"/>
                    </a:xfrm>
                    <a:prstGeom prst="rect">
                      <a:avLst/>
                    </a:prstGeom>
                    <a:noFill/>
                    <a:ln>
                      <a:solidFill>
                        <a:schemeClr val="accent1"/>
                      </a:solidFill>
                    </a:ln>
                  </pic:spPr>
                </pic:pic>
              </a:graphicData>
            </a:graphic>
          </wp:inline>
        </w:drawing>
      </w:r>
      <w:r w:rsidR="006818E6">
        <w:t xml:space="preserve">  </w:t>
      </w:r>
      <w:r w:rsidR="000E6611">
        <w:t xml:space="preserve"> </w:t>
      </w:r>
      <w:r w:rsidR="006818E6">
        <w:t xml:space="preserve"> </w:t>
      </w:r>
      <w:r w:rsidR="000E6611">
        <w:t xml:space="preserve"> </w:t>
      </w:r>
      <w:r w:rsidR="000E6611">
        <w:rPr>
          <w:noProof/>
        </w:rPr>
        <w:drawing>
          <wp:inline distT="0" distB="0" distL="0" distR="0" wp14:anchorId="2B714407" wp14:editId="4ADC0A56">
            <wp:extent cx="1629742" cy="2898909"/>
            <wp:effectExtent l="19050" t="19050" r="27940" b="15875"/>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6915" cy="2911669"/>
                    </a:xfrm>
                    <a:prstGeom prst="rect">
                      <a:avLst/>
                    </a:prstGeom>
                    <a:noFill/>
                    <a:ln>
                      <a:solidFill>
                        <a:schemeClr val="accent1"/>
                      </a:solidFill>
                    </a:ln>
                  </pic:spPr>
                </pic:pic>
              </a:graphicData>
            </a:graphic>
          </wp:inline>
        </w:drawing>
      </w:r>
      <w:r w:rsidR="000E6611">
        <w:t xml:space="preserve">  </w:t>
      </w:r>
      <w:r w:rsidR="006818E6">
        <w:t xml:space="preserve">   </w:t>
      </w:r>
      <w:r>
        <w:rPr>
          <w:noProof/>
        </w:rPr>
        <w:drawing>
          <wp:inline distT="0" distB="0" distL="0" distR="0" wp14:anchorId="209E3E23" wp14:editId="75A05A2B">
            <wp:extent cx="1645920" cy="2916936"/>
            <wp:effectExtent l="19050" t="19050" r="1143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5F62D516" w14:textId="61FD7389" w:rsidR="00FC77F1" w:rsidRDefault="00FC77F1" w:rsidP="005A1278">
      <w:pPr>
        <w:keepNext/>
      </w:pPr>
      <w:r>
        <w:t>Now you can send data to the SPP</w:t>
      </w:r>
      <w:r w:rsidR="006818E6">
        <w:t xml:space="preserve"> server</w:t>
      </w:r>
      <w:r w:rsidR="00FB2203">
        <w:t xml:space="preserve"> by entering it at the bottom of the window and clicking the Send arrow</w:t>
      </w:r>
      <w:r>
        <w:t xml:space="preserve">.  </w:t>
      </w:r>
      <w:r w:rsidR="00AC3F32">
        <w:t>You will see the data transmitted on the PUART terminal window for the kit.</w:t>
      </w:r>
    </w:p>
    <w:p w14:paraId="70F53413" w14:textId="37B6999D" w:rsidR="00FB2203" w:rsidRDefault="00AC3F32" w:rsidP="00174ABD">
      <w:r>
        <w:rPr>
          <w:noProof/>
        </w:rPr>
        <mc:AlternateContent>
          <mc:Choice Requires="wps">
            <w:drawing>
              <wp:anchor distT="0" distB="0" distL="114300" distR="114300" simplePos="0" relativeHeight="251674112" behindDoc="0" locked="0" layoutInCell="1" allowOverlap="1" wp14:anchorId="73F63D33" wp14:editId="21D55C9B">
                <wp:simplePos x="0" y="0"/>
                <wp:positionH relativeFrom="column">
                  <wp:posOffset>15904</wp:posOffset>
                </wp:positionH>
                <wp:positionV relativeFrom="paragraph">
                  <wp:posOffset>1428804</wp:posOffset>
                </wp:positionV>
                <wp:extent cx="1590260" cy="182797"/>
                <wp:effectExtent l="0" t="0" r="10160" b="27305"/>
                <wp:wrapNone/>
                <wp:docPr id="29" name="Rectangle: Rounded Corners 29"/>
                <wp:cNvGraphicFramePr/>
                <a:graphic xmlns:a="http://schemas.openxmlformats.org/drawingml/2006/main">
                  <a:graphicData uri="http://schemas.microsoft.com/office/word/2010/wordprocessingShape">
                    <wps:wsp>
                      <wps:cNvSpPr/>
                      <wps:spPr>
                        <a:xfrm flipV="1">
                          <a:off x="0" y="0"/>
                          <a:ext cx="1590260" cy="18279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399216" id="Rectangle: Rounded Corners 29" o:spid="_x0000_s1026" style="position:absolute;margin-left:1.25pt;margin-top:112.5pt;width:125.2pt;height:14.4pt;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" filled="f" strokecolor="red" strokeweight="1pt">
                <v:stroke joinstyle="miter"/>
              </v:roundrect>
            </w:pict>
          </mc:Fallback>
        </mc:AlternateContent>
      </w:r>
      <w:r>
        <w:rPr>
          <w:noProof/>
        </w:rPr>
        <w:drawing>
          <wp:inline distT="0" distB="0" distL="0" distR="0" wp14:anchorId="7B608508" wp14:editId="36AEAF29">
            <wp:extent cx="1636395" cy="2897025"/>
            <wp:effectExtent l="19050" t="19050" r="2095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53" cy="2913946"/>
                    </a:xfrm>
                    <a:prstGeom prst="rect">
                      <a:avLst/>
                    </a:prstGeom>
                    <a:noFill/>
                    <a:ln>
                      <a:solidFill>
                        <a:schemeClr val="accent1"/>
                      </a:solidFill>
                    </a:ln>
                  </pic:spPr>
                </pic:pic>
              </a:graphicData>
            </a:graphic>
          </wp:inline>
        </w:drawing>
      </w:r>
      <w:r w:rsidR="000E6611">
        <w:t xml:space="preserve"> </w:t>
      </w:r>
      <w:r w:rsidR="006818E6">
        <w:t xml:space="preserve">   </w:t>
      </w:r>
      <w:r w:rsidR="000E6611">
        <w:t xml:space="preserve">  </w:t>
      </w:r>
      <w:r>
        <w:rPr>
          <w:noProof/>
        </w:rPr>
        <w:drawing>
          <wp:inline distT="0" distB="0" distL="0" distR="0" wp14:anchorId="47AEDF74" wp14:editId="3CCF3C54">
            <wp:extent cx="1645920" cy="2916936"/>
            <wp:effectExtent l="19050" t="19050" r="1143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352C4CA9" w14:textId="73DE0130" w:rsidR="00FB2203" w:rsidRDefault="00FB2203" w:rsidP="00AC3F32">
      <w:pPr>
        <w:keepNext/>
        <w:keepLines/>
      </w:pPr>
      <w:r>
        <w:lastRenderedPageBreak/>
        <w:t xml:space="preserve">When you press the plug again, it will disconnect.  You can then go back to the </w:t>
      </w:r>
      <w:r w:rsidR="00AC3F32">
        <w:t>menu, select Devices</w:t>
      </w:r>
      <w:r>
        <w:t>, click on the Gear icon, and delete the Bonding information for your device (aka Forget) from the Bluetooth settings. Again, the exact procedure to forget the device will vary based on the version of Android you are running.</w:t>
      </w:r>
    </w:p>
    <w:p w14:paraId="35B922DB" w14:textId="7FCF34C5" w:rsidR="000E6611" w:rsidRDefault="006818E6" w:rsidP="00174ABD">
      <w:r>
        <w:t xml:space="preserve"> </w:t>
      </w:r>
      <w:r w:rsidR="000E6611">
        <w:t xml:space="preserve"> </w:t>
      </w:r>
      <w:r w:rsidR="00AC3F32">
        <w:rPr>
          <w:noProof/>
        </w:rPr>
        <w:drawing>
          <wp:inline distT="0" distB="0" distL="0" distR="0" wp14:anchorId="210E9559" wp14:editId="3A59737C">
            <wp:extent cx="1645920" cy="2916936"/>
            <wp:effectExtent l="19050" t="19050" r="1143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r w:rsidR="000E6611">
        <w:t xml:space="preserve">  </w:t>
      </w:r>
    </w:p>
    <w:p w14:paraId="45D27401" w14:textId="77777777" w:rsidR="000E6611" w:rsidRDefault="000E6611" w:rsidP="00174ABD"/>
    <w:p w14:paraId="0F6B3FBA" w14:textId="77777777" w:rsidR="00AC3F32" w:rsidRDefault="00AC3F32">
      <w:pPr>
        <w:rPr>
          <w:rFonts w:ascii="Cambria" w:eastAsia="Times New Roman" w:hAnsi="Cambria"/>
          <w:b/>
          <w:bCs/>
          <w:color w:val="4F81BD"/>
        </w:rPr>
      </w:pPr>
      <w:r>
        <w:br w:type="page"/>
      </w:r>
    </w:p>
    <w:p w14:paraId="066DF488" w14:textId="26E08C18" w:rsidR="000E6611" w:rsidRDefault="000E6611" w:rsidP="005A1278">
      <w:pPr>
        <w:pStyle w:val="Heading3"/>
      </w:pPr>
      <w:r w:rsidRPr="00081139">
        <w:lastRenderedPageBreak/>
        <w:t>Mac Instructions</w:t>
      </w:r>
    </w:p>
    <w:p w14:paraId="1B1EC4BB" w14:textId="42575858" w:rsidR="000E6611" w:rsidRDefault="000376BF" w:rsidP="00174ABD">
      <w:r>
        <w:t xml:space="preserve">Install </w:t>
      </w:r>
      <w:r w:rsidR="009A6CF0">
        <w:t>"</w:t>
      </w:r>
      <w:r>
        <w:t>Serial</w:t>
      </w:r>
      <w:r w:rsidR="009A6CF0">
        <w:t>"</w:t>
      </w:r>
      <w:r>
        <w:t xml:space="preserve"> from Decisive Tactics onto your Mac.  You can get it in the App Store. </w:t>
      </w:r>
    </w:p>
    <w:p w14:paraId="428305C4" w14:textId="2E4C273E" w:rsidR="00372CF7" w:rsidRDefault="00372CF7" w:rsidP="00174ABD">
      <w:r w:rsidRPr="00372CF7">
        <w:rPr>
          <w:noProof/>
        </w:rPr>
        <w:drawing>
          <wp:inline distT="0" distB="0" distL="0" distR="0" wp14:anchorId="3A8A4267" wp14:editId="4491F3D9">
            <wp:extent cx="3232769" cy="4166483"/>
            <wp:effectExtent l="19050" t="19050" r="2540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7935" cy="4186029"/>
                    </a:xfrm>
                    <a:prstGeom prst="rect">
                      <a:avLst/>
                    </a:prstGeom>
                    <a:ln>
                      <a:solidFill>
                        <a:schemeClr val="accent1"/>
                      </a:solidFill>
                    </a:ln>
                  </pic:spPr>
                </pic:pic>
              </a:graphicData>
            </a:graphic>
          </wp:inline>
        </w:drawing>
      </w:r>
    </w:p>
    <w:p w14:paraId="6AD1F6CE" w14:textId="266B5B98" w:rsidR="00372CF7" w:rsidRPr="00372CF7" w:rsidRDefault="00372CF7" w:rsidP="005A1278">
      <w:pPr>
        <w:keepNext/>
      </w:pPr>
      <w:r>
        <w:t xml:space="preserve">Once you have programmed the development kit you need to connect to </w:t>
      </w:r>
      <w:r w:rsidR="007F42E9">
        <w:t>it from the Mac</w:t>
      </w:r>
      <w:r>
        <w:t xml:space="preserve">.  </w:t>
      </w:r>
      <w:r w:rsidR="00FC77F1">
        <w:t>In the Serial program c</w:t>
      </w:r>
      <w:r>
        <w:t xml:space="preserve">hoose File </w:t>
      </w:r>
      <w:r>
        <w:sym w:font="Wingdings" w:char="F0E0"/>
      </w:r>
      <w:r w:rsidR="00FA736B">
        <w:t xml:space="preserve"> </w:t>
      </w:r>
      <w:r>
        <w:t>Open Bluetooth</w:t>
      </w:r>
      <w:r w:rsidR="000376BF">
        <w:t>.</w:t>
      </w:r>
    </w:p>
    <w:p w14:paraId="0C251A9E" w14:textId="57989100" w:rsidR="00081139" w:rsidRDefault="009F78A3" w:rsidP="00174ABD">
      <w:r w:rsidRPr="009F78A3">
        <w:rPr>
          <w:noProof/>
        </w:rPr>
        <w:drawing>
          <wp:inline distT="0" distB="0" distL="0" distR="0" wp14:anchorId="12FF84F8" wp14:editId="19A31406">
            <wp:extent cx="3901545" cy="2242267"/>
            <wp:effectExtent l="19050" t="19050" r="2286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09608" cy="2246901"/>
                    </a:xfrm>
                    <a:prstGeom prst="rect">
                      <a:avLst/>
                    </a:prstGeom>
                    <a:ln>
                      <a:solidFill>
                        <a:schemeClr val="accent1"/>
                      </a:solidFill>
                    </a:ln>
                  </pic:spPr>
                </pic:pic>
              </a:graphicData>
            </a:graphic>
          </wp:inline>
        </w:drawing>
      </w:r>
    </w:p>
    <w:p w14:paraId="72D170DC" w14:textId="04BE5018" w:rsidR="003C21B6" w:rsidRDefault="00372CF7" w:rsidP="005A1278">
      <w:pPr>
        <w:keepNext/>
      </w:pPr>
      <w:r>
        <w:lastRenderedPageBreak/>
        <w:t xml:space="preserve">Then </w:t>
      </w:r>
      <w:r w:rsidR="00FA736B">
        <w:t xml:space="preserve">click on </w:t>
      </w:r>
      <w:r>
        <w:t>you</w:t>
      </w:r>
      <w:r w:rsidR="00FA736B">
        <w:t>r</w:t>
      </w:r>
      <w:r>
        <w:t xml:space="preserve"> project and press </w:t>
      </w:r>
      <w:r w:rsidR="009A6CF0">
        <w:t>"</w:t>
      </w:r>
      <w:r>
        <w:t>Select</w:t>
      </w:r>
      <w:r w:rsidR="009A6CF0">
        <w:t>"</w:t>
      </w:r>
      <w:r>
        <w:t>.  This will pair to the development kit and open a window.</w:t>
      </w:r>
    </w:p>
    <w:p w14:paraId="67E39DA2" w14:textId="7B0703D8" w:rsidR="003C21B6" w:rsidRDefault="00FA736B" w:rsidP="00174ABD">
      <w:r>
        <w:rPr>
          <w:noProof/>
        </w:rPr>
        <mc:AlternateContent>
          <mc:Choice Requires="wps">
            <w:drawing>
              <wp:anchor distT="0" distB="0" distL="114300" distR="114300" simplePos="0" relativeHeight="251643392" behindDoc="0" locked="0" layoutInCell="1" allowOverlap="1" wp14:anchorId="60D84C4B" wp14:editId="686E8029">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CD48EB" id="Rectangle: Rounded Corners 74" o:spid="_x0000_s1026" style="position:absolute;margin-left:392.35pt;margin-top:334.65pt;width:64.25pt;height:21.4pt;flip: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r w:rsidR="003C21B6" w:rsidRPr="003C21B6">
        <w:rPr>
          <w:noProof/>
        </w:rPr>
        <w:drawing>
          <wp:inline distT="0" distB="0" distL="0" distR="0" wp14:anchorId="420A5559" wp14:editId="66AC86ED">
            <wp:extent cx="5943600" cy="4621530"/>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621530"/>
                    </a:xfrm>
                    <a:prstGeom prst="rect">
                      <a:avLst/>
                    </a:prstGeom>
                    <a:ln>
                      <a:solidFill>
                        <a:schemeClr val="accent1"/>
                      </a:solidFill>
                    </a:ln>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4D14FAD7">
            <wp:extent cx="5943600" cy="2201545"/>
            <wp:effectExtent l="19050" t="19050" r="19050"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01545"/>
                    </a:xfrm>
                    <a:prstGeom prst="rect">
                      <a:avLst/>
                    </a:prstGeom>
                    <a:ln>
                      <a:solidFill>
                        <a:schemeClr val="accent1"/>
                      </a:solidFill>
                    </a:ln>
                  </pic:spPr>
                </pic:pic>
              </a:graphicData>
            </a:graphic>
          </wp:inline>
        </w:drawing>
      </w:r>
    </w:p>
    <w:p w14:paraId="343D5E0E" w14:textId="29D2B015" w:rsidR="00372CF7" w:rsidRDefault="00372CF7" w:rsidP="00174ABD">
      <w:r>
        <w:lastRenderedPageBreak/>
        <w:t xml:space="preserve">Once it is connected, everything you type will appear in the console window of the WICED Development kit.  Below you can see that I typed </w:t>
      </w:r>
      <w:r w:rsidR="009A6CF0">
        <w:t>"</w:t>
      </w:r>
      <w:proofErr w:type="spellStart"/>
      <w:r>
        <w:t>asdf</w:t>
      </w:r>
      <w:proofErr w:type="spellEnd"/>
      <w:r w:rsidR="009A6CF0">
        <w:t>"</w:t>
      </w:r>
      <w:r w:rsidR="00FA736B">
        <w:t>.</w:t>
      </w:r>
    </w:p>
    <w:p w14:paraId="0B78FA1D" w14:textId="3820A7A2" w:rsidR="00372CF7" w:rsidRDefault="00372CF7" w:rsidP="00174ABD">
      <w:r w:rsidRPr="00372CF7">
        <w:rPr>
          <w:noProof/>
        </w:rPr>
        <w:drawing>
          <wp:inline distT="0" distB="0" distL="0" distR="0" wp14:anchorId="57CBC984" wp14:editId="327F93D4">
            <wp:extent cx="5943600" cy="344741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47415"/>
                    </a:xfrm>
                    <a:prstGeom prst="rect">
                      <a:avLst/>
                    </a:prstGeom>
                    <a:ln>
                      <a:solidFill>
                        <a:schemeClr val="accent1"/>
                      </a:solidFill>
                    </a:ln>
                  </pic:spPr>
                </pic:pic>
              </a:graphicData>
            </a:graphic>
          </wp:inline>
        </w:drawing>
      </w:r>
    </w:p>
    <w:p w14:paraId="3C8ACDEA" w14:textId="6D3E29CF" w:rsidR="00372CF7" w:rsidRDefault="00372CF7" w:rsidP="00174ABD">
      <w:r>
        <w:t xml:space="preserve">To unpair your development kit, select the Bluetooth symbol and pick </w:t>
      </w:r>
      <w:r w:rsidR="009A6CF0">
        <w:t>"</w:t>
      </w:r>
      <w:r>
        <w:t>Open Bluetooth Preferences</w:t>
      </w:r>
      <w:r w:rsidR="009A6CF0">
        <w:t>"</w:t>
      </w:r>
    </w:p>
    <w:p w14:paraId="7E55EF94" w14:textId="57CC1CA2" w:rsidR="00372CF7" w:rsidRDefault="00372CF7" w:rsidP="00174ABD">
      <w:r w:rsidRPr="00372CF7">
        <w:rPr>
          <w:noProof/>
        </w:rPr>
        <w:drawing>
          <wp:inline distT="0" distB="0" distL="0" distR="0" wp14:anchorId="4C73542F" wp14:editId="1C8E33F9">
            <wp:extent cx="2895600" cy="1892300"/>
            <wp:effectExtent l="19050" t="19050" r="1905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5600" cy="1892300"/>
                    </a:xfrm>
                    <a:prstGeom prst="rect">
                      <a:avLst/>
                    </a:prstGeom>
                    <a:ln>
                      <a:solidFill>
                        <a:schemeClr val="accent1"/>
                      </a:solidFill>
                    </a:ln>
                  </pic:spPr>
                </pic:pic>
              </a:graphicData>
            </a:graphic>
          </wp:inline>
        </w:drawing>
      </w:r>
    </w:p>
    <w:p w14:paraId="4CC1B52E" w14:textId="7CF43FD5" w:rsidR="00372CF7" w:rsidRDefault="00324B06" w:rsidP="00174ABD">
      <w:r>
        <w:lastRenderedPageBreak/>
        <w:t xml:space="preserve">Select your device and </w:t>
      </w:r>
      <w:r w:rsidR="00372CF7">
        <w:t xml:space="preserve">click the </w:t>
      </w:r>
      <w:r w:rsidR="009A6CF0">
        <w:t>"</w:t>
      </w:r>
      <w:r>
        <w:t>X</w:t>
      </w:r>
      <w:r w:rsidR="009A6CF0">
        <w:t>"</w:t>
      </w:r>
      <w:r>
        <w:t>.</w:t>
      </w:r>
      <w:r w:rsidR="00372CF7" w:rsidRPr="00372CF7">
        <w:rPr>
          <w:noProof/>
        </w:rPr>
        <w:drawing>
          <wp:inline distT="0" distB="0" distL="0" distR="0" wp14:anchorId="1B1CD01E" wp14:editId="618D1148">
            <wp:extent cx="5943600" cy="3870325"/>
            <wp:effectExtent l="19050" t="19050" r="1905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70325"/>
                    </a:xfrm>
                    <a:prstGeom prst="rect">
                      <a:avLst/>
                    </a:prstGeom>
                    <a:ln>
                      <a:solidFill>
                        <a:schemeClr val="accent1"/>
                      </a:solidFill>
                    </a:ln>
                  </pic:spPr>
                </pic:pic>
              </a:graphicData>
            </a:graphic>
          </wp:inline>
        </w:drawing>
      </w:r>
    </w:p>
    <w:p w14:paraId="472FA70D" w14:textId="05DAAF75" w:rsidR="00372CF7" w:rsidRDefault="00324B06" w:rsidP="00174ABD">
      <w:r>
        <w:t>You will need to c</w:t>
      </w:r>
      <w:r w:rsidR="00372CF7">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63DFBA90">
            <wp:extent cx="5943600" cy="157162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571625"/>
                    </a:xfrm>
                    <a:prstGeom prst="rect">
                      <a:avLst/>
                    </a:prstGeom>
                    <a:ln>
                      <a:solidFill>
                        <a:schemeClr val="accent1"/>
                      </a:solidFill>
                    </a:ln>
                  </pic:spPr>
                </pic:pic>
              </a:graphicData>
            </a:graphic>
          </wp:inline>
        </w:drawing>
      </w:r>
    </w:p>
    <w:p w14:paraId="5B3AF377" w14:textId="77777777" w:rsidR="00F5770B" w:rsidRDefault="00F5770B">
      <w:pPr>
        <w:rPr>
          <w:rFonts w:eastAsia="Times New Roman"/>
          <w:b/>
          <w:color w:val="1F4E79" w:themeColor="accent1" w:themeShade="80"/>
          <w:szCs w:val="26"/>
        </w:rPr>
      </w:pPr>
      <w:r>
        <w:br w:type="page"/>
      </w:r>
    </w:p>
    <w:p w14:paraId="61B597EF" w14:textId="329D34AD" w:rsidR="00E83061" w:rsidRDefault="00E83061" w:rsidP="0062414A">
      <w:pPr>
        <w:pStyle w:val="Exercise"/>
      </w:pPr>
      <w:bookmarkStart w:id="47" w:name="_Toc530074692"/>
      <w:bookmarkStart w:id="48" w:name="_Ref516562762"/>
      <w:r>
        <w:lastRenderedPageBreak/>
        <w:t xml:space="preserve">Add </w:t>
      </w:r>
      <w:r w:rsidR="00A866D7">
        <w:t>UART Transmit</w:t>
      </w:r>
      <w:bookmarkEnd w:id="47"/>
    </w:p>
    <w:p w14:paraId="7FD9BB89" w14:textId="6C494D60" w:rsidR="00763113" w:rsidRDefault="00140B6A" w:rsidP="005A1278">
      <w:r>
        <w:t xml:space="preserve">Make a copy of </w:t>
      </w:r>
      <w:r w:rsidR="00E83061">
        <w:fldChar w:fldCharType="begin"/>
      </w:r>
      <w:r w:rsidR="00E83061">
        <w:instrText xml:space="preserve"> REF _Ref516570657 \r \h </w:instrText>
      </w:r>
      <w:r w:rsidR="00E83061">
        <w:fldChar w:fldCharType="separate"/>
      </w:r>
      <w:r w:rsidR="006C4168">
        <w:t>Exercise - 6A.1</w:t>
      </w:r>
      <w:r w:rsidR="00E83061">
        <w:fldChar w:fldCharType="end"/>
      </w:r>
      <w:r w:rsidR="00E83061">
        <w:t xml:space="preserve"> </w:t>
      </w:r>
      <w:r w:rsidR="008628BC">
        <w:t xml:space="preserve">and modify it </w:t>
      </w:r>
      <w:r w:rsidR="00E83061">
        <w:t xml:space="preserve">to include a </w:t>
      </w:r>
      <w:r w:rsidR="00763113">
        <w:t xml:space="preserve">transmit function so that you can send data in both directions. You will read characters from the PUART terminal window so that </w:t>
      </w:r>
      <w:r w:rsidR="00E06AFE">
        <w:t xml:space="preserve">when </w:t>
      </w:r>
      <w:r w:rsidR="00763113">
        <w:t xml:space="preserve">you type keys on your PC keyboard </w:t>
      </w:r>
      <w:r w:rsidR="00E06AFE">
        <w:t>those</w:t>
      </w:r>
      <w:r w:rsidR="00763113">
        <w:t xml:space="preserve"> values </w:t>
      </w:r>
      <w:r w:rsidR="00E06AFE">
        <w:t xml:space="preserve">will be </w:t>
      </w:r>
      <w:r w:rsidR="00763113">
        <w:t>transmitted over Bluetooth to the Bluetooth Serial window.</w:t>
      </w:r>
    </w:p>
    <w:p w14:paraId="2BD3419F" w14:textId="77777777" w:rsidR="00763113" w:rsidRDefault="00763113" w:rsidP="005A1278">
      <w:r>
        <w:t>Hint: There is an example in the Peripherals chapter that receives characters from a terminal window. Refer to that if you need help determining how to read characters from the PUART.</w:t>
      </w:r>
    </w:p>
    <w:p w14:paraId="0E9294A7" w14:textId="5C0FD4B7" w:rsidR="00E83061" w:rsidRDefault="00763113" w:rsidP="005A1278">
      <w:r>
        <w:t xml:space="preserve">Hint: Add a new function called </w:t>
      </w:r>
      <w:proofErr w:type="spellStart"/>
      <w:r w:rsidRPr="00752B33">
        <w:rPr>
          <w:i/>
        </w:rPr>
        <w:t>spp_tx_data</w:t>
      </w:r>
      <w:proofErr w:type="spellEnd"/>
      <w:r>
        <w:t xml:space="preserve"> to </w:t>
      </w:r>
      <w:proofErr w:type="spellStart"/>
      <w:r w:rsidRPr="00752B33">
        <w:rPr>
          <w:i/>
        </w:rPr>
        <w:t>spp.c</w:t>
      </w:r>
      <w:proofErr w:type="spellEnd"/>
      <w:r>
        <w:t xml:space="preserve"> and </w:t>
      </w:r>
      <w:proofErr w:type="spellStart"/>
      <w:r w:rsidRPr="00752B33">
        <w:rPr>
          <w:i/>
        </w:rPr>
        <w:t>spp.h</w:t>
      </w:r>
      <w:proofErr w:type="spellEnd"/>
      <w:r>
        <w:t xml:space="preserve"> to send the data. </w:t>
      </w:r>
      <w:r w:rsidR="00A82EB8">
        <w:t xml:space="preserve">It will take a pointer to the data to send and the length as parameters and </w:t>
      </w:r>
      <w:r>
        <w:t xml:space="preserve">will </w:t>
      </w:r>
      <w:r w:rsidR="003C6F6A">
        <w:t>call</w:t>
      </w:r>
      <w:r>
        <w:t xml:space="preserve"> the </w:t>
      </w:r>
      <w:proofErr w:type="spellStart"/>
      <w:r w:rsidRPr="00752B33">
        <w:rPr>
          <w:i/>
        </w:rPr>
        <w:t>wiced_bt_spp_send_session_data</w:t>
      </w:r>
      <w:proofErr w:type="spellEnd"/>
      <w:r>
        <w:t xml:space="preserve"> function</w:t>
      </w:r>
      <w:r w:rsidR="00A82EB8">
        <w:t xml:space="preserve"> to send the data</w:t>
      </w:r>
      <w:r>
        <w:t>.</w:t>
      </w:r>
      <w:r w:rsidR="003C6F6A">
        <w:t xml:space="preserve"> You will call </w:t>
      </w:r>
      <w:r w:rsidR="00A82EB8">
        <w:t>the</w:t>
      </w:r>
      <w:r w:rsidR="003C6F6A">
        <w:t xml:space="preserve"> </w:t>
      </w:r>
      <w:proofErr w:type="spellStart"/>
      <w:r w:rsidR="003C6F6A" w:rsidRPr="003C6F6A">
        <w:rPr>
          <w:i/>
        </w:rPr>
        <w:t>spp_tx_data</w:t>
      </w:r>
      <w:proofErr w:type="spellEnd"/>
      <w:r w:rsidR="003C6F6A">
        <w:t xml:space="preserve"> function from the main application whenever a keystroke is received from the PUART.</w:t>
      </w:r>
    </w:p>
    <w:p w14:paraId="66605DA6" w14:textId="62876F71" w:rsidR="00074F33" w:rsidRDefault="00074F33" w:rsidP="005A1278">
      <w:r>
        <w:t xml:space="preserve">Hint: You can rename the project/files in the new project if desired. If you want to change the name of the device that shows up on the Bluetooth scan, it is inside the file </w:t>
      </w:r>
      <w:proofErr w:type="spellStart"/>
      <w:r>
        <w:t>wiced_bt_cfg.c</w:t>
      </w:r>
      <w:proofErr w:type="spellEnd"/>
      <w:r>
        <w:t>.</w:t>
      </w:r>
    </w:p>
    <w:bookmarkEnd w:id="48"/>
    <w:p w14:paraId="323EF278" w14:textId="77777777" w:rsidR="005F7C59" w:rsidRDefault="005F7C59">
      <w:pPr>
        <w:rPr>
          <w:rFonts w:eastAsia="Times New Roman"/>
          <w:b/>
          <w:color w:val="1F4E79" w:themeColor="accent1" w:themeShade="80"/>
          <w:sz w:val="24"/>
          <w:szCs w:val="26"/>
        </w:rPr>
      </w:pPr>
      <w:r>
        <w:br w:type="page"/>
      </w:r>
    </w:p>
    <w:p w14:paraId="06960131" w14:textId="1DC88FBC" w:rsidR="003647A3" w:rsidRDefault="0084591F" w:rsidP="0062414A">
      <w:pPr>
        <w:pStyle w:val="Exercise"/>
      </w:pPr>
      <w:bookmarkStart w:id="49" w:name="_Toc530074693"/>
      <w:r>
        <w:lastRenderedPageBreak/>
        <w:t xml:space="preserve">(Advanced) </w:t>
      </w:r>
      <w:r w:rsidR="003647A3" w:rsidRPr="00DC2697">
        <w:t>Improve</w:t>
      </w:r>
      <w:r w:rsidR="003647A3">
        <w:t xml:space="preserve"> Security by Adding IO Capabilities (Yes/No)</w:t>
      </w:r>
      <w:bookmarkEnd w:id="49"/>
    </w:p>
    <w:p w14:paraId="605CD188" w14:textId="6CB1716A" w:rsidR="00A61A45" w:rsidRDefault="00FE0452" w:rsidP="005A1278">
      <w:r>
        <w:t xml:space="preserve">In this exercise, we are going </w:t>
      </w:r>
      <w:r w:rsidR="00B26C64">
        <w:t>change the previous exercise to</w:t>
      </w:r>
      <w:r>
        <w:t xml:space="preserve"> </w:t>
      </w:r>
      <w:r w:rsidR="006C6002">
        <w:t>add confirmation on th</w:t>
      </w:r>
      <w:r w:rsidR="00911A16">
        <w:t>e WICED device</w:t>
      </w:r>
      <w:r>
        <w:t xml:space="preserve">. </w:t>
      </w:r>
      <w:r w:rsidR="00AE19AA">
        <w:t>As before</w:t>
      </w:r>
      <w:r>
        <w:t>, a value will be displayed on both ends of the connection</w:t>
      </w:r>
      <w:r w:rsidR="00B26C64">
        <w:t xml:space="preserve"> (WICED device and the phone</w:t>
      </w:r>
      <w:r w:rsidR="00AE19AA">
        <w:t xml:space="preserve"> or PC</w:t>
      </w:r>
      <w:r w:rsidR="00B26C64">
        <w:t>)</w:t>
      </w:r>
      <w:r>
        <w:t xml:space="preserve">. The user </w:t>
      </w:r>
      <w:r w:rsidR="00AE19AA">
        <w:t>will need</w:t>
      </w:r>
      <w:r>
        <w:t xml:space="preserve"> to compare the two values and then </w:t>
      </w:r>
      <w:r w:rsidR="00AE19AA">
        <w:t xml:space="preserve">perform the </w:t>
      </w:r>
      <w:r>
        <w:t>confirm</w:t>
      </w:r>
      <w:r w:rsidR="00AE19AA">
        <w:t>ation step</w:t>
      </w:r>
      <w:r>
        <w:t xml:space="preserve"> </w:t>
      </w:r>
      <w:r w:rsidR="00AE19AA">
        <w:t>on both devices before the connection is established</w:t>
      </w:r>
      <w:r w:rsidR="00A61A45">
        <w:t>.</w:t>
      </w:r>
    </w:p>
    <w:p w14:paraId="5C639FA4" w14:textId="66DDD2D1" w:rsidR="00FE0452" w:rsidRDefault="00DD5523" w:rsidP="005A1278">
      <w:r>
        <w:t>Note: the phone</w:t>
      </w:r>
      <w:r w:rsidR="00B62AB8">
        <w:t xml:space="preserve"> or PC</w:t>
      </w:r>
      <w:r>
        <w:t xml:space="preserve"> may </w:t>
      </w:r>
      <w:r w:rsidR="00A61A45">
        <w:t xml:space="preserve">or may not display the value and it may or may not </w:t>
      </w:r>
      <w:r>
        <w:t>require user input – this is up to the phone</w:t>
      </w:r>
      <w:r w:rsidR="00B62AB8">
        <w:t>/PC</w:t>
      </w:r>
      <w:r>
        <w:t xml:space="preserve"> application.</w:t>
      </w:r>
      <w:r w:rsidR="00A61A45">
        <w:t xml:space="preserve"> In the case where the phone</w:t>
      </w:r>
      <w:r w:rsidR="001D6774">
        <w:t>/PC</w:t>
      </w:r>
      <w:r w:rsidR="00A61A45">
        <w:t xml:space="preserve"> automatically confirms the value you will still have to accept the connection on the WICED </w:t>
      </w:r>
      <w:r w:rsidR="00CA7104">
        <w:t xml:space="preserve">device </w:t>
      </w:r>
      <w:r w:rsidR="00A61A45">
        <w:t>end.</w:t>
      </w:r>
    </w:p>
    <w:p w14:paraId="0DF29C0A" w14:textId="421E9066" w:rsidR="008F55DD" w:rsidRDefault="00BD7D35" w:rsidP="005A1278">
      <w:r>
        <w:t>Y</w:t>
      </w:r>
      <w:r w:rsidR="008F55DD">
        <w:t>ou will add the capability for the user to confirm that the numeric</w:t>
      </w:r>
      <w:r>
        <w:t xml:space="preserve"> comparison value is correct </w:t>
      </w:r>
      <w:r w:rsidR="00DD5523">
        <w:t xml:space="preserve">on the WICED device </w:t>
      </w:r>
      <w:r>
        <w:t>using</w:t>
      </w:r>
      <w:r w:rsidR="008F55DD">
        <w:t xml:space="preserve"> </w:t>
      </w:r>
      <w:r w:rsidR="001C4D0B">
        <w:t>the "y" and "n" keys in the UART terminal.</w:t>
      </w:r>
    </w:p>
    <w:p w14:paraId="26217630" w14:textId="506429B5" w:rsidR="003647A3" w:rsidRDefault="003647A3" w:rsidP="005A1278">
      <w:r>
        <w:t>T</w:t>
      </w:r>
      <w:r w:rsidR="00D2363F">
        <w:t>o make this work you need to:</w:t>
      </w:r>
    </w:p>
    <w:p w14:paraId="494937AB" w14:textId="00DA2C7B" w:rsidR="003647A3" w:rsidRDefault="00074F33" w:rsidP="005A1278">
      <w:pPr>
        <w:pStyle w:val="ListParagraph"/>
        <w:numPr>
          <w:ilvl w:val="0"/>
          <w:numId w:val="31"/>
        </w:numPr>
      </w:pPr>
      <w:r>
        <w:t>Make a c</w:t>
      </w:r>
      <w:r w:rsidR="003647A3">
        <w:t xml:space="preserve">opy </w:t>
      </w:r>
      <w:r>
        <w:t>of</w:t>
      </w:r>
      <w:r w:rsidR="003647A3">
        <w:t xml:space="preserve"> </w:t>
      </w:r>
      <w:r w:rsidR="003647A3">
        <w:fldChar w:fldCharType="begin"/>
      </w:r>
      <w:r w:rsidR="003647A3">
        <w:instrText xml:space="preserve"> REF _Ref516562762 \r \h </w:instrText>
      </w:r>
      <w:r w:rsidR="003647A3">
        <w:fldChar w:fldCharType="separate"/>
      </w:r>
      <w:r w:rsidR="006C4168">
        <w:t>Exercise - 6A.2</w:t>
      </w:r>
      <w:r w:rsidR="003647A3">
        <w:fldChar w:fldCharType="end"/>
      </w:r>
      <w:r>
        <w:t xml:space="preserve"> and modify it as follows:</w:t>
      </w:r>
    </w:p>
    <w:p w14:paraId="2775B3F9" w14:textId="45C9C1EA" w:rsidR="00DC5C35" w:rsidRDefault="003647A3" w:rsidP="00074F33">
      <w:pPr>
        <w:pStyle w:val="ListParagraph"/>
        <w:numPr>
          <w:ilvl w:val="1"/>
          <w:numId w:val="31"/>
        </w:numPr>
      </w:pPr>
      <w:r>
        <w:t xml:space="preserve">Add code to the </w:t>
      </w:r>
      <w:r w:rsidRPr="002E3A5E">
        <w:t>BTM_USER_CONFIRMATION_REQUEST_EVT</w:t>
      </w:r>
      <w:r>
        <w:t xml:space="preserve"> that will </w:t>
      </w:r>
      <w:r w:rsidR="008F55DD">
        <w:t>turn on the interrupt</w:t>
      </w:r>
      <w:r w:rsidR="002B4BB9">
        <w:t>s for the two mechanical button</w:t>
      </w:r>
      <w:r w:rsidR="002C494E">
        <w:t>s</w:t>
      </w:r>
      <w:r w:rsidR="002B4BB9">
        <w:t xml:space="preserve"> and inform the user that they should press the correct button</w:t>
      </w:r>
      <w:r w:rsidR="004D3A35">
        <w:t>.</w:t>
      </w:r>
    </w:p>
    <w:p w14:paraId="6A9036F4" w14:textId="18EBC5AD" w:rsidR="00B22452" w:rsidRDefault="004D3A35" w:rsidP="00B22452">
      <w:pPr>
        <w:pStyle w:val="ListParagraph"/>
        <w:numPr>
          <w:ilvl w:val="2"/>
          <w:numId w:val="31"/>
        </w:numPr>
      </w:pPr>
      <w:r>
        <w:t xml:space="preserve">Hint: This event will provide the BDADDR for the master that is trying to pair. You should save this value (hint: </w:t>
      </w:r>
      <w:proofErr w:type="spellStart"/>
      <w:r>
        <w:t>memcpy</w:t>
      </w:r>
      <w:proofErr w:type="spellEnd"/>
      <w:r>
        <w:t>) to a global since you will need it when you reply</w:t>
      </w:r>
      <w:r w:rsidR="00C55EC7">
        <w:t xml:space="preserve"> in the inter</w:t>
      </w:r>
      <w:r w:rsidR="00AE2591">
        <w:t>rupt</w:t>
      </w:r>
      <w:r>
        <w:t xml:space="preserve">. </w:t>
      </w:r>
    </w:p>
    <w:p w14:paraId="5661347F" w14:textId="6CC727A2" w:rsidR="005233FB" w:rsidRDefault="005233FB" w:rsidP="00215FCB">
      <w:pPr>
        <w:pStyle w:val="ListParagraph"/>
        <w:numPr>
          <w:ilvl w:val="1"/>
          <w:numId w:val="31"/>
        </w:numPr>
      </w:pPr>
      <w:r>
        <w:t xml:space="preserve">Add a global variable </w:t>
      </w:r>
      <w:r w:rsidR="00870F48">
        <w:t>called "</w:t>
      </w:r>
      <w:proofErr w:type="spellStart"/>
      <w:r w:rsidR="00870F48">
        <w:t>doCompare</w:t>
      </w:r>
      <w:proofErr w:type="spellEnd"/>
      <w:r w:rsidR="00870F48">
        <w:t xml:space="preserve">" </w:t>
      </w:r>
      <w:r>
        <w:t xml:space="preserve">that is set when the </w:t>
      </w:r>
      <w:r w:rsidR="00B947CE">
        <w:t>user confirmation</w:t>
      </w:r>
      <w:r>
        <w:t xml:space="preserve"> request is made and is reset after the user enters</w:t>
      </w:r>
      <w:r w:rsidR="00870F48">
        <w:t xml:space="preserve"> their Yes or No response.</w:t>
      </w:r>
    </w:p>
    <w:p w14:paraId="4B12FA79" w14:textId="46BD0E99" w:rsidR="00215FCB" w:rsidRDefault="00950DD6" w:rsidP="00215FCB">
      <w:pPr>
        <w:pStyle w:val="ListParagraph"/>
        <w:numPr>
          <w:ilvl w:val="1"/>
          <w:numId w:val="31"/>
        </w:numPr>
      </w:pPr>
      <w:r>
        <w:t xml:space="preserve">In the PUART </w:t>
      </w:r>
      <w:r w:rsidR="00215FCB">
        <w:t>RX</w:t>
      </w:r>
      <w:r w:rsidR="008F55DD">
        <w:t xml:space="preserve"> interrupt</w:t>
      </w:r>
      <w:r>
        <w:t>,</w:t>
      </w:r>
      <w:r w:rsidR="008F55DD">
        <w:t xml:space="preserve"> </w:t>
      </w:r>
      <w:r w:rsidR="00870F48">
        <w:t xml:space="preserve">if </w:t>
      </w:r>
      <w:proofErr w:type="spellStart"/>
      <w:r w:rsidR="00870F48">
        <w:t>doCompare</w:t>
      </w:r>
      <w:proofErr w:type="spellEnd"/>
      <w:r w:rsidR="00870F48">
        <w:t xml:space="preserve"> is set, look for "y" or "n" and then call</w:t>
      </w:r>
      <w:r w:rsidR="008F55DD">
        <w:t xml:space="preserve"> </w:t>
      </w:r>
      <w:proofErr w:type="spellStart"/>
      <w:r w:rsidR="003647A3" w:rsidRPr="003647A3">
        <w:t>wiced_bt_dev_confirm_req_reply</w:t>
      </w:r>
      <w:proofErr w:type="spellEnd"/>
      <w:r w:rsidR="003647A3">
        <w:t>()</w:t>
      </w:r>
      <w:r w:rsidR="00D2363F">
        <w:t xml:space="preserve"> </w:t>
      </w:r>
      <w:r w:rsidR="00870F48">
        <w:t>with the appropriate response.</w:t>
      </w:r>
      <w:r w:rsidR="00502BDD">
        <w:t xml:space="preserve"> If </w:t>
      </w:r>
      <w:proofErr w:type="spellStart"/>
      <w:r w:rsidR="00502BDD">
        <w:t>doCompare</w:t>
      </w:r>
      <w:proofErr w:type="spellEnd"/>
      <w:r w:rsidR="00502BDD">
        <w:t xml:space="preserve"> is not set, then just send the value to the SPP interface as before.</w:t>
      </w:r>
    </w:p>
    <w:p w14:paraId="5416D4B8" w14:textId="42281286" w:rsidR="00114756" w:rsidRDefault="00215FCB" w:rsidP="00215FCB">
      <w:pPr>
        <w:pStyle w:val="ListParagraph"/>
        <w:numPr>
          <w:ilvl w:val="2"/>
          <w:numId w:val="31"/>
        </w:numPr>
      </w:pPr>
      <w:r>
        <w:t xml:space="preserve">Hint: </w:t>
      </w:r>
      <w:r w:rsidR="00D2363F">
        <w:t>Look at the function declaration to determine what information you need to send with the reply</w:t>
      </w:r>
      <w:r w:rsidR="00082082">
        <w:t xml:space="preserve"> based on which button was pressed</w:t>
      </w:r>
      <w:r w:rsidR="00D2363F">
        <w:t>.</w:t>
      </w:r>
    </w:p>
    <w:p w14:paraId="1D00DA6E" w14:textId="3D68F460" w:rsidR="00B22452" w:rsidRDefault="00B22452" w:rsidP="00B22452">
      <w:pPr>
        <w:pStyle w:val="ListParagraph"/>
        <w:numPr>
          <w:ilvl w:val="2"/>
          <w:numId w:val="31"/>
        </w:numPr>
      </w:pPr>
      <w:r>
        <w:t xml:space="preserve">Hint: Make sure you remove the existing </w:t>
      </w:r>
      <w:proofErr w:type="spellStart"/>
      <w:r w:rsidRPr="003647A3">
        <w:t>wiced_bt_dev_confirm_req_reply</w:t>
      </w:r>
      <w:proofErr w:type="spellEnd"/>
      <w:r>
        <w:t xml:space="preserve">() call from the </w:t>
      </w:r>
      <w:r w:rsidRPr="002E3A5E">
        <w:t>BTM_USER_CONFIRMATION_REQUEST_EVT</w:t>
      </w:r>
      <w:r>
        <w:t>.</w:t>
      </w:r>
    </w:p>
    <w:p w14:paraId="73611C7D" w14:textId="27717D9F" w:rsidR="00324B06" w:rsidRDefault="00324B06" w:rsidP="005A1278">
      <w:pPr>
        <w:pStyle w:val="ListParagraph"/>
      </w:pPr>
    </w:p>
    <w:p w14:paraId="47ECFE66" w14:textId="6E3C8A89" w:rsidR="00074F33" w:rsidRDefault="00074F33" w:rsidP="003E0CA7">
      <w:pPr>
        <w:pStyle w:val="ListParagraph"/>
        <w:ind w:left="0"/>
      </w:pPr>
      <w:r>
        <w:t xml:space="preserve">Hint: You can rename the project/files in the new project if desired. If you want to change the name of the device that shows up on the Bluetooth scan, it is inside the file </w:t>
      </w:r>
      <w:proofErr w:type="spellStart"/>
      <w:r>
        <w:t>wiced_bt_cfg.c</w:t>
      </w:r>
      <w:proofErr w:type="spellEnd"/>
      <w:r>
        <w:t>.</w:t>
      </w:r>
    </w:p>
    <w:p w14:paraId="426A3147" w14:textId="77777777" w:rsidR="00BC0ABF" w:rsidRDefault="00BC0ABF">
      <w:pPr>
        <w:rPr>
          <w:rFonts w:eastAsia="Times New Roman"/>
          <w:b/>
          <w:color w:val="1F4E79" w:themeColor="accent1" w:themeShade="80"/>
          <w:sz w:val="24"/>
          <w:szCs w:val="26"/>
        </w:rPr>
      </w:pPr>
      <w:r>
        <w:br w:type="page"/>
      </w:r>
    </w:p>
    <w:p w14:paraId="31F97A28" w14:textId="675BA8DE" w:rsidR="00174ABD" w:rsidRDefault="0084591F" w:rsidP="0062414A">
      <w:pPr>
        <w:pStyle w:val="Exercise"/>
      </w:pPr>
      <w:bookmarkStart w:id="50" w:name="_Toc530074694"/>
      <w:r>
        <w:lastRenderedPageBreak/>
        <w:t xml:space="preserve">(Advanced) </w:t>
      </w:r>
      <w:r w:rsidR="00174ABD">
        <w:t xml:space="preserve">Add </w:t>
      </w:r>
      <w:r w:rsidR="00DC2697">
        <w:t>M</w:t>
      </w:r>
      <w:r w:rsidR="00174ABD">
        <w:t>ultiple Device Bonding Capability</w:t>
      </w:r>
      <w:bookmarkEnd w:id="50"/>
    </w:p>
    <w:p w14:paraId="5FCB746C" w14:textId="71708A5B" w:rsidR="002E3A5E" w:rsidRDefault="00B02ADE" w:rsidP="009A3F77">
      <w:pPr>
        <w:keepNext/>
        <w:keepLines/>
      </w:pPr>
      <w:r>
        <w:t>In this exercise, you will add the capability to store bonding information from multiple devices. Y</w:t>
      </w:r>
      <w:r w:rsidR="002E3A5E">
        <w:t xml:space="preserve">ou will need to make two changes to </w:t>
      </w:r>
      <w:r>
        <w:t>your current SPP implementation:</w:t>
      </w:r>
    </w:p>
    <w:p w14:paraId="1B3E485A" w14:textId="1C1F248B" w:rsidR="002E3A5E" w:rsidRDefault="002E3A5E" w:rsidP="009A3F77">
      <w:pPr>
        <w:pStyle w:val="ListParagraph"/>
        <w:keepNext/>
        <w:keepLines/>
        <w:numPr>
          <w:ilvl w:val="0"/>
          <w:numId w:val="28"/>
        </w:numPr>
      </w:pPr>
      <w:r>
        <w:t xml:space="preserve">Handle saving multiple link keys into the NVRAM.  </w:t>
      </w:r>
      <w:r w:rsidR="00B02ADE">
        <w:t>Let's use 8 for the</w:t>
      </w:r>
      <w:r>
        <w:t xml:space="preserve"> maximum numb</w:t>
      </w:r>
      <w:r w:rsidR="00B02ADE">
        <w:t>er of saved link keys</w:t>
      </w:r>
      <w:r>
        <w:t xml:space="preserve">.  Use one VSID to save a one-byte count of how many are being used.  Then use VSID = </w:t>
      </w:r>
      <w:proofErr w:type="spellStart"/>
      <w:r>
        <w:t>VSID_Start+count</w:t>
      </w:r>
      <w:proofErr w:type="spellEnd"/>
      <w:r>
        <w:t xml:space="preserve"> to save each additional </w:t>
      </w:r>
      <w:r w:rsidR="00B02ADE">
        <w:t xml:space="preserve">Address/Key </w:t>
      </w:r>
      <w:r>
        <w:t>Bonding pair</w:t>
      </w:r>
      <w:r w:rsidR="00B02ADE">
        <w:t>.</w:t>
      </w:r>
    </w:p>
    <w:p w14:paraId="0B0AB71A" w14:textId="0403959A" w:rsidR="00590616" w:rsidRDefault="002E3A5E" w:rsidP="005A1278">
      <w:pPr>
        <w:pStyle w:val="ListParagraph"/>
        <w:numPr>
          <w:ilvl w:val="0"/>
          <w:numId w:val="28"/>
        </w:numPr>
      </w:pPr>
      <w:r>
        <w:t xml:space="preserve">Handle reading multiple link keys. When you get the event </w:t>
      </w:r>
      <w:r w:rsidRPr="000144E0">
        <w:t>BTM_PAIRED_DEVICE_LINK_KEYS_REQUEST_EVT</w:t>
      </w:r>
      <w:r w:rsidR="00B02ADE">
        <w:t>,</w:t>
      </w:r>
      <w:r>
        <w:t xml:space="preserve"> the event data will be a pointer to a </w:t>
      </w:r>
      <w:proofErr w:type="spellStart"/>
      <w:r w:rsidRPr="000144E0">
        <w:t>wiced_bt_device_link_keys_t</w:t>
      </w:r>
      <w:proofErr w:type="spellEnd"/>
      <w:r>
        <w:t xml:space="preserve"> structure. That structure contains the BDADDR of the device that is trying to pair. You need to search through the VSIDs to find the BDADDR of the saved link keys. If you find one that matches return it.  Otherwise return a WICED_ERROR</w:t>
      </w:r>
      <w:r w:rsidR="00B02ADE">
        <w:t xml:space="preserve"> so that a new device can be added.</w:t>
      </w:r>
    </w:p>
    <w:p w14:paraId="07B6741C" w14:textId="5847C50E" w:rsidR="00B02ADE" w:rsidRDefault="00B02ADE" w:rsidP="00B02ADE">
      <w:r>
        <w:t xml:space="preserve">Hint: You can rename the project/files in the new project if desired. If you want to change the name of the device that shows up on the Bluetooth scan, it is inside the file </w:t>
      </w:r>
      <w:proofErr w:type="spellStart"/>
      <w:r>
        <w:t>wiced_bt_cfg.c</w:t>
      </w:r>
      <w:proofErr w:type="spellEnd"/>
      <w:r>
        <w:t>.</w:t>
      </w:r>
    </w:p>
    <w:p w14:paraId="545F9528" w14:textId="5E437680" w:rsidR="00A31752" w:rsidRDefault="00A31752" w:rsidP="00B02ADE">
      <w:r>
        <w:t>Once you have the project completed, try bonding with two different devices (e.g. phone and PC). Connect and disconnect back and forth to verify that bonding information for both is retained and is used when reconnecting.</w:t>
      </w:r>
    </w:p>
    <w:p w14:paraId="7B1A5187" w14:textId="13648618" w:rsidR="00324B06" w:rsidRPr="002849A7" w:rsidRDefault="00324B06" w:rsidP="002849A7">
      <w:pPr>
        <w:rPr>
          <w:rFonts w:eastAsia="Times New Roman"/>
          <w:b/>
          <w:color w:val="1F4E79" w:themeColor="accent1" w:themeShade="80"/>
          <w:sz w:val="24"/>
          <w:szCs w:val="26"/>
        </w:rPr>
      </w:pPr>
    </w:p>
    <w:sectPr w:rsidR="00324B06" w:rsidRPr="002849A7">
      <w:headerReference w:type="default" r:id="rId59"/>
      <w:footerReference w:type="default" r:id="rId6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0" w:author="Richa Dham" w:date="2018-12-20T16:27:00Z" w:initials="RD">
    <w:p w14:paraId="1CA6BF49" w14:textId="7C6929D7" w:rsidR="00B26BEF" w:rsidRDefault="00B26BEF">
      <w:pPr>
        <w:pStyle w:val="CommentText"/>
      </w:pPr>
      <w:r>
        <w:rPr>
          <w:rStyle w:val="CommentReference"/>
        </w:rPr>
        <w:annotationRef/>
      </w:r>
      <w:r>
        <w:t>Greg, can you confirm this change once?</w:t>
      </w:r>
      <w:bookmarkStart w:id="31" w:name="_GoBack"/>
      <w:bookmarkEnd w:id="31"/>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CA6BF49"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65C6BD" w14:textId="77777777" w:rsidR="00791DA9" w:rsidRDefault="00791DA9" w:rsidP="00DF6D18">
      <w:r>
        <w:separator/>
      </w:r>
    </w:p>
  </w:endnote>
  <w:endnote w:type="continuationSeparator" w:id="0">
    <w:p w14:paraId="4D549670" w14:textId="77777777" w:rsidR="00791DA9" w:rsidRDefault="00791DA9"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5233FB" w:rsidRDefault="005233FB" w:rsidP="00547CF1">
            <w:pPr>
              <w:pStyle w:val="Footer"/>
              <w:spacing w:after="0"/>
            </w:pPr>
          </w:p>
          <w:p w14:paraId="4C29FDE6" w14:textId="3E7093A6" w:rsidR="005233FB" w:rsidRDefault="005233FB" w:rsidP="00E60124">
            <w:pPr>
              <w:pStyle w:val="Footer"/>
              <w:spacing w:after="0"/>
            </w:pPr>
            <w:r>
              <w:t>Chapter 6A Classic Bluetooth – The Wireless Serial Port Profile (SPP)</w:t>
            </w:r>
            <w:r>
              <w:tab/>
              <w:t xml:space="preserve">Page </w:t>
            </w:r>
            <w:r>
              <w:fldChar w:fldCharType="begin"/>
            </w:r>
            <w:r>
              <w:instrText xml:space="preserve"> PAGE </w:instrText>
            </w:r>
            <w:r>
              <w:fldChar w:fldCharType="separate"/>
            </w:r>
            <w:r w:rsidR="006C4168">
              <w:rPr>
                <w:noProof/>
              </w:rPr>
              <w:t>19</w:t>
            </w:r>
            <w:r>
              <w:fldChar w:fldCharType="end"/>
            </w:r>
            <w:r>
              <w:t xml:space="preserve"> of </w:t>
            </w:r>
            <w:r>
              <w:rPr>
                <w:noProof/>
              </w:rPr>
              <w:fldChar w:fldCharType="begin"/>
            </w:r>
            <w:r>
              <w:rPr>
                <w:noProof/>
              </w:rPr>
              <w:instrText xml:space="preserve"> NUMPAGES  </w:instrText>
            </w:r>
            <w:r>
              <w:rPr>
                <w:noProof/>
              </w:rPr>
              <w:fldChar w:fldCharType="separate"/>
            </w:r>
            <w:r w:rsidR="006C4168">
              <w:rPr>
                <w:noProof/>
              </w:rPr>
              <w:t>42</w:t>
            </w:r>
            <w:r>
              <w:rPr>
                <w:noProof/>
              </w:rPr>
              <w:fldChar w:fldCharType="end"/>
            </w:r>
          </w:p>
        </w:sdtContent>
      </w:sdt>
    </w:sdtContent>
  </w:sdt>
  <w:p w14:paraId="75581528" w14:textId="77777777" w:rsidR="005233FB" w:rsidRDefault="005233FB"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BE2005" w14:textId="77777777" w:rsidR="00791DA9" w:rsidRDefault="00791DA9" w:rsidP="00DF6D18">
      <w:r>
        <w:separator/>
      </w:r>
    </w:p>
  </w:footnote>
  <w:footnote w:type="continuationSeparator" w:id="0">
    <w:p w14:paraId="65DF7FCD" w14:textId="77777777" w:rsidR="00791DA9" w:rsidRDefault="00791DA9"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257F40" w14:textId="6C6DCBB0" w:rsidR="005233FB" w:rsidRDefault="005233FB">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A8ECF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2017E"/>
    <w:multiLevelType w:val="hybridMultilevel"/>
    <w:tmpl w:val="5916F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973464"/>
    <w:multiLevelType w:val="multilevel"/>
    <w:tmpl w:val="892AB08C"/>
    <w:lvl w:ilvl="0">
      <w:start w:val="1"/>
      <w:numFmt w:val="decimal"/>
      <w:lvlText w:val="5A.%1 "/>
      <w:lvlJc w:val="left"/>
      <w:pPr>
        <w:ind w:left="-360" w:firstLine="360"/>
      </w:pPr>
      <w:rPr>
        <w:rFonts w:hint="default"/>
      </w:rPr>
    </w:lvl>
    <w:lvl w:ilvl="1">
      <w:start w:val="1"/>
      <w:numFmt w:val="decimal"/>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CC4369"/>
    <w:multiLevelType w:val="hybridMultilevel"/>
    <w:tmpl w:val="6390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700CD"/>
    <w:multiLevelType w:val="multilevel"/>
    <w:tmpl w:val="071AC4C4"/>
    <w:lvl w:ilvl="0">
      <w:start w:val="1"/>
      <w:numFmt w:val="decimal"/>
      <w:lvlText w:val="6A.%1"/>
      <w:lvlJc w:val="left"/>
      <w:pPr>
        <w:ind w:left="360" w:hanging="720"/>
      </w:pPr>
      <w:rPr>
        <w:rFonts w:hint="default"/>
      </w:rPr>
    </w:lvl>
    <w:lvl w:ilvl="1">
      <w:start w:val="1"/>
      <w:numFmt w:val="decimal"/>
      <w:pStyle w:val="Exercise"/>
      <w:suff w:val="space"/>
      <w:lvlText w:val="Exercise - 6A.%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E4191B"/>
    <w:multiLevelType w:val="hybridMultilevel"/>
    <w:tmpl w:val="28046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DF1C1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F56694"/>
    <w:multiLevelType w:val="hybridMultilevel"/>
    <w:tmpl w:val="58F2D0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515FF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53670F"/>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81311C2"/>
    <w:multiLevelType w:val="multilevel"/>
    <w:tmpl w:val="BDEA60B2"/>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F5CE0"/>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73B00D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4312EB"/>
    <w:multiLevelType w:val="hybridMultilevel"/>
    <w:tmpl w:val="2BF00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62103F"/>
    <w:multiLevelType w:val="multilevel"/>
    <w:tmpl w:val="DD14DC1E"/>
    <w:lvl w:ilvl="0">
      <w:start w:val="1"/>
      <w:numFmt w:val="decimal"/>
      <w:pStyle w:val="Heading1"/>
      <w:lvlText w:val="6A.%1 "/>
      <w:lvlJc w:val="left"/>
      <w:pPr>
        <w:ind w:left="-360" w:firstLine="360"/>
      </w:pPr>
      <w:rPr>
        <w:rFonts w:hint="default"/>
      </w:rPr>
    </w:lvl>
    <w:lvl w:ilvl="1">
      <w:start w:val="1"/>
      <w:numFmt w:val="decimal"/>
      <w:pStyle w:val="Heading2"/>
      <w:suff w:val="space"/>
      <w:lvlText w:val="6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9A483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CE6D9D"/>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20"/>
  </w:num>
  <w:num w:numId="3">
    <w:abstractNumId w:val="8"/>
  </w:num>
  <w:num w:numId="4">
    <w:abstractNumId w:val="38"/>
  </w:num>
  <w:num w:numId="5">
    <w:abstractNumId w:val="4"/>
  </w:num>
  <w:num w:numId="6">
    <w:abstractNumId w:val="32"/>
  </w:num>
  <w:num w:numId="7">
    <w:abstractNumId w:val="5"/>
  </w:num>
  <w:num w:numId="8">
    <w:abstractNumId w:val="0"/>
  </w:num>
  <w:num w:numId="9">
    <w:abstractNumId w:val="18"/>
  </w:num>
  <w:num w:numId="10">
    <w:abstractNumId w:val="3"/>
  </w:num>
  <w:num w:numId="11">
    <w:abstractNumId w:val="28"/>
  </w:num>
  <w:num w:numId="12">
    <w:abstractNumId w:val="24"/>
  </w:num>
  <w:num w:numId="13">
    <w:abstractNumId w:val="29"/>
  </w:num>
  <w:num w:numId="14">
    <w:abstractNumId w:val="23"/>
  </w:num>
  <w:num w:numId="15">
    <w:abstractNumId w:val="26"/>
  </w:num>
  <w:num w:numId="16">
    <w:abstractNumId w:val="13"/>
  </w:num>
  <w:num w:numId="17">
    <w:abstractNumId w:val="25"/>
  </w:num>
  <w:num w:numId="18">
    <w:abstractNumId w:val="37"/>
  </w:num>
  <w:num w:numId="19">
    <w:abstractNumId w:val="1"/>
  </w:num>
  <w:num w:numId="20">
    <w:abstractNumId w:val="27"/>
  </w:num>
  <w:num w:numId="21">
    <w:abstractNumId w:val="10"/>
  </w:num>
  <w:num w:numId="22">
    <w:abstractNumId w:val="34"/>
  </w:num>
  <w:num w:numId="23">
    <w:abstractNumId w:val="39"/>
  </w:num>
  <w:num w:numId="24">
    <w:abstractNumId w:val="33"/>
  </w:num>
  <w:num w:numId="25">
    <w:abstractNumId w:val="12"/>
  </w:num>
  <w:num w:numId="26">
    <w:abstractNumId w:val="35"/>
  </w:num>
  <w:num w:numId="27">
    <w:abstractNumId w:val="19"/>
  </w:num>
  <w:num w:numId="28">
    <w:abstractNumId w:val="9"/>
  </w:num>
  <w:num w:numId="29">
    <w:abstractNumId w:val="15"/>
  </w:num>
  <w:num w:numId="30">
    <w:abstractNumId w:val="22"/>
  </w:num>
  <w:num w:numId="31">
    <w:abstractNumId w:val="2"/>
  </w:num>
  <w:num w:numId="32">
    <w:abstractNumId w:val="21"/>
  </w:num>
  <w:num w:numId="33">
    <w:abstractNumId w:val="36"/>
  </w:num>
  <w:num w:numId="34">
    <w:abstractNumId w:val="6"/>
  </w:num>
  <w:num w:numId="35">
    <w:abstractNumId w:val="7"/>
  </w:num>
  <w:num w:numId="36">
    <w:abstractNumId w:val="11"/>
  </w:num>
  <w:num w:numId="37">
    <w:abstractNumId w:val="17"/>
  </w:num>
  <w:num w:numId="38">
    <w:abstractNumId w:val="16"/>
  </w:num>
  <w:num w:numId="39">
    <w:abstractNumId w:val="14"/>
  </w:num>
  <w:num w:numId="40">
    <w:abstractNumId w:val="30"/>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icha Dham">
    <w15:presenceInfo w15:providerId="AD" w15:userId="S-1-5-21-3828945024-3187688870-2345676969-82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linkStyles/>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11685"/>
    <w:rsid w:val="000139E7"/>
    <w:rsid w:val="00013DA7"/>
    <w:rsid w:val="000144E0"/>
    <w:rsid w:val="000157C9"/>
    <w:rsid w:val="00015C87"/>
    <w:rsid w:val="0001761C"/>
    <w:rsid w:val="000211D8"/>
    <w:rsid w:val="0002304A"/>
    <w:rsid w:val="00026A8E"/>
    <w:rsid w:val="00027B1E"/>
    <w:rsid w:val="00027E46"/>
    <w:rsid w:val="00030AED"/>
    <w:rsid w:val="00030E5D"/>
    <w:rsid w:val="00031825"/>
    <w:rsid w:val="000322CB"/>
    <w:rsid w:val="000376BF"/>
    <w:rsid w:val="0004051D"/>
    <w:rsid w:val="00042342"/>
    <w:rsid w:val="00044C80"/>
    <w:rsid w:val="00045AC8"/>
    <w:rsid w:val="00047DA1"/>
    <w:rsid w:val="00051E3C"/>
    <w:rsid w:val="0005324C"/>
    <w:rsid w:val="00056B7C"/>
    <w:rsid w:val="00061455"/>
    <w:rsid w:val="00064E67"/>
    <w:rsid w:val="00066118"/>
    <w:rsid w:val="000662EB"/>
    <w:rsid w:val="00066708"/>
    <w:rsid w:val="00067196"/>
    <w:rsid w:val="000733AE"/>
    <w:rsid w:val="00074015"/>
    <w:rsid w:val="000744CA"/>
    <w:rsid w:val="00074A29"/>
    <w:rsid w:val="00074F33"/>
    <w:rsid w:val="000805CB"/>
    <w:rsid w:val="00081139"/>
    <w:rsid w:val="0008193F"/>
    <w:rsid w:val="00082082"/>
    <w:rsid w:val="000851D4"/>
    <w:rsid w:val="00093229"/>
    <w:rsid w:val="00093941"/>
    <w:rsid w:val="00093A9C"/>
    <w:rsid w:val="00096E47"/>
    <w:rsid w:val="000A10C2"/>
    <w:rsid w:val="000A1D70"/>
    <w:rsid w:val="000A6446"/>
    <w:rsid w:val="000A7893"/>
    <w:rsid w:val="000A7C62"/>
    <w:rsid w:val="000B0436"/>
    <w:rsid w:val="000B3CDE"/>
    <w:rsid w:val="000B444B"/>
    <w:rsid w:val="000B480A"/>
    <w:rsid w:val="000B49C4"/>
    <w:rsid w:val="000C1BD7"/>
    <w:rsid w:val="000C2608"/>
    <w:rsid w:val="000C39F0"/>
    <w:rsid w:val="000C3B73"/>
    <w:rsid w:val="000C4E6B"/>
    <w:rsid w:val="000C5DDA"/>
    <w:rsid w:val="000C63DC"/>
    <w:rsid w:val="000C6A4A"/>
    <w:rsid w:val="000D1AED"/>
    <w:rsid w:val="000D47C7"/>
    <w:rsid w:val="000D5180"/>
    <w:rsid w:val="000D5CC1"/>
    <w:rsid w:val="000D62B0"/>
    <w:rsid w:val="000D64CA"/>
    <w:rsid w:val="000D7031"/>
    <w:rsid w:val="000D77A3"/>
    <w:rsid w:val="000D7E0E"/>
    <w:rsid w:val="000D7F02"/>
    <w:rsid w:val="000E2AD4"/>
    <w:rsid w:val="000E36BD"/>
    <w:rsid w:val="000E6611"/>
    <w:rsid w:val="000E730D"/>
    <w:rsid w:val="000F0639"/>
    <w:rsid w:val="000F1026"/>
    <w:rsid w:val="000F1050"/>
    <w:rsid w:val="000F2E84"/>
    <w:rsid w:val="000F4EBA"/>
    <w:rsid w:val="00101222"/>
    <w:rsid w:val="001029D3"/>
    <w:rsid w:val="00102AD4"/>
    <w:rsid w:val="0010324B"/>
    <w:rsid w:val="001049B7"/>
    <w:rsid w:val="00104E26"/>
    <w:rsid w:val="00110CE4"/>
    <w:rsid w:val="00112EEC"/>
    <w:rsid w:val="00114104"/>
    <w:rsid w:val="001143D9"/>
    <w:rsid w:val="00114756"/>
    <w:rsid w:val="0011517F"/>
    <w:rsid w:val="0011670A"/>
    <w:rsid w:val="001171D9"/>
    <w:rsid w:val="001178A4"/>
    <w:rsid w:val="0012300A"/>
    <w:rsid w:val="00123A56"/>
    <w:rsid w:val="00124E78"/>
    <w:rsid w:val="00126DF9"/>
    <w:rsid w:val="00130E71"/>
    <w:rsid w:val="001318AB"/>
    <w:rsid w:val="00132EF0"/>
    <w:rsid w:val="001369F6"/>
    <w:rsid w:val="00136D1A"/>
    <w:rsid w:val="00137029"/>
    <w:rsid w:val="00137E77"/>
    <w:rsid w:val="00140B6A"/>
    <w:rsid w:val="00141C26"/>
    <w:rsid w:val="00143776"/>
    <w:rsid w:val="001437EE"/>
    <w:rsid w:val="001448EB"/>
    <w:rsid w:val="001504B7"/>
    <w:rsid w:val="00150A73"/>
    <w:rsid w:val="001519BC"/>
    <w:rsid w:val="00152878"/>
    <w:rsid w:val="001542E2"/>
    <w:rsid w:val="00154F9B"/>
    <w:rsid w:val="00155FDC"/>
    <w:rsid w:val="0015653A"/>
    <w:rsid w:val="00156EEC"/>
    <w:rsid w:val="001609FB"/>
    <w:rsid w:val="00165DB6"/>
    <w:rsid w:val="001671EF"/>
    <w:rsid w:val="00167802"/>
    <w:rsid w:val="00171A27"/>
    <w:rsid w:val="00171CC3"/>
    <w:rsid w:val="00174ABD"/>
    <w:rsid w:val="00175AB2"/>
    <w:rsid w:val="001769AE"/>
    <w:rsid w:val="00177F74"/>
    <w:rsid w:val="00180147"/>
    <w:rsid w:val="001819F1"/>
    <w:rsid w:val="00182794"/>
    <w:rsid w:val="00182FBC"/>
    <w:rsid w:val="001834C2"/>
    <w:rsid w:val="00184A63"/>
    <w:rsid w:val="001853C1"/>
    <w:rsid w:val="00193937"/>
    <w:rsid w:val="00195A29"/>
    <w:rsid w:val="00197D19"/>
    <w:rsid w:val="001A05BD"/>
    <w:rsid w:val="001A091C"/>
    <w:rsid w:val="001A2540"/>
    <w:rsid w:val="001A3876"/>
    <w:rsid w:val="001A44AD"/>
    <w:rsid w:val="001A44FB"/>
    <w:rsid w:val="001A5BAB"/>
    <w:rsid w:val="001A6689"/>
    <w:rsid w:val="001B1B56"/>
    <w:rsid w:val="001B22CC"/>
    <w:rsid w:val="001B34CA"/>
    <w:rsid w:val="001B35E2"/>
    <w:rsid w:val="001B463A"/>
    <w:rsid w:val="001B4936"/>
    <w:rsid w:val="001B5DCC"/>
    <w:rsid w:val="001B7ED9"/>
    <w:rsid w:val="001C2D81"/>
    <w:rsid w:val="001C2E68"/>
    <w:rsid w:val="001C3071"/>
    <w:rsid w:val="001C41CE"/>
    <w:rsid w:val="001C42A2"/>
    <w:rsid w:val="001C4D0B"/>
    <w:rsid w:val="001D092F"/>
    <w:rsid w:val="001D0941"/>
    <w:rsid w:val="001D50E0"/>
    <w:rsid w:val="001D6774"/>
    <w:rsid w:val="001D7E7B"/>
    <w:rsid w:val="001E01B2"/>
    <w:rsid w:val="001E0CD6"/>
    <w:rsid w:val="001E1B8E"/>
    <w:rsid w:val="001E2D81"/>
    <w:rsid w:val="001E3135"/>
    <w:rsid w:val="001E500C"/>
    <w:rsid w:val="001E5730"/>
    <w:rsid w:val="001E5E8A"/>
    <w:rsid w:val="001E7A93"/>
    <w:rsid w:val="001F2B7E"/>
    <w:rsid w:val="001F44D6"/>
    <w:rsid w:val="001F4841"/>
    <w:rsid w:val="001F6635"/>
    <w:rsid w:val="001F6D0F"/>
    <w:rsid w:val="00202274"/>
    <w:rsid w:val="002025AB"/>
    <w:rsid w:val="002039C6"/>
    <w:rsid w:val="00211F62"/>
    <w:rsid w:val="0021251E"/>
    <w:rsid w:val="002141D2"/>
    <w:rsid w:val="00214414"/>
    <w:rsid w:val="00214543"/>
    <w:rsid w:val="00215FCB"/>
    <w:rsid w:val="00216CA1"/>
    <w:rsid w:val="00216CEC"/>
    <w:rsid w:val="002203F9"/>
    <w:rsid w:val="00221074"/>
    <w:rsid w:val="00223C6D"/>
    <w:rsid w:val="00226065"/>
    <w:rsid w:val="00227150"/>
    <w:rsid w:val="00230EF3"/>
    <w:rsid w:val="00233F9B"/>
    <w:rsid w:val="00237A0F"/>
    <w:rsid w:val="00242C1E"/>
    <w:rsid w:val="0024450C"/>
    <w:rsid w:val="00244A3E"/>
    <w:rsid w:val="00251B27"/>
    <w:rsid w:val="00254990"/>
    <w:rsid w:val="002563F7"/>
    <w:rsid w:val="002610EC"/>
    <w:rsid w:val="00262E30"/>
    <w:rsid w:val="00263211"/>
    <w:rsid w:val="002632E4"/>
    <w:rsid w:val="00264210"/>
    <w:rsid w:val="00264A13"/>
    <w:rsid w:val="00264AA3"/>
    <w:rsid w:val="00266D14"/>
    <w:rsid w:val="0027359C"/>
    <w:rsid w:val="00274324"/>
    <w:rsid w:val="00276994"/>
    <w:rsid w:val="00277868"/>
    <w:rsid w:val="00280BC8"/>
    <w:rsid w:val="002812B6"/>
    <w:rsid w:val="00282233"/>
    <w:rsid w:val="00283764"/>
    <w:rsid w:val="00283B23"/>
    <w:rsid w:val="002849A7"/>
    <w:rsid w:val="00284CF2"/>
    <w:rsid w:val="00284EF2"/>
    <w:rsid w:val="0028641F"/>
    <w:rsid w:val="002864B5"/>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4BB9"/>
    <w:rsid w:val="002B5CB5"/>
    <w:rsid w:val="002B5CFC"/>
    <w:rsid w:val="002C1BB1"/>
    <w:rsid w:val="002C2164"/>
    <w:rsid w:val="002C32EA"/>
    <w:rsid w:val="002C3B9E"/>
    <w:rsid w:val="002C468D"/>
    <w:rsid w:val="002C494E"/>
    <w:rsid w:val="002C4D6E"/>
    <w:rsid w:val="002C5818"/>
    <w:rsid w:val="002C5B06"/>
    <w:rsid w:val="002C5C6E"/>
    <w:rsid w:val="002C6116"/>
    <w:rsid w:val="002C7876"/>
    <w:rsid w:val="002C7C5C"/>
    <w:rsid w:val="002D5D91"/>
    <w:rsid w:val="002D63D5"/>
    <w:rsid w:val="002D6B5C"/>
    <w:rsid w:val="002D75BC"/>
    <w:rsid w:val="002E3A5E"/>
    <w:rsid w:val="002F2390"/>
    <w:rsid w:val="002F274D"/>
    <w:rsid w:val="002F6DCF"/>
    <w:rsid w:val="00301AE7"/>
    <w:rsid w:val="00304FBE"/>
    <w:rsid w:val="00305D59"/>
    <w:rsid w:val="003105CE"/>
    <w:rsid w:val="00312DFD"/>
    <w:rsid w:val="00313926"/>
    <w:rsid w:val="00313FF1"/>
    <w:rsid w:val="0031405B"/>
    <w:rsid w:val="003156C2"/>
    <w:rsid w:val="00315A49"/>
    <w:rsid w:val="00321C35"/>
    <w:rsid w:val="003233E7"/>
    <w:rsid w:val="00324B06"/>
    <w:rsid w:val="003275D6"/>
    <w:rsid w:val="00331E67"/>
    <w:rsid w:val="00333E33"/>
    <w:rsid w:val="00337EE3"/>
    <w:rsid w:val="00342A77"/>
    <w:rsid w:val="003445E6"/>
    <w:rsid w:val="00346151"/>
    <w:rsid w:val="00346EF4"/>
    <w:rsid w:val="003477DB"/>
    <w:rsid w:val="00347F0A"/>
    <w:rsid w:val="00350C13"/>
    <w:rsid w:val="00350E39"/>
    <w:rsid w:val="003526CF"/>
    <w:rsid w:val="00353B43"/>
    <w:rsid w:val="00356281"/>
    <w:rsid w:val="0035780A"/>
    <w:rsid w:val="00362F0E"/>
    <w:rsid w:val="00363F2E"/>
    <w:rsid w:val="003647A3"/>
    <w:rsid w:val="003675BB"/>
    <w:rsid w:val="00371B26"/>
    <w:rsid w:val="0037207F"/>
    <w:rsid w:val="00372CF7"/>
    <w:rsid w:val="00374375"/>
    <w:rsid w:val="00376040"/>
    <w:rsid w:val="003817F7"/>
    <w:rsid w:val="00381A1D"/>
    <w:rsid w:val="00382507"/>
    <w:rsid w:val="003853D7"/>
    <w:rsid w:val="0038642E"/>
    <w:rsid w:val="00392567"/>
    <w:rsid w:val="00396B77"/>
    <w:rsid w:val="003974E4"/>
    <w:rsid w:val="003977D7"/>
    <w:rsid w:val="0039793C"/>
    <w:rsid w:val="00397ACA"/>
    <w:rsid w:val="00397C00"/>
    <w:rsid w:val="003A0550"/>
    <w:rsid w:val="003A355F"/>
    <w:rsid w:val="003B0470"/>
    <w:rsid w:val="003B235A"/>
    <w:rsid w:val="003B2C9C"/>
    <w:rsid w:val="003B37BE"/>
    <w:rsid w:val="003B39BB"/>
    <w:rsid w:val="003B3DDD"/>
    <w:rsid w:val="003B459F"/>
    <w:rsid w:val="003B66DF"/>
    <w:rsid w:val="003B7B2A"/>
    <w:rsid w:val="003B7CFA"/>
    <w:rsid w:val="003C0943"/>
    <w:rsid w:val="003C103F"/>
    <w:rsid w:val="003C21B6"/>
    <w:rsid w:val="003C3089"/>
    <w:rsid w:val="003C323F"/>
    <w:rsid w:val="003C3BF9"/>
    <w:rsid w:val="003C634F"/>
    <w:rsid w:val="003C6F6A"/>
    <w:rsid w:val="003D14E0"/>
    <w:rsid w:val="003D1DCA"/>
    <w:rsid w:val="003D224C"/>
    <w:rsid w:val="003D39DA"/>
    <w:rsid w:val="003E0CA7"/>
    <w:rsid w:val="003E1722"/>
    <w:rsid w:val="003E201B"/>
    <w:rsid w:val="003E2251"/>
    <w:rsid w:val="003E3652"/>
    <w:rsid w:val="003E39EE"/>
    <w:rsid w:val="003E3F76"/>
    <w:rsid w:val="003E531C"/>
    <w:rsid w:val="003E6C7C"/>
    <w:rsid w:val="003F05AE"/>
    <w:rsid w:val="003F19A0"/>
    <w:rsid w:val="003F1A80"/>
    <w:rsid w:val="003F6296"/>
    <w:rsid w:val="003F7CA4"/>
    <w:rsid w:val="0040035E"/>
    <w:rsid w:val="004007F8"/>
    <w:rsid w:val="004056D2"/>
    <w:rsid w:val="00406245"/>
    <w:rsid w:val="00410B59"/>
    <w:rsid w:val="004119D6"/>
    <w:rsid w:val="00413DFB"/>
    <w:rsid w:val="00416612"/>
    <w:rsid w:val="00416B2E"/>
    <w:rsid w:val="0041710C"/>
    <w:rsid w:val="00417EB2"/>
    <w:rsid w:val="00423020"/>
    <w:rsid w:val="00425A4F"/>
    <w:rsid w:val="00431050"/>
    <w:rsid w:val="004320E0"/>
    <w:rsid w:val="004322E2"/>
    <w:rsid w:val="0043360B"/>
    <w:rsid w:val="00435BD7"/>
    <w:rsid w:val="0043708F"/>
    <w:rsid w:val="004377C2"/>
    <w:rsid w:val="00440172"/>
    <w:rsid w:val="0044255C"/>
    <w:rsid w:val="00442B0E"/>
    <w:rsid w:val="0044445E"/>
    <w:rsid w:val="004446D7"/>
    <w:rsid w:val="00445477"/>
    <w:rsid w:val="00445D68"/>
    <w:rsid w:val="00445DBC"/>
    <w:rsid w:val="004475C1"/>
    <w:rsid w:val="00450660"/>
    <w:rsid w:val="00450E89"/>
    <w:rsid w:val="00451963"/>
    <w:rsid w:val="0045329F"/>
    <w:rsid w:val="00454EBF"/>
    <w:rsid w:val="004566FB"/>
    <w:rsid w:val="00460CD1"/>
    <w:rsid w:val="00461EE0"/>
    <w:rsid w:val="00464E99"/>
    <w:rsid w:val="004676EA"/>
    <w:rsid w:val="0047091C"/>
    <w:rsid w:val="00471D07"/>
    <w:rsid w:val="004722E6"/>
    <w:rsid w:val="004741BC"/>
    <w:rsid w:val="00476B13"/>
    <w:rsid w:val="004778BF"/>
    <w:rsid w:val="00480C6E"/>
    <w:rsid w:val="0048212A"/>
    <w:rsid w:val="00482F58"/>
    <w:rsid w:val="004865E3"/>
    <w:rsid w:val="00486DA4"/>
    <w:rsid w:val="00490C45"/>
    <w:rsid w:val="004932A2"/>
    <w:rsid w:val="00493E2C"/>
    <w:rsid w:val="004941CE"/>
    <w:rsid w:val="00495FC5"/>
    <w:rsid w:val="004A2CBD"/>
    <w:rsid w:val="004A4D30"/>
    <w:rsid w:val="004A59A0"/>
    <w:rsid w:val="004A5E5D"/>
    <w:rsid w:val="004A6F00"/>
    <w:rsid w:val="004B40D3"/>
    <w:rsid w:val="004B4198"/>
    <w:rsid w:val="004B6943"/>
    <w:rsid w:val="004B77F7"/>
    <w:rsid w:val="004B7E09"/>
    <w:rsid w:val="004C1AEE"/>
    <w:rsid w:val="004C42B6"/>
    <w:rsid w:val="004C42B9"/>
    <w:rsid w:val="004C76D0"/>
    <w:rsid w:val="004D2D2D"/>
    <w:rsid w:val="004D3236"/>
    <w:rsid w:val="004D3A35"/>
    <w:rsid w:val="004D51FE"/>
    <w:rsid w:val="004D532F"/>
    <w:rsid w:val="004D5E29"/>
    <w:rsid w:val="004D60D6"/>
    <w:rsid w:val="004F02B0"/>
    <w:rsid w:val="004F3FFB"/>
    <w:rsid w:val="005005B2"/>
    <w:rsid w:val="00501049"/>
    <w:rsid w:val="00502B57"/>
    <w:rsid w:val="00502BDD"/>
    <w:rsid w:val="005031F9"/>
    <w:rsid w:val="005059F6"/>
    <w:rsid w:val="005106CE"/>
    <w:rsid w:val="00511167"/>
    <w:rsid w:val="005112DE"/>
    <w:rsid w:val="00512B21"/>
    <w:rsid w:val="00512F59"/>
    <w:rsid w:val="005131C6"/>
    <w:rsid w:val="00513625"/>
    <w:rsid w:val="005140BE"/>
    <w:rsid w:val="00514502"/>
    <w:rsid w:val="005202BB"/>
    <w:rsid w:val="00521E29"/>
    <w:rsid w:val="005233FB"/>
    <w:rsid w:val="005257A1"/>
    <w:rsid w:val="005320F0"/>
    <w:rsid w:val="00533AB8"/>
    <w:rsid w:val="00536D33"/>
    <w:rsid w:val="00536FB2"/>
    <w:rsid w:val="00542D5D"/>
    <w:rsid w:val="005443B8"/>
    <w:rsid w:val="00544772"/>
    <w:rsid w:val="0054553E"/>
    <w:rsid w:val="00547CF1"/>
    <w:rsid w:val="00553617"/>
    <w:rsid w:val="005548D0"/>
    <w:rsid w:val="00555C67"/>
    <w:rsid w:val="00561426"/>
    <w:rsid w:val="00561998"/>
    <w:rsid w:val="00562C83"/>
    <w:rsid w:val="00566882"/>
    <w:rsid w:val="0056799C"/>
    <w:rsid w:val="005706DA"/>
    <w:rsid w:val="005720DC"/>
    <w:rsid w:val="005753E0"/>
    <w:rsid w:val="00583ABA"/>
    <w:rsid w:val="0058531C"/>
    <w:rsid w:val="0058620E"/>
    <w:rsid w:val="00590616"/>
    <w:rsid w:val="00591008"/>
    <w:rsid w:val="00591056"/>
    <w:rsid w:val="00593945"/>
    <w:rsid w:val="005977D4"/>
    <w:rsid w:val="005A1278"/>
    <w:rsid w:val="005A6848"/>
    <w:rsid w:val="005B09C6"/>
    <w:rsid w:val="005B467B"/>
    <w:rsid w:val="005B752A"/>
    <w:rsid w:val="005C019A"/>
    <w:rsid w:val="005C0E62"/>
    <w:rsid w:val="005C1A88"/>
    <w:rsid w:val="005C1DD9"/>
    <w:rsid w:val="005C3B08"/>
    <w:rsid w:val="005C585F"/>
    <w:rsid w:val="005D08CE"/>
    <w:rsid w:val="005D168C"/>
    <w:rsid w:val="005D21D5"/>
    <w:rsid w:val="005D365D"/>
    <w:rsid w:val="005D48B6"/>
    <w:rsid w:val="005D5D82"/>
    <w:rsid w:val="005E08F8"/>
    <w:rsid w:val="005E248C"/>
    <w:rsid w:val="005E284A"/>
    <w:rsid w:val="005E5743"/>
    <w:rsid w:val="005E5EED"/>
    <w:rsid w:val="005E6163"/>
    <w:rsid w:val="005E6DAC"/>
    <w:rsid w:val="005F0D90"/>
    <w:rsid w:val="005F1AC7"/>
    <w:rsid w:val="005F3959"/>
    <w:rsid w:val="005F5575"/>
    <w:rsid w:val="005F643B"/>
    <w:rsid w:val="005F67C7"/>
    <w:rsid w:val="005F73D7"/>
    <w:rsid w:val="005F7C59"/>
    <w:rsid w:val="006016E6"/>
    <w:rsid w:val="00602121"/>
    <w:rsid w:val="006034EB"/>
    <w:rsid w:val="00603821"/>
    <w:rsid w:val="006060A5"/>
    <w:rsid w:val="00606C95"/>
    <w:rsid w:val="00607CAB"/>
    <w:rsid w:val="00610A25"/>
    <w:rsid w:val="00612559"/>
    <w:rsid w:val="006141AF"/>
    <w:rsid w:val="00616909"/>
    <w:rsid w:val="00617221"/>
    <w:rsid w:val="0062414A"/>
    <w:rsid w:val="00625C0B"/>
    <w:rsid w:val="00627290"/>
    <w:rsid w:val="00630ABF"/>
    <w:rsid w:val="00631730"/>
    <w:rsid w:val="00632336"/>
    <w:rsid w:val="00633C0D"/>
    <w:rsid w:val="00634157"/>
    <w:rsid w:val="00635122"/>
    <w:rsid w:val="00636B4E"/>
    <w:rsid w:val="00636E24"/>
    <w:rsid w:val="00640EA5"/>
    <w:rsid w:val="00641B78"/>
    <w:rsid w:val="00651346"/>
    <w:rsid w:val="00652447"/>
    <w:rsid w:val="00652504"/>
    <w:rsid w:val="00653120"/>
    <w:rsid w:val="0065757C"/>
    <w:rsid w:val="006632D0"/>
    <w:rsid w:val="00663360"/>
    <w:rsid w:val="0066455D"/>
    <w:rsid w:val="00666361"/>
    <w:rsid w:val="006666EC"/>
    <w:rsid w:val="0067023C"/>
    <w:rsid w:val="00671694"/>
    <w:rsid w:val="00672DB9"/>
    <w:rsid w:val="00673F97"/>
    <w:rsid w:val="00674FA2"/>
    <w:rsid w:val="006752D5"/>
    <w:rsid w:val="00680794"/>
    <w:rsid w:val="00680B9F"/>
    <w:rsid w:val="006811D3"/>
    <w:rsid w:val="006818E6"/>
    <w:rsid w:val="00685301"/>
    <w:rsid w:val="006920C3"/>
    <w:rsid w:val="00693A41"/>
    <w:rsid w:val="00693CB5"/>
    <w:rsid w:val="006944A1"/>
    <w:rsid w:val="00695272"/>
    <w:rsid w:val="00696519"/>
    <w:rsid w:val="0069787F"/>
    <w:rsid w:val="006978D6"/>
    <w:rsid w:val="006A179E"/>
    <w:rsid w:val="006A1C88"/>
    <w:rsid w:val="006A5615"/>
    <w:rsid w:val="006B10CD"/>
    <w:rsid w:val="006B26ED"/>
    <w:rsid w:val="006B442B"/>
    <w:rsid w:val="006B5FCE"/>
    <w:rsid w:val="006B60D1"/>
    <w:rsid w:val="006B64FF"/>
    <w:rsid w:val="006B679E"/>
    <w:rsid w:val="006B7735"/>
    <w:rsid w:val="006B7E6B"/>
    <w:rsid w:val="006C1488"/>
    <w:rsid w:val="006C3B4F"/>
    <w:rsid w:val="006C3D26"/>
    <w:rsid w:val="006C4168"/>
    <w:rsid w:val="006C4A51"/>
    <w:rsid w:val="006C6002"/>
    <w:rsid w:val="006D02D0"/>
    <w:rsid w:val="006D1524"/>
    <w:rsid w:val="006D2AA7"/>
    <w:rsid w:val="006D4897"/>
    <w:rsid w:val="006E044C"/>
    <w:rsid w:val="006E18DC"/>
    <w:rsid w:val="006E23C3"/>
    <w:rsid w:val="006E30B4"/>
    <w:rsid w:val="006E66EB"/>
    <w:rsid w:val="006E6A19"/>
    <w:rsid w:val="006E6BF4"/>
    <w:rsid w:val="006E6D6E"/>
    <w:rsid w:val="006E6E02"/>
    <w:rsid w:val="006F5B29"/>
    <w:rsid w:val="007010D1"/>
    <w:rsid w:val="007014FA"/>
    <w:rsid w:val="007019EB"/>
    <w:rsid w:val="007031C8"/>
    <w:rsid w:val="007046C7"/>
    <w:rsid w:val="0070483D"/>
    <w:rsid w:val="007077A4"/>
    <w:rsid w:val="007111FC"/>
    <w:rsid w:val="0071136F"/>
    <w:rsid w:val="00712576"/>
    <w:rsid w:val="00714220"/>
    <w:rsid w:val="0071603D"/>
    <w:rsid w:val="00717040"/>
    <w:rsid w:val="00717FED"/>
    <w:rsid w:val="00726034"/>
    <w:rsid w:val="00726F1E"/>
    <w:rsid w:val="00727C16"/>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476DA"/>
    <w:rsid w:val="007521FF"/>
    <w:rsid w:val="00752B33"/>
    <w:rsid w:val="00753723"/>
    <w:rsid w:val="0075487E"/>
    <w:rsid w:val="00757332"/>
    <w:rsid w:val="007579F8"/>
    <w:rsid w:val="00763113"/>
    <w:rsid w:val="007662C3"/>
    <w:rsid w:val="00767B54"/>
    <w:rsid w:val="00771320"/>
    <w:rsid w:val="007721F1"/>
    <w:rsid w:val="0077231B"/>
    <w:rsid w:val="00772C22"/>
    <w:rsid w:val="007741A0"/>
    <w:rsid w:val="00774C33"/>
    <w:rsid w:val="00774EE5"/>
    <w:rsid w:val="007756FD"/>
    <w:rsid w:val="0077574F"/>
    <w:rsid w:val="00775762"/>
    <w:rsid w:val="00775A54"/>
    <w:rsid w:val="007766DA"/>
    <w:rsid w:val="00776A22"/>
    <w:rsid w:val="00781F8C"/>
    <w:rsid w:val="0078728D"/>
    <w:rsid w:val="00790115"/>
    <w:rsid w:val="00790271"/>
    <w:rsid w:val="00790FD8"/>
    <w:rsid w:val="00791DA9"/>
    <w:rsid w:val="007951A8"/>
    <w:rsid w:val="00797923"/>
    <w:rsid w:val="007A063C"/>
    <w:rsid w:val="007A1CED"/>
    <w:rsid w:val="007A3330"/>
    <w:rsid w:val="007A424F"/>
    <w:rsid w:val="007A5CA1"/>
    <w:rsid w:val="007A6B4D"/>
    <w:rsid w:val="007A7AE9"/>
    <w:rsid w:val="007B104F"/>
    <w:rsid w:val="007B1711"/>
    <w:rsid w:val="007B2653"/>
    <w:rsid w:val="007B2A5F"/>
    <w:rsid w:val="007B3332"/>
    <w:rsid w:val="007B3AD9"/>
    <w:rsid w:val="007B419B"/>
    <w:rsid w:val="007B7C9A"/>
    <w:rsid w:val="007C080A"/>
    <w:rsid w:val="007C10A4"/>
    <w:rsid w:val="007C256B"/>
    <w:rsid w:val="007C312A"/>
    <w:rsid w:val="007C44CA"/>
    <w:rsid w:val="007C4B06"/>
    <w:rsid w:val="007C57D6"/>
    <w:rsid w:val="007D0AE0"/>
    <w:rsid w:val="007D1AF7"/>
    <w:rsid w:val="007D1CB0"/>
    <w:rsid w:val="007D22F0"/>
    <w:rsid w:val="007D376D"/>
    <w:rsid w:val="007D3E4A"/>
    <w:rsid w:val="007D4CE5"/>
    <w:rsid w:val="007D5BA4"/>
    <w:rsid w:val="007D60C3"/>
    <w:rsid w:val="007D7E33"/>
    <w:rsid w:val="007E0232"/>
    <w:rsid w:val="007E0686"/>
    <w:rsid w:val="007E3348"/>
    <w:rsid w:val="007E3C47"/>
    <w:rsid w:val="007E472E"/>
    <w:rsid w:val="007E7EF9"/>
    <w:rsid w:val="007F1531"/>
    <w:rsid w:val="007F3752"/>
    <w:rsid w:val="007F42E9"/>
    <w:rsid w:val="007F4A73"/>
    <w:rsid w:val="007F6AE7"/>
    <w:rsid w:val="00800A4D"/>
    <w:rsid w:val="00800E27"/>
    <w:rsid w:val="00814053"/>
    <w:rsid w:val="00821879"/>
    <w:rsid w:val="0082303C"/>
    <w:rsid w:val="0082399F"/>
    <w:rsid w:val="0083585C"/>
    <w:rsid w:val="0083745C"/>
    <w:rsid w:val="00840ADF"/>
    <w:rsid w:val="0084591F"/>
    <w:rsid w:val="00846077"/>
    <w:rsid w:val="008470CF"/>
    <w:rsid w:val="00852A27"/>
    <w:rsid w:val="008530F8"/>
    <w:rsid w:val="0085410D"/>
    <w:rsid w:val="00855385"/>
    <w:rsid w:val="008563F7"/>
    <w:rsid w:val="0085786C"/>
    <w:rsid w:val="00857DC2"/>
    <w:rsid w:val="008628BC"/>
    <w:rsid w:val="00862D39"/>
    <w:rsid w:val="0086417C"/>
    <w:rsid w:val="00864681"/>
    <w:rsid w:val="00865EE2"/>
    <w:rsid w:val="00866A4D"/>
    <w:rsid w:val="0086702C"/>
    <w:rsid w:val="00870F48"/>
    <w:rsid w:val="008712AA"/>
    <w:rsid w:val="00871379"/>
    <w:rsid w:val="00874CB8"/>
    <w:rsid w:val="00874F79"/>
    <w:rsid w:val="0087567B"/>
    <w:rsid w:val="008758E2"/>
    <w:rsid w:val="00876F77"/>
    <w:rsid w:val="00877515"/>
    <w:rsid w:val="0088087D"/>
    <w:rsid w:val="0088212B"/>
    <w:rsid w:val="00884ADB"/>
    <w:rsid w:val="008864C7"/>
    <w:rsid w:val="00886B10"/>
    <w:rsid w:val="00886F96"/>
    <w:rsid w:val="008914F6"/>
    <w:rsid w:val="0089187E"/>
    <w:rsid w:val="00892234"/>
    <w:rsid w:val="008948D9"/>
    <w:rsid w:val="00894D90"/>
    <w:rsid w:val="008965DF"/>
    <w:rsid w:val="008A0A69"/>
    <w:rsid w:val="008A1B9A"/>
    <w:rsid w:val="008A55D6"/>
    <w:rsid w:val="008A56F3"/>
    <w:rsid w:val="008A5C2A"/>
    <w:rsid w:val="008B3E96"/>
    <w:rsid w:val="008B4CC7"/>
    <w:rsid w:val="008B61B7"/>
    <w:rsid w:val="008B6B74"/>
    <w:rsid w:val="008C4BAB"/>
    <w:rsid w:val="008C6866"/>
    <w:rsid w:val="008C79A1"/>
    <w:rsid w:val="008D312E"/>
    <w:rsid w:val="008D5948"/>
    <w:rsid w:val="008D5C1B"/>
    <w:rsid w:val="008E6F74"/>
    <w:rsid w:val="008E725E"/>
    <w:rsid w:val="008F2076"/>
    <w:rsid w:val="008F2911"/>
    <w:rsid w:val="008F2ACF"/>
    <w:rsid w:val="008F55DD"/>
    <w:rsid w:val="008F5AEE"/>
    <w:rsid w:val="008F5B4D"/>
    <w:rsid w:val="008F5BC3"/>
    <w:rsid w:val="008F7CA8"/>
    <w:rsid w:val="009011D5"/>
    <w:rsid w:val="00901874"/>
    <w:rsid w:val="009024D5"/>
    <w:rsid w:val="0090327D"/>
    <w:rsid w:val="00904100"/>
    <w:rsid w:val="00904296"/>
    <w:rsid w:val="00904777"/>
    <w:rsid w:val="009101D2"/>
    <w:rsid w:val="00911A16"/>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0DD6"/>
    <w:rsid w:val="009528A5"/>
    <w:rsid w:val="00953D36"/>
    <w:rsid w:val="009541BC"/>
    <w:rsid w:val="00955DE3"/>
    <w:rsid w:val="009566F5"/>
    <w:rsid w:val="009600E6"/>
    <w:rsid w:val="00962C81"/>
    <w:rsid w:val="009657FC"/>
    <w:rsid w:val="00966E0D"/>
    <w:rsid w:val="00967490"/>
    <w:rsid w:val="00967981"/>
    <w:rsid w:val="00967F1B"/>
    <w:rsid w:val="00970ECF"/>
    <w:rsid w:val="0097160E"/>
    <w:rsid w:val="00973C7F"/>
    <w:rsid w:val="0097481C"/>
    <w:rsid w:val="00974972"/>
    <w:rsid w:val="009757B8"/>
    <w:rsid w:val="009766E0"/>
    <w:rsid w:val="00976E46"/>
    <w:rsid w:val="00977A5B"/>
    <w:rsid w:val="00981F4D"/>
    <w:rsid w:val="009827E2"/>
    <w:rsid w:val="009839C1"/>
    <w:rsid w:val="00984098"/>
    <w:rsid w:val="0098674F"/>
    <w:rsid w:val="009911C7"/>
    <w:rsid w:val="009915BE"/>
    <w:rsid w:val="009920A7"/>
    <w:rsid w:val="00992354"/>
    <w:rsid w:val="00993763"/>
    <w:rsid w:val="009A021F"/>
    <w:rsid w:val="009A2041"/>
    <w:rsid w:val="009A31CF"/>
    <w:rsid w:val="009A3F77"/>
    <w:rsid w:val="009A69CD"/>
    <w:rsid w:val="009A6CF0"/>
    <w:rsid w:val="009B4083"/>
    <w:rsid w:val="009C1E8B"/>
    <w:rsid w:val="009C3FC8"/>
    <w:rsid w:val="009C5A77"/>
    <w:rsid w:val="009C6633"/>
    <w:rsid w:val="009C6A57"/>
    <w:rsid w:val="009D0495"/>
    <w:rsid w:val="009D20B9"/>
    <w:rsid w:val="009D20BF"/>
    <w:rsid w:val="009D3084"/>
    <w:rsid w:val="009D3C67"/>
    <w:rsid w:val="009D4DE9"/>
    <w:rsid w:val="009D511F"/>
    <w:rsid w:val="009D5C49"/>
    <w:rsid w:val="009D5E32"/>
    <w:rsid w:val="009D7A29"/>
    <w:rsid w:val="009E216F"/>
    <w:rsid w:val="009E28A6"/>
    <w:rsid w:val="009E2BA5"/>
    <w:rsid w:val="009E63E9"/>
    <w:rsid w:val="009E66ED"/>
    <w:rsid w:val="009F1441"/>
    <w:rsid w:val="009F16EB"/>
    <w:rsid w:val="009F37AB"/>
    <w:rsid w:val="009F78A3"/>
    <w:rsid w:val="00A01481"/>
    <w:rsid w:val="00A10458"/>
    <w:rsid w:val="00A11A32"/>
    <w:rsid w:val="00A12BAC"/>
    <w:rsid w:val="00A13841"/>
    <w:rsid w:val="00A13F49"/>
    <w:rsid w:val="00A14FC3"/>
    <w:rsid w:val="00A1590F"/>
    <w:rsid w:val="00A26FCE"/>
    <w:rsid w:val="00A31752"/>
    <w:rsid w:val="00A3194F"/>
    <w:rsid w:val="00A32F4E"/>
    <w:rsid w:val="00A34306"/>
    <w:rsid w:val="00A35536"/>
    <w:rsid w:val="00A407C7"/>
    <w:rsid w:val="00A40B5D"/>
    <w:rsid w:val="00A41141"/>
    <w:rsid w:val="00A436B8"/>
    <w:rsid w:val="00A44C5A"/>
    <w:rsid w:val="00A45584"/>
    <w:rsid w:val="00A51257"/>
    <w:rsid w:val="00A516A8"/>
    <w:rsid w:val="00A522E5"/>
    <w:rsid w:val="00A52F0F"/>
    <w:rsid w:val="00A53628"/>
    <w:rsid w:val="00A5442C"/>
    <w:rsid w:val="00A57400"/>
    <w:rsid w:val="00A600C7"/>
    <w:rsid w:val="00A61A45"/>
    <w:rsid w:val="00A6223A"/>
    <w:rsid w:val="00A64512"/>
    <w:rsid w:val="00A72F63"/>
    <w:rsid w:val="00A74A92"/>
    <w:rsid w:val="00A76768"/>
    <w:rsid w:val="00A821E1"/>
    <w:rsid w:val="00A82EB8"/>
    <w:rsid w:val="00A83D51"/>
    <w:rsid w:val="00A86314"/>
    <w:rsid w:val="00A866D7"/>
    <w:rsid w:val="00A86F6D"/>
    <w:rsid w:val="00A8704B"/>
    <w:rsid w:val="00A90DB2"/>
    <w:rsid w:val="00A9102D"/>
    <w:rsid w:val="00A91A09"/>
    <w:rsid w:val="00A922E4"/>
    <w:rsid w:val="00A9263E"/>
    <w:rsid w:val="00A93947"/>
    <w:rsid w:val="00A96548"/>
    <w:rsid w:val="00A96CF3"/>
    <w:rsid w:val="00AA042F"/>
    <w:rsid w:val="00AA0C06"/>
    <w:rsid w:val="00AA285A"/>
    <w:rsid w:val="00AA45E8"/>
    <w:rsid w:val="00AA519C"/>
    <w:rsid w:val="00AA5E5F"/>
    <w:rsid w:val="00AA6CE6"/>
    <w:rsid w:val="00AB2297"/>
    <w:rsid w:val="00AB307A"/>
    <w:rsid w:val="00AB46C7"/>
    <w:rsid w:val="00AB46DC"/>
    <w:rsid w:val="00AB5B28"/>
    <w:rsid w:val="00AB5EC7"/>
    <w:rsid w:val="00AB7E62"/>
    <w:rsid w:val="00AC3F32"/>
    <w:rsid w:val="00AC62AB"/>
    <w:rsid w:val="00AD0BC5"/>
    <w:rsid w:val="00AD162F"/>
    <w:rsid w:val="00AD2619"/>
    <w:rsid w:val="00AD4245"/>
    <w:rsid w:val="00AE0CB0"/>
    <w:rsid w:val="00AE19AA"/>
    <w:rsid w:val="00AE2591"/>
    <w:rsid w:val="00AE27CC"/>
    <w:rsid w:val="00AE66A3"/>
    <w:rsid w:val="00AF0CA5"/>
    <w:rsid w:val="00AF0F68"/>
    <w:rsid w:val="00AF263D"/>
    <w:rsid w:val="00AF3DDD"/>
    <w:rsid w:val="00AF61C9"/>
    <w:rsid w:val="00B005F5"/>
    <w:rsid w:val="00B007E5"/>
    <w:rsid w:val="00B01B69"/>
    <w:rsid w:val="00B02ADE"/>
    <w:rsid w:val="00B02BDF"/>
    <w:rsid w:val="00B048D6"/>
    <w:rsid w:val="00B055B4"/>
    <w:rsid w:val="00B05BEF"/>
    <w:rsid w:val="00B06237"/>
    <w:rsid w:val="00B14B57"/>
    <w:rsid w:val="00B15977"/>
    <w:rsid w:val="00B21E0F"/>
    <w:rsid w:val="00B2240E"/>
    <w:rsid w:val="00B22452"/>
    <w:rsid w:val="00B22DC6"/>
    <w:rsid w:val="00B263DF"/>
    <w:rsid w:val="00B26BEF"/>
    <w:rsid w:val="00B26C64"/>
    <w:rsid w:val="00B30C71"/>
    <w:rsid w:val="00B337D1"/>
    <w:rsid w:val="00B35DA0"/>
    <w:rsid w:val="00B3642C"/>
    <w:rsid w:val="00B36CA4"/>
    <w:rsid w:val="00B4033B"/>
    <w:rsid w:val="00B4162C"/>
    <w:rsid w:val="00B41E2C"/>
    <w:rsid w:val="00B430B7"/>
    <w:rsid w:val="00B448B5"/>
    <w:rsid w:val="00B4538F"/>
    <w:rsid w:val="00B457AA"/>
    <w:rsid w:val="00B47A07"/>
    <w:rsid w:val="00B5023B"/>
    <w:rsid w:val="00B50D89"/>
    <w:rsid w:val="00B50F42"/>
    <w:rsid w:val="00B62221"/>
    <w:rsid w:val="00B62A10"/>
    <w:rsid w:val="00B62AB8"/>
    <w:rsid w:val="00B6608A"/>
    <w:rsid w:val="00B66396"/>
    <w:rsid w:val="00B708C2"/>
    <w:rsid w:val="00B73DF5"/>
    <w:rsid w:val="00B745DC"/>
    <w:rsid w:val="00B7795F"/>
    <w:rsid w:val="00B8159B"/>
    <w:rsid w:val="00B82558"/>
    <w:rsid w:val="00B830FC"/>
    <w:rsid w:val="00B8344E"/>
    <w:rsid w:val="00B83960"/>
    <w:rsid w:val="00B85D2F"/>
    <w:rsid w:val="00B86973"/>
    <w:rsid w:val="00B86DD9"/>
    <w:rsid w:val="00B86F7E"/>
    <w:rsid w:val="00B87166"/>
    <w:rsid w:val="00B91B2D"/>
    <w:rsid w:val="00B920F0"/>
    <w:rsid w:val="00B947CE"/>
    <w:rsid w:val="00B96DD6"/>
    <w:rsid w:val="00BA1161"/>
    <w:rsid w:val="00BA2472"/>
    <w:rsid w:val="00BA39B7"/>
    <w:rsid w:val="00BB0079"/>
    <w:rsid w:val="00BB1C79"/>
    <w:rsid w:val="00BB2361"/>
    <w:rsid w:val="00BB374E"/>
    <w:rsid w:val="00BB5DED"/>
    <w:rsid w:val="00BC0609"/>
    <w:rsid w:val="00BC0ABF"/>
    <w:rsid w:val="00BC0B4C"/>
    <w:rsid w:val="00BC23D3"/>
    <w:rsid w:val="00BC3F3A"/>
    <w:rsid w:val="00BC70E5"/>
    <w:rsid w:val="00BD1CB5"/>
    <w:rsid w:val="00BD3EF6"/>
    <w:rsid w:val="00BD4AFF"/>
    <w:rsid w:val="00BD7D35"/>
    <w:rsid w:val="00BE426A"/>
    <w:rsid w:val="00BE491B"/>
    <w:rsid w:val="00BE523A"/>
    <w:rsid w:val="00BE6D08"/>
    <w:rsid w:val="00BE7123"/>
    <w:rsid w:val="00BE7E5B"/>
    <w:rsid w:val="00BF4692"/>
    <w:rsid w:val="00BF6914"/>
    <w:rsid w:val="00BF6BBA"/>
    <w:rsid w:val="00BF71DE"/>
    <w:rsid w:val="00C02341"/>
    <w:rsid w:val="00C028DA"/>
    <w:rsid w:val="00C05D66"/>
    <w:rsid w:val="00C073D6"/>
    <w:rsid w:val="00C1454B"/>
    <w:rsid w:val="00C14929"/>
    <w:rsid w:val="00C15388"/>
    <w:rsid w:val="00C16A12"/>
    <w:rsid w:val="00C2234C"/>
    <w:rsid w:val="00C31525"/>
    <w:rsid w:val="00C32436"/>
    <w:rsid w:val="00C34469"/>
    <w:rsid w:val="00C368EB"/>
    <w:rsid w:val="00C37040"/>
    <w:rsid w:val="00C407CB"/>
    <w:rsid w:val="00C40C41"/>
    <w:rsid w:val="00C40E32"/>
    <w:rsid w:val="00C431EC"/>
    <w:rsid w:val="00C463AE"/>
    <w:rsid w:val="00C46AF0"/>
    <w:rsid w:val="00C47018"/>
    <w:rsid w:val="00C475F8"/>
    <w:rsid w:val="00C523F7"/>
    <w:rsid w:val="00C53A42"/>
    <w:rsid w:val="00C53D77"/>
    <w:rsid w:val="00C54AA0"/>
    <w:rsid w:val="00C54E3F"/>
    <w:rsid w:val="00C55EC7"/>
    <w:rsid w:val="00C61F72"/>
    <w:rsid w:val="00C6331A"/>
    <w:rsid w:val="00C63E70"/>
    <w:rsid w:val="00C644F6"/>
    <w:rsid w:val="00C64A5F"/>
    <w:rsid w:val="00C66759"/>
    <w:rsid w:val="00C709FB"/>
    <w:rsid w:val="00C71CCA"/>
    <w:rsid w:val="00C74394"/>
    <w:rsid w:val="00C75B49"/>
    <w:rsid w:val="00C813BB"/>
    <w:rsid w:val="00C814E5"/>
    <w:rsid w:val="00C8243B"/>
    <w:rsid w:val="00C82C76"/>
    <w:rsid w:val="00C84F15"/>
    <w:rsid w:val="00C86E5E"/>
    <w:rsid w:val="00C9163B"/>
    <w:rsid w:val="00C94457"/>
    <w:rsid w:val="00C950DD"/>
    <w:rsid w:val="00C968E6"/>
    <w:rsid w:val="00C97DEC"/>
    <w:rsid w:val="00CA29D3"/>
    <w:rsid w:val="00CA4442"/>
    <w:rsid w:val="00CA49FC"/>
    <w:rsid w:val="00CA6E87"/>
    <w:rsid w:val="00CA7104"/>
    <w:rsid w:val="00CA74B9"/>
    <w:rsid w:val="00CB208C"/>
    <w:rsid w:val="00CB3ED0"/>
    <w:rsid w:val="00CB5250"/>
    <w:rsid w:val="00CB58D8"/>
    <w:rsid w:val="00CB618C"/>
    <w:rsid w:val="00CB71B4"/>
    <w:rsid w:val="00CC0918"/>
    <w:rsid w:val="00CC0C6F"/>
    <w:rsid w:val="00CC1442"/>
    <w:rsid w:val="00CC5355"/>
    <w:rsid w:val="00CC7A86"/>
    <w:rsid w:val="00CC7FAD"/>
    <w:rsid w:val="00CD0AE9"/>
    <w:rsid w:val="00CD2198"/>
    <w:rsid w:val="00CD231E"/>
    <w:rsid w:val="00CD258F"/>
    <w:rsid w:val="00CD33CB"/>
    <w:rsid w:val="00CD43B5"/>
    <w:rsid w:val="00CD61A6"/>
    <w:rsid w:val="00CE30F0"/>
    <w:rsid w:val="00CE4045"/>
    <w:rsid w:val="00CE405B"/>
    <w:rsid w:val="00CE6C3C"/>
    <w:rsid w:val="00CF033D"/>
    <w:rsid w:val="00CF1C98"/>
    <w:rsid w:val="00CF373F"/>
    <w:rsid w:val="00CF74A1"/>
    <w:rsid w:val="00D000A9"/>
    <w:rsid w:val="00D0097F"/>
    <w:rsid w:val="00D02195"/>
    <w:rsid w:val="00D04B02"/>
    <w:rsid w:val="00D04B75"/>
    <w:rsid w:val="00D10A63"/>
    <w:rsid w:val="00D11C89"/>
    <w:rsid w:val="00D15072"/>
    <w:rsid w:val="00D15F8A"/>
    <w:rsid w:val="00D20091"/>
    <w:rsid w:val="00D211EB"/>
    <w:rsid w:val="00D22FC4"/>
    <w:rsid w:val="00D2363F"/>
    <w:rsid w:val="00D23661"/>
    <w:rsid w:val="00D23BFF"/>
    <w:rsid w:val="00D24F2C"/>
    <w:rsid w:val="00D256B8"/>
    <w:rsid w:val="00D26768"/>
    <w:rsid w:val="00D363F6"/>
    <w:rsid w:val="00D36CC3"/>
    <w:rsid w:val="00D37660"/>
    <w:rsid w:val="00D41A4E"/>
    <w:rsid w:val="00D4208B"/>
    <w:rsid w:val="00D432C5"/>
    <w:rsid w:val="00D4470C"/>
    <w:rsid w:val="00D46148"/>
    <w:rsid w:val="00D470D6"/>
    <w:rsid w:val="00D508EE"/>
    <w:rsid w:val="00D5336A"/>
    <w:rsid w:val="00D54AF3"/>
    <w:rsid w:val="00D54CE2"/>
    <w:rsid w:val="00D54DE4"/>
    <w:rsid w:val="00D55167"/>
    <w:rsid w:val="00D5680E"/>
    <w:rsid w:val="00D57446"/>
    <w:rsid w:val="00D60F56"/>
    <w:rsid w:val="00D60F7A"/>
    <w:rsid w:val="00D63517"/>
    <w:rsid w:val="00D6362E"/>
    <w:rsid w:val="00D645DF"/>
    <w:rsid w:val="00D67F99"/>
    <w:rsid w:val="00D70CD0"/>
    <w:rsid w:val="00D70DE2"/>
    <w:rsid w:val="00D751C3"/>
    <w:rsid w:val="00D755D5"/>
    <w:rsid w:val="00D7774C"/>
    <w:rsid w:val="00D77D76"/>
    <w:rsid w:val="00D81EF4"/>
    <w:rsid w:val="00D82992"/>
    <w:rsid w:val="00D84944"/>
    <w:rsid w:val="00D8645A"/>
    <w:rsid w:val="00D9032C"/>
    <w:rsid w:val="00D924AD"/>
    <w:rsid w:val="00D95C4D"/>
    <w:rsid w:val="00D95CC9"/>
    <w:rsid w:val="00D964E4"/>
    <w:rsid w:val="00DA05EB"/>
    <w:rsid w:val="00DA3B3F"/>
    <w:rsid w:val="00DA58E9"/>
    <w:rsid w:val="00DA67AB"/>
    <w:rsid w:val="00DB0D93"/>
    <w:rsid w:val="00DB139D"/>
    <w:rsid w:val="00DB76D0"/>
    <w:rsid w:val="00DC09F3"/>
    <w:rsid w:val="00DC2697"/>
    <w:rsid w:val="00DC4E75"/>
    <w:rsid w:val="00DC5C35"/>
    <w:rsid w:val="00DC5D3C"/>
    <w:rsid w:val="00DC6680"/>
    <w:rsid w:val="00DC6D65"/>
    <w:rsid w:val="00DC7DEF"/>
    <w:rsid w:val="00DC7E67"/>
    <w:rsid w:val="00DD070E"/>
    <w:rsid w:val="00DD24A9"/>
    <w:rsid w:val="00DD334C"/>
    <w:rsid w:val="00DD4AD8"/>
    <w:rsid w:val="00DD5523"/>
    <w:rsid w:val="00DE180B"/>
    <w:rsid w:val="00DE32B1"/>
    <w:rsid w:val="00DE58AC"/>
    <w:rsid w:val="00DE6E01"/>
    <w:rsid w:val="00DF3DC7"/>
    <w:rsid w:val="00DF6D18"/>
    <w:rsid w:val="00E0043D"/>
    <w:rsid w:val="00E043FD"/>
    <w:rsid w:val="00E05EFF"/>
    <w:rsid w:val="00E06AFE"/>
    <w:rsid w:val="00E06BC4"/>
    <w:rsid w:val="00E106AA"/>
    <w:rsid w:val="00E1216F"/>
    <w:rsid w:val="00E14ABA"/>
    <w:rsid w:val="00E175B5"/>
    <w:rsid w:val="00E22B23"/>
    <w:rsid w:val="00E24C99"/>
    <w:rsid w:val="00E2667F"/>
    <w:rsid w:val="00E26C02"/>
    <w:rsid w:val="00E316DF"/>
    <w:rsid w:val="00E32DEB"/>
    <w:rsid w:val="00E33D06"/>
    <w:rsid w:val="00E358FB"/>
    <w:rsid w:val="00E3624F"/>
    <w:rsid w:val="00E413F9"/>
    <w:rsid w:val="00E42452"/>
    <w:rsid w:val="00E4441B"/>
    <w:rsid w:val="00E4684F"/>
    <w:rsid w:val="00E46913"/>
    <w:rsid w:val="00E46CD5"/>
    <w:rsid w:val="00E51099"/>
    <w:rsid w:val="00E535B0"/>
    <w:rsid w:val="00E53A81"/>
    <w:rsid w:val="00E5458C"/>
    <w:rsid w:val="00E55300"/>
    <w:rsid w:val="00E560BF"/>
    <w:rsid w:val="00E60124"/>
    <w:rsid w:val="00E61B38"/>
    <w:rsid w:val="00E63761"/>
    <w:rsid w:val="00E66428"/>
    <w:rsid w:val="00E6667D"/>
    <w:rsid w:val="00E669CF"/>
    <w:rsid w:val="00E83061"/>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1117"/>
    <w:rsid w:val="00EC3102"/>
    <w:rsid w:val="00EC4D98"/>
    <w:rsid w:val="00EC66DC"/>
    <w:rsid w:val="00ED0FED"/>
    <w:rsid w:val="00ED11F2"/>
    <w:rsid w:val="00ED12DA"/>
    <w:rsid w:val="00ED491E"/>
    <w:rsid w:val="00ED5415"/>
    <w:rsid w:val="00EE00A4"/>
    <w:rsid w:val="00EE2197"/>
    <w:rsid w:val="00EE226B"/>
    <w:rsid w:val="00EE2518"/>
    <w:rsid w:val="00EE2E9D"/>
    <w:rsid w:val="00EF0808"/>
    <w:rsid w:val="00EF1688"/>
    <w:rsid w:val="00EF3992"/>
    <w:rsid w:val="00EF4371"/>
    <w:rsid w:val="00EF4590"/>
    <w:rsid w:val="00EF4F08"/>
    <w:rsid w:val="00EF52C7"/>
    <w:rsid w:val="00F00192"/>
    <w:rsid w:val="00F02629"/>
    <w:rsid w:val="00F02F1D"/>
    <w:rsid w:val="00F0602D"/>
    <w:rsid w:val="00F06D1B"/>
    <w:rsid w:val="00F06EC1"/>
    <w:rsid w:val="00F07983"/>
    <w:rsid w:val="00F07F32"/>
    <w:rsid w:val="00F11252"/>
    <w:rsid w:val="00F119C2"/>
    <w:rsid w:val="00F13174"/>
    <w:rsid w:val="00F1319D"/>
    <w:rsid w:val="00F135C9"/>
    <w:rsid w:val="00F149FB"/>
    <w:rsid w:val="00F14A59"/>
    <w:rsid w:val="00F160A7"/>
    <w:rsid w:val="00F20734"/>
    <w:rsid w:val="00F22996"/>
    <w:rsid w:val="00F25363"/>
    <w:rsid w:val="00F25415"/>
    <w:rsid w:val="00F26050"/>
    <w:rsid w:val="00F26AFC"/>
    <w:rsid w:val="00F277BD"/>
    <w:rsid w:val="00F27CBB"/>
    <w:rsid w:val="00F30FF7"/>
    <w:rsid w:val="00F322B8"/>
    <w:rsid w:val="00F3307E"/>
    <w:rsid w:val="00F335EA"/>
    <w:rsid w:val="00F34740"/>
    <w:rsid w:val="00F357EC"/>
    <w:rsid w:val="00F35FE3"/>
    <w:rsid w:val="00F37A6B"/>
    <w:rsid w:val="00F37DF0"/>
    <w:rsid w:val="00F417BC"/>
    <w:rsid w:val="00F47A22"/>
    <w:rsid w:val="00F54F87"/>
    <w:rsid w:val="00F560CE"/>
    <w:rsid w:val="00F5770B"/>
    <w:rsid w:val="00F6018E"/>
    <w:rsid w:val="00F614D5"/>
    <w:rsid w:val="00F61A9B"/>
    <w:rsid w:val="00F6359C"/>
    <w:rsid w:val="00F63D3B"/>
    <w:rsid w:val="00F64A03"/>
    <w:rsid w:val="00F64B14"/>
    <w:rsid w:val="00F660CB"/>
    <w:rsid w:val="00F672F4"/>
    <w:rsid w:val="00F70F07"/>
    <w:rsid w:val="00F70FBA"/>
    <w:rsid w:val="00F71FDC"/>
    <w:rsid w:val="00F73D45"/>
    <w:rsid w:val="00F7493A"/>
    <w:rsid w:val="00F753E6"/>
    <w:rsid w:val="00F76CB9"/>
    <w:rsid w:val="00F820CA"/>
    <w:rsid w:val="00F82D16"/>
    <w:rsid w:val="00F84964"/>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65"/>
    <w:rsid w:val="00FA54E1"/>
    <w:rsid w:val="00FA6E6A"/>
    <w:rsid w:val="00FA736B"/>
    <w:rsid w:val="00FA7D8F"/>
    <w:rsid w:val="00FB0911"/>
    <w:rsid w:val="00FB2203"/>
    <w:rsid w:val="00FB551A"/>
    <w:rsid w:val="00FB7D17"/>
    <w:rsid w:val="00FC64E5"/>
    <w:rsid w:val="00FC76AB"/>
    <w:rsid w:val="00FC77F1"/>
    <w:rsid w:val="00FC7C91"/>
    <w:rsid w:val="00FD1A85"/>
    <w:rsid w:val="00FD2FF0"/>
    <w:rsid w:val="00FD3248"/>
    <w:rsid w:val="00FD4600"/>
    <w:rsid w:val="00FD59B1"/>
    <w:rsid w:val="00FD7E6E"/>
    <w:rsid w:val="00FE0452"/>
    <w:rsid w:val="00FE0EAB"/>
    <w:rsid w:val="00FE176D"/>
    <w:rsid w:val="00FE1D9D"/>
    <w:rsid w:val="00FE262E"/>
    <w:rsid w:val="00FE36E1"/>
    <w:rsid w:val="00FE4AEA"/>
    <w:rsid w:val="00FE4E05"/>
    <w:rsid w:val="00FE5A4C"/>
    <w:rsid w:val="00FE620F"/>
    <w:rsid w:val="00FE7305"/>
    <w:rsid w:val="00FE75D8"/>
    <w:rsid w:val="00FF1AF2"/>
    <w:rsid w:val="00FF232A"/>
    <w:rsid w:val="00FF3D43"/>
    <w:rsid w:val="00FF52FC"/>
    <w:rsid w:val="00FF606F"/>
    <w:rsid w:val="00FF692E"/>
    <w:rsid w:val="00FF6D1D"/>
    <w:rsid w:val="00FF6E3C"/>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C0E62"/>
  </w:style>
  <w:style w:type="paragraph" w:styleId="Heading1">
    <w:name w:val="heading 1"/>
    <w:basedOn w:val="Normal"/>
    <w:next w:val="Normal"/>
    <w:link w:val="Heading1Char"/>
    <w:autoRedefine/>
    <w:uiPriority w:val="9"/>
    <w:qFormat/>
    <w:rsid w:val="00FA6E6A"/>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62414A"/>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BE491B"/>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E491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E49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5C0E6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C0E62"/>
  </w:style>
  <w:style w:type="character" w:customStyle="1" w:styleId="Heading1Char">
    <w:name w:val="Heading 1 Char"/>
    <w:link w:val="Heading1"/>
    <w:uiPriority w:val="9"/>
    <w:rsid w:val="00FA6E6A"/>
    <w:rPr>
      <w:rFonts w:eastAsia="Times New Roman"/>
      <w:b/>
      <w:bCs/>
      <w:color w:val="1F4E79" w:themeColor="accent1" w:themeShade="80"/>
      <w:sz w:val="28"/>
      <w:szCs w:val="28"/>
    </w:rPr>
  </w:style>
  <w:style w:type="character" w:customStyle="1" w:styleId="Heading2Char">
    <w:name w:val="Heading 2 Char"/>
    <w:link w:val="Heading2"/>
    <w:uiPriority w:val="9"/>
    <w:rsid w:val="0062414A"/>
    <w:rPr>
      <w:rFonts w:eastAsia="Times New Roman"/>
      <w:b/>
      <w:color w:val="1F4E79" w:themeColor="accent1" w:themeShade="80"/>
      <w:sz w:val="24"/>
      <w:szCs w:val="26"/>
    </w:rPr>
  </w:style>
  <w:style w:type="character" w:customStyle="1" w:styleId="Heading3Char">
    <w:name w:val="Heading 3 Char"/>
    <w:link w:val="Heading3"/>
    <w:uiPriority w:val="9"/>
    <w:rsid w:val="00BE491B"/>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E491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E491B"/>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E491B"/>
    <w:pPr>
      <w:ind w:left="720"/>
      <w:contextualSpacing/>
    </w:pPr>
  </w:style>
  <w:style w:type="character" w:styleId="Hyperlink">
    <w:name w:val="Hyperlink"/>
    <w:uiPriority w:val="99"/>
    <w:unhideWhenUsed/>
    <w:rsid w:val="00BE491B"/>
    <w:rPr>
      <w:color w:val="0000FF"/>
      <w:u w:val="single"/>
    </w:rPr>
  </w:style>
  <w:style w:type="paragraph" w:customStyle="1" w:styleId="NumList">
    <w:name w:val="NumList"/>
    <w:qFormat/>
    <w:rsid w:val="00BE491B"/>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E491B"/>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E491B"/>
    <w:pPr>
      <w:outlineLvl w:val="9"/>
    </w:pPr>
  </w:style>
  <w:style w:type="paragraph" w:styleId="TOC2">
    <w:name w:val="toc 2"/>
    <w:next w:val="Normal"/>
    <w:autoRedefine/>
    <w:uiPriority w:val="39"/>
    <w:unhideWhenUsed/>
    <w:qFormat/>
    <w:rsid w:val="00BE491B"/>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E491B"/>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E491B"/>
    <w:pPr>
      <w:ind w:left="480"/>
    </w:pPr>
    <w:rPr>
      <w:i/>
      <w:iCs/>
    </w:rPr>
  </w:style>
  <w:style w:type="paragraph" w:styleId="Header">
    <w:name w:val="header"/>
    <w:basedOn w:val="Normal"/>
    <w:link w:val="HeaderChar"/>
    <w:uiPriority w:val="99"/>
    <w:unhideWhenUsed/>
    <w:rsid w:val="00BE491B"/>
    <w:pPr>
      <w:tabs>
        <w:tab w:val="center" w:pos="4680"/>
        <w:tab w:val="right" w:pos="9360"/>
      </w:tabs>
    </w:pPr>
  </w:style>
  <w:style w:type="character" w:customStyle="1" w:styleId="HeaderChar">
    <w:name w:val="Header Char"/>
    <w:basedOn w:val="DefaultParagraphFont"/>
    <w:link w:val="Header"/>
    <w:uiPriority w:val="99"/>
    <w:rsid w:val="00BE491B"/>
    <w:rPr>
      <w:rFonts w:ascii="Times New Roman" w:hAnsi="Times New Roman"/>
      <w:sz w:val="24"/>
      <w:szCs w:val="24"/>
    </w:rPr>
  </w:style>
  <w:style w:type="paragraph" w:styleId="Footer">
    <w:name w:val="footer"/>
    <w:basedOn w:val="Normal"/>
    <w:link w:val="FooterChar"/>
    <w:uiPriority w:val="99"/>
    <w:unhideWhenUsed/>
    <w:rsid w:val="00BE491B"/>
    <w:pPr>
      <w:tabs>
        <w:tab w:val="center" w:pos="4680"/>
        <w:tab w:val="right" w:pos="9360"/>
      </w:tabs>
    </w:pPr>
  </w:style>
  <w:style w:type="character" w:customStyle="1" w:styleId="FooterChar">
    <w:name w:val="Footer Char"/>
    <w:basedOn w:val="DefaultParagraphFont"/>
    <w:link w:val="Footer"/>
    <w:uiPriority w:val="99"/>
    <w:rsid w:val="00BE491B"/>
    <w:rPr>
      <w:rFonts w:ascii="Times New Roman" w:hAnsi="Times New Roman"/>
      <w:sz w:val="24"/>
      <w:szCs w:val="24"/>
    </w:rPr>
  </w:style>
  <w:style w:type="paragraph" w:customStyle="1" w:styleId="CCode">
    <w:name w:val="C_Code"/>
    <w:link w:val="CCodeChar"/>
    <w:qFormat/>
    <w:rsid w:val="00BE491B"/>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E491B"/>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E491B"/>
    <w:pPr>
      <w:ind w:left="720"/>
    </w:pPr>
    <w:rPr>
      <w:sz w:val="18"/>
      <w:szCs w:val="18"/>
    </w:rPr>
  </w:style>
  <w:style w:type="paragraph" w:styleId="TOC5">
    <w:name w:val="toc 5"/>
    <w:basedOn w:val="Normal"/>
    <w:next w:val="Normal"/>
    <w:autoRedefine/>
    <w:uiPriority w:val="39"/>
    <w:unhideWhenUsed/>
    <w:rsid w:val="00BE491B"/>
    <w:pPr>
      <w:ind w:left="960"/>
    </w:pPr>
    <w:rPr>
      <w:sz w:val="18"/>
      <w:szCs w:val="18"/>
    </w:rPr>
  </w:style>
  <w:style w:type="paragraph" w:styleId="TOC6">
    <w:name w:val="toc 6"/>
    <w:basedOn w:val="Normal"/>
    <w:next w:val="Normal"/>
    <w:autoRedefine/>
    <w:uiPriority w:val="39"/>
    <w:unhideWhenUsed/>
    <w:rsid w:val="00BE491B"/>
    <w:pPr>
      <w:ind w:left="1200"/>
    </w:pPr>
    <w:rPr>
      <w:sz w:val="18"/>
      <w:szCs w:val="18"/>
    </w:rPr>
  </w:style>
  <w:style w:type="paragraph" w:styleId="TOC7">
    <w:name w:val="toc 7"/>
    <w:basedOn w:val="Normal"/>
    <w:next w:val="Normal"/>
    <w:autoRedefine/>
    <w:uiPriority w:val="39"/>
    <w:unhideWhenUsed/>
    <w:rsid w:val="00BE491B"/>
    <w:pPr>
      <w:ind w:left="1440"/>
    </w:pPr>
    <w:rPr>
      <w:sz w:val="18"/>
      <w:szCs w:val="18"/>
    </w:rPr>
  </w:style>
  <w:style w:type="paragraph" w:styleId="TOC8">
    <w:name w:val="toc 8"/>
    <w:basedOn w:val="Normal"/>
    <w:next w:val="Normal"/>
    <w:autoRedefine/>
    <w:uiPriority w:val="39"/>
    <w:unhideWhenUsed/>
    <w:rsid w:val="00BE491B"/>
    <w:pPr>
      <w:ind w:left="1680"/>
    </w:pPr>
    <w:rPr>
      <w:sz w:val="18"/>
      <w:szCs w:val="18"/>
    </w:rPr>
  </w:style>
  <w:style w:type="paragraph" w:styleId="TOC9">
    <w:name w:val="toc 9"/>
    <w:basedOn w:val="Normal"/>
    <w:next w:val="Normal"/>
    <w:autoRedefine/>
    <w:uiPriority w:val="39"/>
    <w:unhideWhenUsed/>
    <w:rsid w:val="00BE491B"/>
    <w:pPr>
      <w:ind w:left="1920"/>
    </w:pPr>
    <w:rPr>
      <w:sz w:val="18"/>
      <w:szCs w:val="18"/>
    </w:rPr>
  </w:style>
  <w:style w:type="table" w:styleId="TableGrid">
    <w:name w:val="Table Grid"/>
    <w:basedOn w:val="TableNormal"/>
    <w:uiPriority w:val="59"/>
    <w:rsid w:val="00BE491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BE491B"/>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E491B"/>
    <w:rPr>
      <w:rFonts w:ascii="Tahoma" w:hAnsi="Tahoma" w:cs="Tahoma"/>
      <w:sz w:val="16"/>
      <w:szCs w:val="16"/>
    </w:rPr>
  </w:style>
  <w:style w:type="character" w:customStyle="1" w:styleId="BalloonTextChar">
    <w:name w:val="Balloon Text Char"/>
    <w:link w:val="BalloonText"/>
    <w:uiPriority w:val="99"/>
    <w:semiHidden/>
    <w:rsid w:val="00BE491B"/>
    <w:rPr>
      <w:rFonts w:ascii="Tahoma" w:hAnsi="Tahoma" w:cs="Tahoma"/>
      <w:sz w:val="16"/>
      <w:szCs w:val="16"/>
    </w:rPr>
  </w:style>
  <w:style w:type="paragraph" w:styleId="Caption">
    <w:name w:val="caption"/>
    <w:basedOn w:val="Normal"/>
    <w:next w:val="Normal"/>
    <w:uiPriority w:val="35"/>
    <w:unhideWhenUsed/>
    <w:qFormat/>
    <w:rsid w:val="00BE491B"/>
    <w:rPr>
      <w:b/>
      <w:bCs/>
      <w:color w:val="4F81BD"/>
      <w:sz w:val="18"/>
      <w:szCs w:val="18"/>
    </w:rPr>
  </w:style>
  <w:style w:type="paragraph" w:styleId="DocumentMap">
    <w:name w:val="Document Map"/>
    <w:basedOn w:val="Normal"/>
    <w:link w:val="DocumentMapChar"/>
    <w:uiPriority w:val="99"/>
    <w:semiHidden/>
    <w:unhideWhenUsed/>
    <w:rsid w:val="00BE491B"/>
    <w:rPr>
      <w:rFonts w:ascii="Tahoma" w:hAnsi="Tahoma" w:cs="Tahoma"/>
      <w:sz w:val="16"/>
      <w:szCs w:val="16"/>
    </w:rPr>
  </w:style>
  <w:style w:type="character" w:customStyle="1" w:styleId="DocumentMapChar">
    <w:name w:val="Document Map Char"/>
    <w:link w:val="DocumentMap"/>
    <w:uiPriority w:val="99"/>
    <w:semiHidden/>
    <w:rsid w:val="00BE491B"/>
    <w:rPr>
      <w:rFonts w:ascii="Tahoma" w:hAnsi="Tahoma" w:cs="Tahoma"/>
      <w:sz w:val="16"/>
      <w:szCs w:val="16"/>
    </w:rPr>
  </w:style>
  <w:style w:type="character" w:styleId="PlaceholderText">
    <w:name w:val="Placeholder Text"/>
    <w:uiPriority w:val="99"/>
    <w:semiHidden/>
    <w:rsid w:val="00BE491B"/>
    <w:rPr>
      <w:color w:val="808080"/>
    </w:rPr>
  </w:style>
  <w:style w:type="character" w:styleId="CommentReference">
    <w:name w:val="annotation reference"/>
    <w:uiPriority w:val="99"/>
    <w:semiHidden/>
    <w:unhideWhenUsed/>
    <w:rsid w:val="00BE491B"/>
    <w:rPr>
      <w:sz w:val="16"/>
      <w:szCs w:val="16"/>
    </w:rPr>
  </w:style>
  <w:style w:type="paragraph" w:styleId="CommentText">
    <w:name w:val="annotation text"/>
    <w:basedOn w:val="Normal"/>
    <w:link w:val="CommentTextChar"/>
    <w:uiPriority w:val="99"/>
    <w:semiHidden/>
    <w:unhideWhenUsed/>
    <w:rsid w:val="00BE491B"/>
    <w:rPr>
      <w:sz w:val="20"/>
      <w:szCs w:val="20"/>
    </w:rPr>
  </w:style>
  <w:style w:type="character" w:customStyle="1" w:styleId="CommentTextChar">
    <w:name w:val="Comment Text Char"/>
    <w:basedOn w:val="DefaultParagraphFont"/>
    <w:link w:val="CommentText"/>
    <w:uiPriority w:val="99"/>
    <w:semiHidden/>
    <w:rsid w:val="00BE49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E491B"/>
    <w:rPr>
      <w:b/>
      <w:bCs/>
    </w:rPr>
  </w:style>
  <w:style w:type="character" w:customStyle="1" w:styleId="CommentSubjectChar">
    <w:name w:val="Comment Subject Char"/>
    <w:link w:val="CommentSubject"/>
    <w:uiPriority w:val="99"/>
    <w:semiHidden/>
    <w:rsid w:val="00BE491B"/>
    <w:rPr>
      <w:rFonts w:ascii="Times New Roman" w:hAnsi="Times New Roman"/>
      <w:b/>
      <w:bCs/>
      <w:sz w:val="20"/>
      <w:szCs w:val="20"/>
    </w:rPr>
  </w:style>
  <w:style w:type="character" w:styleId="FollowedHyperlink">
    <w:name w:val="FollowedHyperlink"/>
    <w:basedOn w:val="DefaultParagraphFont"/>
    <w:uiPriority w:val="99"/>
    <w:semiHidden/>
    <w:unhideWhenUsed/>
    <w:rsid w:val="00BE491B"/>
    <w:rPr>
      <w:color w:val="954F72" w:themeColor="followedHyperlink"/>
      <w:u w:val="single"/>
    </w:rPr>
  </w:style>
  <w:style w:type="paragraph" w:customStyle="1" w:styleId="p1">
    <w:name w:val="p1"/>
    <w:basedOn w:val="Normal"/>
    <w:rsid w:val="00BE491B"/>
    <w:pPr>
      <w:shd w:val="clear" w:color="auto" w:fill="FFFFFF"/>
    </w:pPr>
    <w:rPr>
      <w:rFonts w:ascii="Menlo" w:hAnsi="Menlo" w:cs="Menlo"/>
      <w:color w:val="000000"/>
      <w:sz w:val="17"/>
      <w:szCs w:val="17"/>
    </w:rPr>
  </w:style>
  <w:style w:type="character" w:customStyle="1" w:styleId="s1">
    <w:name w:val="s1"/>
    <w:basedOn w:val="DefaultParagraphFont"/>
    <w:rsid w:val="00BE491B"/>
  </w:style>
  <w:style w:type="paragraph" w:customStyle="1" w:styleId="Exercise">
    <w:name w:val="Exercise"/>
    <w:basedOn w:val="Heading2"/>
    <w:qFormat/>
    <w:rsid w:val="0062414A"/>
    <w:pPr>
      <w:numPr>
        <w:numId w:val="3"/>
      </w:numPr>
    </w:pPr>
  </w:style>
  <w:style w:type="character" w:customStyle="1" w:styleId="apple-converted-space">
    <w:name w:val="apple-converted-space"/>
    <w:basedOn w:val="DefaultParagraphFont"/>
    <w:rsid w:val="00BE491B"/>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 w:type="character" w:customStyle="1" w:styleId="UnresolvedMention">
    <w:name w:val="Unresolved Mention"/>
    <w:basedOn w:val="DefaultParagraphFont"/>
    <w:uiPriority w:val="99"/>
    <w:rsid w:val="00962C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omments" Target="comments.xm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www.microsoft.com/en-us/windows/windows-10-apps" TargetMode="External"/><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microsoft.com/office/2011/relationships/commentsExtended" Target="commentsExtended.xm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youtube.com/watch?v=l7Og1DuMu3k&amp;list=RDl7Og1DuMu3k&amp;t=18"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846B72-C73A-4214-9021-B7EF6CCB9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TotalTime>
  <Pages>42</Pages>
  <Words>7362</Words>
  <Characters>41967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Richa Dham</cp:lastModifiedBy>
  <cp:revision>230</cp:revision>
  <cp:lastPrinted>2018-12-20T10:59:00Z</cp:lastPrinted>
  <dcterms:created xsi:type="dcterms:W3CDTF">2018-06-12T19:13:00Z</dcterms:created>
  <dcterms:modified xsi:type="dcterms:W3CDTF">2018-12-20T10:59:00Z</dcterms:modified>
</cp:coreProperties>
</file>