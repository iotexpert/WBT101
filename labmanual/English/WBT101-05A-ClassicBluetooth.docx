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B2BFA" w14:textId="11720F6E" w:rsidR="00EA1736" w:rsidRPr="00C6331A" w:rsidRDefault="00EA1736" w:rsidP="00C6331A">
      <w:pPr>
        <w:rPr>
          <w:rStyle w:val="BookTitle"/>
        </w:rPr>
      </w:pPr>
      <w:bookmarkStart w:id="0" w:name="_Hlk484770630"/>
      <w:bookmarkEnd w:id="0"/>
      <w:r w:rsidRPr="00C6331A">
        <w:rPr>
          <w:rStyle w:val="BookTitle"/>
        </w:rPr>
        <w:t xml:space="preserve">Chapter </w:t>
      </w:r>
      <w:r w:rsidR="007F6AE7">
        <w:rPr>
          <w:rStyle w:val="BookTitle"/>
        </w:rPr>
        <w:t>5</w:t>
      </w:r>
      <w:r w:rsidR="00F63D3B">
        <w:rPr>
          <w:rStyle w:val="BookTitle"/>
        </w:rPr>
        <w:t>A</w:t>
      </w:r>
      <w:r w:rsidRPr="00C6331A">
        <w:rPr>
          <w:rStyle w:val="BookTitle"/>
        </w:rPr>
        <w:t xml:space="preserve">: </w:t>
      </w:r>
      <w:r w:rsidR="00D645DF">
        <w:rPr>
          <w:rStyle w:val="BookTitle"/>
        </w:rPr>
        <w:t>Classic Bluetooth</w:t>
      </w:r>
      <w:r w:rsidR="00D5680E">
        <w:rPr>
          <w:rStyle w:val="BookTitle"/>
        </w:rPr>
        <w:t xml:space="preserve"> – The Wireless Serial Port</w:t>
      </w:r>
      <w:bookmarkStart w:id="1" w:name="_GoBack"/>
      <w:bookmarkEnd w:id="1"/>
    </w:p>
    <w:p w14:paraId="72E1681F" w14:textId="7A11FF51" w:rsidR="00C6331A" w:rsidRDefault="00C6331A" w:rsidP="00C6331A">
      <w:r>
        <w:t>Time</w:t>
      </w:r>
      <w:r w:rsidR="00A45584">
        <w:t>:</w:t>
      </w:r>
      <w:r>
        <w:t xml:space="preserve"> </w:t>
      </w:r>
      <w:r w:rsidR="009E216F" w:rsidRPr="00A45584">
        <w:t>3</w:t>
      </w:r>
      <w:r w:rsidR="005257A1">
        <w:t xml:space="preserve"> ¾ </w:t>
      </w:r>
      <w:r w:rsidRPr="00A45584">
        <w:t>Hours</w:t>
      </w:r>
    </w:p>
    <w:p w14:paraId="7B2BFF7E" w14:textId="2AACCF21" w:rsidR="00EA1736" w:rsidRPr="00CB5250" w:rsidRDefault="00EA1736" w:rsidP="00C6331A">
      <w:r w:rsidRPr="00CB5250">
        <w:t xml:space="preserve">At the end of </w:t>
      </w:r>
      <w:r w:rsidR="00695272" w:rsidRPr="00CB5250">
        <w:t>this chapter</w:t>
      </w:r>
      <w:r w:rsidRPr="00CB5250">
        <w:t xml:space="preserve"> you will understand </w:t>
      </w:r>
      <w:r w:rsidR="00CB5250" w:rsidRPr="00CB5250">
        <w:t xml:space="preserve">the basics of </w:t>
      </w:r>
      <w:r w:rsidR="00D645DF" w:rsidRPr="00CB5250">
        <w:t xml:space="preserve">Classic </w:t>
      </w:r>
      <w:r w:rsidR="00CB5250" w:rsidRPr="00CB5250">
        <w:t xml:space="preserve">Bluetooth and how to create </w:t>
      </w:r>
      <w:r w:rsidR="00D63517">
        <w:t xml:space="preserve">a </w:t>
      </w:r>
      <w:r w:rsidR="0077231B">
        <w:t xml:space="preserve">simple </w:t>
      </w:r>
      <w:r w:rsidR="00D645DF">
        <w:t xml:space="preserve">Classic </w:t>
      </w:r>
      <w:r w:rsidR="00CB5250" w:rsidRPr="00CB5250">
        <w:t xml:space="preserve">Bluetooth project </w:t>
      </w:r>
      <w:r w:rsidR="0077231B">
        <w:t>o</w:t>
      </w:r>
      <w:r w:rsidR="00CB5250" w:rsidRPr="00CB5250">
        <w:t>n WICED devices.</w:t>
      </w:r>
      <w:r w:rsidR="00D63517">
        <w:t xml:space="preserve">  This section is focused on the simplest Bluetooth connection, one Master </w:t>
      </w:r>
      <w:r w:rsidR="0077231B">
        <w:t xml:space="preserve">(Android, Mac or PC) </w:t>
      </w:r>
      <w:r w:rsidR="00D63517">
        <w:t>and one Slave</w:t>
      </w:r>
      <w:r w:rsidR="0077231B">
        <w:t xml:space="preserve"> (your WICED Bluetooth Device)</w:t>
      </w:r>
      <w:r w:rsidR="00D63517">
        <w:t>.</w:t>
      </w:r>
      <w:r w:rsidR="00482F58">
        <w:t xml:space="preserve">  By the end you should understand Inquiry, Page, Pair, Bond, SDP</w:t>
      </w:r>
      <w:r w:rsidR="00174ABD">
        <w:t>, L2CAP, RFCOMM</w:t>
      </w:r>
      <w:r w:rsidR="00482F58">
        <w:t xml:space="preserve"> and </w:t>
      </w:r>
      <w:r w:rsidR="00DC2697">
        <w:t>the Serial Port Profile (</w:t>
      </w:r>
      <w:r w:rsidR="00482F58">
        <w:t>SPP</w:t>
      </w:r>
      <w:r w:rsidR="00DC2697">
        <w:t>)</w:t>
      </w:r>
      <w:r w:rsidR="00482F58">
        <w:t>.</w:t>
      </w:r>
    </w:p>
    <w:p w14:paraId="10D073B8" w14:textId="69E1A606" w:rsidR="00790115" w:rsidRDefault="00C6331A">
      <w:pPr>
        <w:pStyle w:val="TOC1"/>
        <w:rPr>
          <w:ins w:id="2" w:author="Greg Landry" w:date="2018-06-11T14:54:00Z"/>
          <w:rFonts w:asciiTheme="minorHAnsi" w:eastAsiaTheme="minorEastAsia" w:hAnsiTheme="minorHAnsi"/>
          <w:b w:val="0"/>
          <w:bCs w:val="0"/>
          <w:caps w:val="0"/>
          <w:noProof/>
        </w:rPr>
      </w:pPr>
      <w:r>
        <w:fldChar w:fldCharType="begin"/>
      </w:r>
      <w:r>
        <w:instrText xml:space="preserve"> TOC \o "1-2" </w:instrText>
      </w:r>
      <w:r>
        <w:fldChar w:fldCharType="separate"/>
      </w:r>
      <w:ins w:id="3" w:author="Greg Landry" w:date="2018-06-11T14:54:00Z">
        <w:r w:rsidR="00790115">
          <w:rPr>
            <w:noProof/>
          </w:rPr>
          <w:t>9.1</w:t>
        </w:r>
        <w:r w:rsidR="00790115">
          <w:rPr>
            <w:rFonts w:asciiTheme="minorHAnsi" w:eastAsiaTheme="minorEastAsia" w:hAnsiTheme="minorHAnsi"/>
            <w:b w:val="0"/>
            <w:bCs w:val="0"/>
            <w:caps w:val="0"/>
            <w:noProof/>
          </w:rPr>
          <w:tab/>
        </w:r>
        <w:r w:rsidR="00790115">
          <w:rPr>
            <w:noProof/>
          </w:rPr>
          <w:t>WICED Bluetooth Classic System Lifecycle</w:t>
        </w:r>
        <w:r w:rsidR="00790115">
          <w:rPr>
            <w:noProof/>
          </w:rPr>
          <w:tab/>
        </w:r>
        <w:r w:rsidR="00790115">
          <w:rPr>
            <w:noProof/>
          </w:rPr>
          <w:fldChar w:fldCharType="begin"/>
        </w:r>
        <w:r w:rsidR="00790115">
          <w:rPr>
            <w:noProof/>
          </w:rPr>
          <w:instrText xml:space="preserve"> PAGEREF _Toc516492173 \h </w:instrText>
        </w:r>
      </w:ins>
      <w:r w:rsidR="00790115">
        <w:rPr>
          <w:noProof/>
        </w:rPr>
      </w:r>
      <w:r w:rsidR="00790115">
        <w:rPr>
          <w:noProof/>
        </w:rPr>
        <w:fldChar w:fldCharType="separate"/>
      </w:r>
      <w:ins w:id="4" w:author="Greg Landry" w:date="2018-06-11T17:37:00Z">
        <w:r w:rsidR="00EE2E9D">
          <w:rPr>
            <w:noProof/>
          </w:rPr>
          <w:t>2</w:t>
        </w:r>
      </w:ins>
      <w:ins w:id="5" w:author="Greg Landry" w:date="2018-06-11T14:54:00Z">
        <w:r w:rsidR="00790115">
          <w:rPr>
            <w:noProof/>
          </w:rPr>
          <w:fldChar w:fldCharType="end"/>
        </w:r>
      </w:ins>
    </w:p>
    <w:p w14:paraId="27F405D4" w14:textId="103105DE" w:rsidR="00790115" w:rsidRDefault="00790115">
      <w:pPr>
        <w:pStyle w:val="TOC2"/>
        <w:rPr>
          <w:ins w:id="6" w:author="Greg Landry" w:date="2018-06-11T14:54:00Z"/>
          <w:rFonts w:asciiTheme="minorHAnsi" w:eastAsiaTheme="minorEastAsia" w:hAnsiTheme="minorHAnsi"/>
          <w:smallCaps w:val="0"/>
          <w:noProof/>
          <w:sz w:val="22"/>
        </w:rPr>
      </w:pPr>
      <w:ins w:id="7" w:author="Greg Landry" w:date="2018-06-11T14:54:00Z">
        <w:r>
          <w:rPr>
            <w:noProof/>
          </w:rPr>
          <w:t>9.1.1 Inquiry</w:t>
        </w:r>
        <w:r>
          <w:rPr>
            <w:noProof/>
          </w:rPr>
          <w:tab/>
        </w:r>
        <w:r>
          <w:rPr>
            <w:noProof/>
          </w:rPr>
          <w:fldChar w:fldCharType="begin"/>
        </w:r>
        <w:r>
          <w:rPr>
            <w:noProof/>
          </w:rPr>
          <w:instrText xml:space="preserve"> PAGEREF _Toc516492174 \h </w:instrText>
        </w:r>
      </w:ins>
      <w:r>
        <w:rPr>
          <w:noProof/>
        </w:rPr>
      </w:r>
      <w:r>
        <w:rPr>
          <w:noProof/>
        </w:rPr>
        <w:fldChar w:fldCharType="separate"/>
      </w:r>
      <w:ins w:id="8" w:author="Greg Landry" w:date="2018-06-11T17:37:00Z">
        <w:r w:rsidR="00EE2E9D">
          <w:rPr>
            <w:noProof/>
          </w:rPr>
          <w:t>3</w:t>
        </w:r>
      </w:ins>
      <w:ins w:id="9" w:author="Greg Landry" w:date="2018-06-11T14:54:00Z">
        <w:r>
          <w:rPr>
            <w:noProof/>
          </w:rPr>
          <w:fldChar w:fldCharType="end"/>
        </w:r>
      </w:ins>
    </w:p>
    <w:p w14:paraId="57906164" w14:textId="7018DE6A" w:rsidR="00790115" w:rsidRDefault="00790115">
      <w:pPr>
        <w:pStyle w:val="TOC2"/>
        <w:rPr>
          <w:ins w:id="10" w:author="Greg Landry" w:date="2018-06-11T14:54:00Z"/>
          <w:rFonts w:asciiTheme="minorHAnsi" w:eastAsiaTheme="minorEastAsia" w:hAnsiTheme="minorHAnsi"/>
          <w:smallCaps w:val="0"/>
          <w:noProof/>
          <w:sz w:val="22"/>
        </w:rPr>
      </w:pPr>
      <w:ins w:id="11" w:author="Greg Landry" w:date="2018-06-11T14:54:00Z">
        <w:r>
          <w:rPr>
            <w:noProof/>
          </w:rPr>
          <w:t>9.1.2 Page / Connect</w:t>
        </w:r>
        <w:r>
          <w:rPr>
            <w:noProof/>
          </w:rPr>
          <w:tab/>
        </w:r>
        <w:r>
          <w:rPr>
            <w:noProof/>
          </w:rPr>
          <w:fldChar w:fldCharType="begin"/>
        </w:r>
        <w:r>
          <w:rPr>
            <w:noProof/>
          </w:rPr>
          <w:instrText xml:space="preserve"> PAGEREF _Toc516492175 \h </w:instrText>
        </w:r>
      </w:ins>
      <w:r>
        <w:rPr>
          <w:noProof/>
        </w:rPr>
      </w:r>
      <w:r>
        <w:rPr>
          <w:noProof/>
        </w:rPr>
        <w:fldChar w:fldCharType="separate"/>
      </w:r>
      <w:ins w:id="12" w:author="Greg Landry" w:date="2018-06-11T17:37:00Z">
        <w:r w:rsidR="00EE2E9D">
          <w:rPr>
            <w:noProof/>
          </w:rPr>
          <w:t>4</w:t>
        </w:r>
      </w:ins>
      <w:ins w:id="13" w:author="Greg Landry" w:date="2018-06-11T14:54:00Z">
        <w:r>
          <w:rPr>
            <w:noProof/>
          </w:rPr>
          <w:fldChar w:fldCharType="end"/>
        </w:r>
      </w:ins>
    </w:p>
    <w:p w14:paraId="58F52F30" w14:textId="3E458F62" w:rsidR="00790115" w:rsidRDefault="00790115">
      <w:pPr>
        <w:pStyle w:val="TOC2"/>
        <w:rPr>
          <w:ins w:id="14" w:author="Greg Landry" w:date="2018-06-11T14:54:00Z"/>
          <w:rFonts w:asciiTheme="minorHAnsi" w:eastAsiaTheme="minorEastAsia" w:hAnsiTheme="minorHAnsi"/>
          <w:smallCaps w:val="0"/>
          <w:noProof/>
          <w:sz w:val="22"/>
        </w:rPr>
      </w:pPr>
      <w:ins w:id="15" w:author="Greg Landry" w:date="2018-06-11T14:54:00Z">
        <w:r>
          <w:rPr>
            <w:noProof/>
          </w:rPr>
          <w:t>9.1.3 Pair &amp; Bond</w:t>
        </w:r>
        <w:r>
          <w:rPr>
            <w:noProof/>
          </w:rPr>
          <w:tab/>
        </w:r>
        <w:r>
          <w:rPr>
            <w:noProof/>
          </w:rPr>
          <w:fldChar w:fldCharType="begin"/>
        </w:r>
        <w:r>
          <w:rPr>
            <w:noProof/>
          </w:rPr>
          <w:instrText xml:space="preserve"> PAGEREF _Toc516492176 \h </w:instrText>
        </w:r>
      </w:ins>
      <w:r>
        <w:rPr>
          <w:noProof/>
        </w:rPr>
      </w:r>
      <w:r>
        <w:rPr>
          <w:noProof/>
        </w:rPr>
        <w:fldChar w:fldCharType="separate"/>
      </w:r>
      <w:ins w:id="16" w:author="Greg Landry" w:date="2018-06-11T17:37:00Z">
        <w:r w:rsidR="00EE2E9D">
          <w:rPr>
            <w:noProof/>
          </w:rPr>
          <w:t>4</w:t>
        </w:r>
      </w:ins>
      <w:ins w:id="17" w:author="Greg Landry" w:date="2018-06-11T14:54:00Z">
        <w:r>
          <w:rPr>
            <w:noProof/>
          </w:rPr>
          <w:fldChar w:fldCharType="end"/>
        </w:r>
      </w:ins>
    </w:p>
    <w:p w14:paraId="512039ED" w14:textId="7AFDE8B6" w:rsidR="00790115" w:rsidRDefault="00790115">
      <w:pPr>
        <w:pStyle w:val="TOC2"/>
        <w:rPr>
          <w:ins w:id="18" w:author="Greg Landry" w:date="2018-06-11T14:54:00Z"/>
          <w:rFonts w:asciiTheme="minorHAnsi" w:eastAsiaTheme="minorEastAsia" w:hAnsiTheme="minorHAnsi"/>
          <w:smallCaps w:val="0"/>
          <w:noProof/>
          <w:sz w:val="22"/>
        </w:rPr>
      </w:pPr>
      <w:ins w:id="19" w:author="Greg Landry" w:date="2018-06-11T14:54:00Z">
        <w:r>
          <w:rPr>
            <w:noProof/>
          </w:rPr>
          <w:t>9.1.4 Discover the Services using Service Discovery Protocol (SDP)</w:t>
        </w:r>
        <w:r>
          <w:rPr>
            <w:noProof/>
          </w:rPr>
          <w:tab/>
        </w:r>
        <w:r>
          <w:rPr>
            <w:noProof/>
          </w:rPr>
          <w:fldChar w:fldCharType="begin"/>
        </w:r>
        <w:r>
          <w:rPr>
            <w:noProof/>
          </w:rPr>
          <w:instrText xml:space="preserve"> PAGEREF _Toc516492177 \h </w:instrText>
        </w:r>
      </w:ins>
      <w:r>
        <w:rPr>
          <w:noProof/>
        </w:rPr>
      </w:r>
      <w:r>
        <w:rPr>
          <w:noProof/>
        </w:rPr>
        <w:fldChar w:fldCharType="separate"/>
      </w:r>
      <w:ins w:id="20" w:author="Greg Landry" w:date="2018-06-11T17:37:00Z">
        <w:r w:rsidR="00EE2E9D">
          <w:rPr>
            <w:noProof/>
          </w:rPr>
          <w:t>4</w:t>
        </w:r>
      </w:ins>
      <w:ins w:id="21" w:author="Greg Landry" w:date="2018-06-11T14:54:00Z">
        <w:r>
          <w:rPr>
            <w:noProof/>
          </w:rPr>
          <w:fldChar w:fldCharType="end"/>
        </w:r>
      </w:ins>
    </w:p>
    <w:p w14:paraId="5C5B0BBE" w14:textId="0ECAA819" w:rsidR="00790115" w:rsidRDefault="00790115">
      <w:pPr>
        <w:pStyle w:val="TOC2"/>
        <w:rPr>
          <w:ins w:id="22" w:author="Greg Landry" w:date="2018-06-11T14:54:00Z"/>
          <w:rFonts w:asciiTheme="minorHAnsi" w:eastAsiaTheme="minorEastAsia" w:hAnsiTheme="minorHAnsi"/>
          <w:smallCaps w:val="0"/>
          <w:noProof/>
          <w:sz w:val="22"/>
        </w:rPr>
      </w:pPr>
      <w:ins w:id="23" w:author="Greg Landry" w:date="2018-06-11T14:54:00Z">
        <w:r>
          <w:rPr>
            <w:noProof/>
          </w:rPr>
          <w:t>9.1.5 Exchange Data with the Serial Port Profile</w:t>
        </w:r>
        <w:r>
          <w:rPr>
            <w:noProof/>
          </w:rPr>
          <w:tab/>
        </w:r>
        <w:r>
          <w:rPr>
            <w:noProof/>
          </w:rPr>
          <w:fldChar w:fldCharType="begin"/>
        </w:r>
        <w:r>
          <w:rPr>
            <w:noProof/>
          </w:rPr>
          <w:instrText xml:space="preserve"> PAGEREF _Toc516492178 \h </w:instrText>
        </w:r>
      </w:ins>
      <w:r>
        <w:rPr>
          <w:noProof/>
        </w:rPr>
      </w:r>
      <w:r>
        <w:rPr>
          <w:noProof/>
        </w:rPr>
        <w:fldChar w:fldCharType="separate"/>
      </w:r>
      <w:ins w:id="24" w:author="Greg Landry" w:date="2018-06-11T17:37:00Z">
        <w:r w:rsidR="00EE2E9D">
          <w:rPr>
            <w:noProof/>
          </w:rPr>
          <w:t>5</w:t>
        </w:r>
      </w:ins>
      <w:ins w:id="25" w:author="Greg Landry" w:date="2018-06-11T14:54:00Z">
        <w:r>
          <w:rPr>
            <w:noProof/>
          </w:rPr>
          <w:fldChar w:fldCharType="end"/>
        </w:r>
      </w:ins>
    </w:p>
    <w:p w14:paraId="2BDE5F47" w14:textId="72F71F96" w:rsidR="00790115" w:rsidRDefault="00790115">
      <w:pPr>
        <w:pStyle w:val="TOC1"/>
        <w:rPr>
          <w:ins w:id="26" w:author="Greg Landry" w:date="2018-06-11T14:54:00Z"/>
          <w:rFonts w:asciiTheme="minorHAnsi" w:eastAsiaTheme="minorEastAsia" w:hAnsiTheme="minorHAnsi"/>
          <w:b w:val="0"/>
          <w:bCs w:val="0"/>
          <w:caps w:val="0"/>
          <w:noProof/>
        </w:rPr>
      </w:pPr>
      <w:ins w:id="27" w:author="Greg Landry" w:date="2018-06-11T14:54:00Z">
        <w:r>
          <w:rPr>
            <w:noProof/>
          </w:rPr>
          <w:t>9.2</w:t>
        </w:r>
        <w:r>
          <w:rPr>
            <w:rFonts w:asciiTheme="minorHAnsi" w:eastAsiaTheme="minorEastAsia" w:hAnsiTheme="minorHAnsi"/>
            <w:b w:val="0"/>
            <w:bCs w:val="0"/>
            <w:caps w:val="0"/>
            <w:noProof/>
          </w:rPr>
          <w:tab/>
        </w:r>
        <w:r>
          <w:rPr>
            <w:noProof/>
          </w:rPr>
          <w:t>Secure Simple Pairing</w:t>
        </w:r>
        <w:r>
          <w:rPr>
            <w:noProof/>
          </w:rPr>
          <w:tab/>
        </w:r>
        <w:r>
          <w:rPr>
            <w:noProof/>
          </w:rPr>
          <w:fldChar w:fldCharType="begin"/>
        </w:r>
        <w:r>
          <w:rPr>
            <w:noProof/>
          </w:rPr>
          <w:instrText xml:space="preserve"> PAGEREF _Toc516492179 \h </w:instrText>
        </w:r>
      </w:ins>
      <w:r>
        <w:rPr>
          <w:noProof/>
        </w:rPr>
      </w:r>
      <w:r>
        <w:rPr>
          <w:noProof/>
        </w:rPr>
        <w:fldChar w:fldCharType="separate"/>
      </w:r>
      <w:ins w:id="28" w:author="Greg Landry" w:date="2018-06-11T17:37:00Z">
        <w:r w:rsidR="00EE2E9D">
          <w:rPr>
            <w:noProof/>
          </w:rPr>
          <w:t>5</w:t>
        </w:r>
      </w:ins>
      <w:ins w:id="29" w:author="Greg Landry" w:date="2018-06-11T14:54:00Z">
        <w:r>
          <w:rPr>
            <w:noProof/>
          </w:rPr>
          <w:fldChar w:fldCharType="end"/>
        </w:r>
      </w:ins>
    </w:p>
    <w:p w14:paraId="0CF9E5D0" w14:textId="0FB58293" w:rsidR="00790115" w:rsidRDefault="00790115">
      <w:pPr>
        <w:pStyle w:val="TOC1"/>
        <w:rPr>
          <w:ins w:id="30" w:author="Greg Landry" w:date="2018-06-11T14:54:00Z"/>
          <w:rFonts w:asciiTheme="minorHAnsi" w:eastAsiaTheme="minorEastAsia" w:hAnsiTheme="minorHAnsi"/>
          <w:b w:val="0"/>
          <w:bCs w:val="0"/>
          <w:caps w:val="0"/>
          <w:noProof/>
        </w:rPr>
      </w:pPr>
      <w:ins w:id="31" w:author="Greg Landry" w:date="2018-06-11T14:54:00Z">
        <w:r>
          <w:rPr>
            <w:noProof/>
          </w:rPr>
          <w:t>9.3</w:t>
        </w:r>
        <w:r>
          <w:rPr>
            <w:rFonts w:asciiTheme="minorHAnsi" w:eastAsiaTheme="minorEastAsia" w:hAnsiTheme="minorHAnsi"/>
            <w:b w:val="0"/>
            <w:bCs w:val="0"/>
            <w:caps w:val="0"/>
            <w:noProof/>
          </w:rPr>
          <w:tab/>
        </w:r>
        <w:r>
          <w:rPr>
            <w:noProof/>
          </w:rPr>
          <w:t>Service Discovery Protocol (SDP)</w:t>
        </w:r>
        <w:r>
          <w:rPr>
            <w:noProof/>
          </w:rPr>
          <w:tab/>
        </w:r>
        <w:r>
          <w:rPr>
            <w:noProof/>
          </w:rPr>
          <w:fldChar w:fldCharType="begin"/>
        </w:r>
        <w:r>
          <w:rPr>
            <w:noProof/>
          </w:rPr>
          <w:instrText xml:space="preserve"> PAGEREF _Toc516492180 \h </w:instrText>
        </w:r>
      </w:ins>
      <w:r>
        <w:rPr>
          <w:noProof/>
        </w:rPr>
      </w:r>
      <w:r>
        <w:rPr>
          <w:noProof/>
        </w:rPr>
        <w:fldChar w:fldCharType="separate"/>
      </w:r>
      <w:ins w:id="32" w:author="Greg Landry" w:date="2018-06-11T17:37:00Z">
        <w:r w:rsidR="00EE2E9D">
          <w:rPr>
            <w:noProof/>
          </w:rPr>
          <w:t>5</w:t>
        </w:r>
      </w:ins>
      <w:ins w:id="33" w:author="Greg Landry" w:date="2018-06-11T14:54:00Z">
        <w:r>
          <w:rPr>
            <w:noProof/>
          </w:rPr>
          <w:fldChar w:fldCharType="end"/>
        </w:r>
      </w:ins>
    </w:p>
    <w:p w14:paraId="69F206D2" w14:textId="71559F62" w:rsidR="00790115" w:rsidRDefault="00790115">
      <w:pPr>
        <w:pStyle w:val="TOC1"/>
        <w:rPr>
          <w:ins w:id="34" w:author="Greg Landry" w:date="2018-06-11T14:54:00Z"/>
          <w:rFonts w:asciiTheme="minorHAnsi" w:eastAsiaTheme="minorEastAsia" w:hAnsiTheme="minorHAnsi"/>
          <w:b w:val="0"/>
          <w:bCs w:val="0"/>
          <w:caps w:val="0"/>
          <w:noProof/>
        </w:rPr>
      </w:pPr>
      <w:ins w:id="35" w:author="Greg Landry" w:date="2018-06-11T14:54:00Z">
        <w:r>
          <w:rPr>
            <w:noProof/>
          </w:rPr>
          <w:t>9.4</w:t>
        </w:r>
        <w:r>
          <w:rPr>
            <w:rFonts w:asciiTheme="minorHAnsi" w:eastAsiaTheme="minorEastAsia" w:hAnsiTheme="minorHAnsi"/>
            <w:b w:val="0"/>
            <w:bCs w:val="0"/>
            <w:caps w:val="0"/>
            <w:noProof/>
          </w:rPr>
          <w:tab/>
        </w:r>
        <w:r>
          <w:rPr>
            <w:noProof/>
          </w:rPr>
          <w:t>L2CAP, RFCOMM &amp; the Serial Port Profile</w:t>
        </w:r>
        <w:r>
          <w:rPr>
            <w:noProof/>
          </w:rPr>
          <w:tab/>
        </w:r>
        <w:r>
          <w:rPr>
            <w:noProof/>
          </w:rPr>
          <w:fldChar w:fldCharType="begin"/>
        </w:r>
        <w:r>
          <w:rPr>
            <w:noProof/>
          </w:rPr>
          <w:instrText xml:space="preserve"> PAGEREF _Toc516492181 \h </w:instrText>
        </w:r>
      </w:ins>
      <w:r>
        <w:rPr>
          <w:noProof/>
        </w:rPr>
      </w:r>
      <w:r>
        <w:rPr>
          <w:noProof/>
        </w:rPr>
        <w:fldChar w:fldCharType="separate"/>
      </w:r>
      <w:ins w:id="36" w:author="Greg Landry" w:date="2018-06-11T17:37:00Z">
        <w:r w:rsidR="00EE2E9D">
          <w:rPr>
            <w:noProof/>
          </w:rPr>
          <w:t>6</w:t>
        </w:r>
      </w:ins>
      <w:ins w:id="37" w:author="Greg Landry" w:date="2018-06-11T14:54:00Z">
        <w:r>
          <w:rPr>
            <w:noProof/>
          </w:rPr>
          <w:fldChar w:fldCharType="end"/>
        </w:r>
      </w:ins>
    </w:p>
    <w:p w14:paraId="04FC9137" w14:textId="635B3FF5" w:rsidR="00790115" w:rsidRDefault="00790115">
      <w:pPr>
        <w:pStyle w:val="TOC2"/>
        <w:rPr>
          <w:ins w:id="38" w:author="Greg Landry" w:date="2018-06-11T14:54:00Z"/>
          <w:rFonts w:asciiTheme="minorHAnsi" w:eastAsiaTheme="minorEastAsia" w:hAnsiTheme="minorHAnsi"/>
          <w:smallCaps w:val="0"/>
          <w:noProof/>
          <w:sz w:val="22"/>
        </w:rPr>
      </w:pPr>
      <w:ins w:id="39" w:author="Greg Landry" w:date="2018-06-11T14:54:00Z">
        <w:r>
          <w:rPr>
            <w:noProof/>
          </w:rPr>
          <w:t>9.4.1 L2CAP</w:t>
        </w:r>
        <w:r>
          <w:rPr>
            <w:noProof/>
          </w:rPr>
          <w:tab/>
        </w:r>
        <w:r>
          <w:rPr>
            <w:noProof/>
          </w:rPr>
          <w:fldChar w:fldCharType="begin"/>
        </w:r>
        <w:r>
          <w:rPr>
            <w:noProof/>
          </w:rPr>
          <w:instrText xml:space="preserve"> PAGEREF _Toc516492182 \h </w:instrText>
        </w:r>
      </w:ins>
      <w:r>
        <w:rPr>
          <w:noProof/>
        </w:rPr>
      </w:r>
      <w:r>
        <w:rPr>
          <w:noProof/>
        </w:rPr>
        <w:fldChar w:fldCharType="separate"/>
      </w:r>
      <w:ins w:id="40" w:author="Greg Landry" w:date="2018-06-11T17:37:00Z">
        <w:r w:rsidR="00EE2E9D">
          <w:rPr>
            <w:noProof/>
          </w:rPr>
          <w:t>6</w:t>
        </w:r>
      </w:ins>
      <w:ins w:id="41" w:author="Greg Landry" w:date="2018-06-11T14:54:00Z">
        <w:r>
          <w:rPr>
            <w:noProof/>
          </w:rPr>
          <w:fldChar w:fldCharType="end"/>
        </w:r>
      </w:ins>
    </w:p>
    <w:p w14:paraId="685BA62C" w14:textId="3D1144F6" w:rsidR="00790115" w:rsidRDefault="00790115">
      <w:pPr>
        <w:pStyle w:val="TOC2"/>
        <w:rPr>
          <w:ins w:id="42" w:author="Greg Landry" w:date="2018-06-11T14:54:00Z"/>
          <w:rFonts w:asciiTheme="minorHAnsi" w:eastAsiaTheme="minorEastAsia" w:hAnsiTheme="minorHAnsi"/>
          <w:smallCaps w:val="0"/>
          <w:noProof/>
          <w:sz w:val="22"/>
        </w:rPr>
      </w:pPr>
      <w:ins w:id="43" w:author="Greg Landry" w:date="2018-06-11T14:54:00Z">
        <w:r>
          <w:rPr>
            <w:noProof/>
          </w:rPr>
          <w:t>9.4.2 RFCOMM</w:t>
        </w:r>
        <w:r>
          <w:rPr>
            <w:noProof/>
          </w:rPr>
          <w:tab/>
        </w:r>
        <w:r>
          <w:rPr>
            <w:noProof/>
          </w:rPr>
          <w:fldChar w:fldCharType="begin"/>
        </w:r>
        <w:r>
          <w:rPr>
            <w:noProof/>
          </w:rPr>
          <w:instrText xml:space="preserve"> PAGEREF _Toc516492183 \h </w:instrText>
        </w:r>
      </w:ins>
      <w:r>
        <w:rPr>
          <w:noProof/>
        </w:rPr>
      </w:r>
      <w:r>
        <w:rPr>
          <w:noProof/>
        </w:rPr>
        <w:fldChar w:fldCharType="separate"/>
      </w:r>
      <w:ins w:id="44" w:author="Greg Landry" w:date="2018-06-11T17:37:00Z">
        <w:r w:rsidR="00EE2E9D">
          <w:rPr>
            <w:noProof/>
          </w:rPr>
          <w:t>7</w:t>
        </w:r>
      </w:ins>
      <w:ins w:id="45" w:author="Greg Landry" w:date="2018-06-11T14:54:00Z">
        <w:r>
          <w:rPr>
            <w:noProof/>
          </w:rPr>
          <w:fldChar w:fldCharType="end"/>
        </w:r>
      </w:ins>
    </w:p>
    <w:p w14:paraId="1F02D2DC" w14:textId="4CD6CD7E" w:rsidR="00790115" w:rsidRDefault="00790115">
      <w:pPr>
        <w:pStyle w:val="TOC2"/>
        <w:rPr>
          <w:ins w:id="46" w:author="Greg Landry" w:date="2018-06-11T14:54:00Z"/>
          <w:rFonts w:asciiTheme="minorHAnsi" w:eastAsiaTheme="minorEastAsia" w:hAnsiTheme="minorHAnsi"/>
          <w:smallCaps w:val="0"/>
          <w:noProof/>
          <w:sz w:val="22"/>
        </w:rPr>
      </w:pPr>
      <w:ins w:id="47" w:author="Greg Landry" w:date="2018-06-11T14:54:00Z">
        <w:r>
          <w:rPr>
            <w:noProof/>
          </w:rPr>
          <w:t>9.4.3 Serial Port Profile</w:t>
        </w:r>
        <w:r>
          <w:rPr>
            <w:noProof/>
          </w:rPr>
          <w:tab/>
        </w:r>
        <w:r>
          <w:rPr>
            <w:noProof/>
          </w:rPr>
          <w:fldChar w:fldCharType="begin"/>
        </w:r>
        <w:r>
          <w:rPr>
            <w:noProof/>
          </w:rPr>
          <w:instrText xml:space="preserve"> PAGEREF _Toc516492184 \h </w:instrText>
        </w:r>
      </w:ins>
      <w:r>
        <w:rPr>
          <w:noProof/>
        </w:rPr>
      </w:r>
      <w:r>
        <w:rPr>
          <w:noProof/>
        </w:rPr>
        <w:fldChar w:fldCharType="separate"/>
      </w:r>
      <w:ins w:id="48" w:author="Greg Landry" w:date="2018-06-11T17:37:00Z">
        <w:r w:rsidR="00EE2E9D">
          <w:rPr>
            <w:noProof/>
          </w:rPr>
          <w:t>7</w:t>
        </w:r>
      </w:ins>
      <w:ins w:id="49" w:author="Greg Landry" w:date="2018-06-11T14:54:00Z">
        <w:r>
          <w:rPr>
            <w:noProof/>
          </w:rPr>
          <w:fldChar w:fldCharType="end"/>
        </w:r>
      </w:ins>
    </w:p>
    <w:p w14:paraId="4A5FF27A" w14:textId="08843BAD" w:rsidR="00790115" w:rsidRDefault="00790115">
      <w:pPr>
        <w:pStyle w:val="TOC1"/>
        <w:rPr>
          <w:ins w:id="50" w:author="Greg Landry" w:date="2018-06-11T14:54:00Z"/>
          <w:rFonts w:asciiTheme="minorHAnsi" w:eastAsiaTheme="minorEastAsia" w:hAnsiTheme="minorHAnsi"/>
          <w:b w:val="0"/>
          <w:bCs w:val="0"/>
          <w:caps w:val="0"/>
          <w:noProof/>
        </w:rPr>
      </w:pPr>
      <w:ins w:id="51" w:author="Greg Landry" w:date="2018-06-11T14:54:00Z">
        <w:r>
          <w:rPr>
            <w:noProof/>
          </w:rPr>
          <w:t>9.5</w:t>
        </w:r>
        <w:r>
          <w:rPr>
            <w:rFonts w:asciiTheme="minorHAnsi" w:eastAsiaTheme="minorEastAsia" w:hAnsiTheme="minorHAnsi"/>
            <w:b w:val="0"/>
            <w:bCs w:val="0"/>
            <w:caps w:val="0"/>
            <w:noProof/>
          </w:rPr>
          <w:tab/>
        </w:r>
        <w:r>
          <w:rPr>
            <w:noProof/>
          </w:rPr>
          <w:t>WICED Bluetooth Designer</w:t>
        </w:r>
        <w:r>
          <w:rPr>
            <w:noProof/>
          </w:rPr>
          <w:tab/>
        </w:r>
        <w:r>
          <w:rPr>
            <w:noProof/>
          </w:rPr>
          <w:fldChar w:fldCharType="begin"/>
        </w:r>
        <w:r>
          <w:rPr>
            <w:noProof/>
          </w:rPr>
          <w:instrText xml:space="preserve"> PAGEREF _Toc516492185 \h </w:instrText>
        </w:r>
      </w:ins>
      <w:r>
        <w:rPr>
          <w:noProof/>
        </w:rPr>
      </w:r>
      <w:r>
        <w:rPr>
          <w:noProof/>
        </w:rPr>
        <w:fldChar w:fldCharType="separate"/>
      </w:r>
      <w:ins w:id="52" w:author="Greg Landry" w:date="2018-06-11T17:37:00Z">
        <w:r w:rsidR="00EE2E9D">
          <w:rPr>
            <w:noProof/>
          </w:rPr>
          <w:t>7</w:t>
        </w:r>
      </w:ins>
      <w:ins w:id="53" w:author="Greg Landry" w:date="2018-06-11T14:54:00Z">
        <w:r>
          <w:rPr>
            <w:noProof/>
          </w:rPr>
          <w:fldChar w:fldCharType="end"/>
        </w:r>
      </w:ins>
    </w:p>
    <w:p w14:paraId="5DE600C5" w14:textId="09006C4B" w:rsidR="00790115" w:rsidRDefault="00790115">
      <w:pPr>
        <w:pStyle w:val="TOC2"/>
        <w:rPr>
          <w:ins w:id="54" w:author="Greg Landry" w:date="2018-06-11T14:54:00Z"/>
          <w:rFonts w:asciiTheme="minorHAnsi" w:eastAsiaTheme="minorEastAsia" w:hAnsiTheme="minorHAnsi"/>
          <w:smallCaps w:val="0"/>
          <w:noProof/>
          <w:sz w:val="22"/>
        </w:rPr>
      </w:pPr>
      <w:ins w:id="55" w:author="Greg Landry" w:date="2018-06-11T14:54:00Z">
        <w:r>
          <w:rPr>
            <w:noProof/>
          </w:rPr>
          <w:t>9.5.1 WICED Studio 6.2 – BT Designer Bugs</w:t>
        </w:r>
        <w:r>
          <w:rPr>
            <w:noProof/>
          </w:rPr>
          <w:tab/>
        </w:r>
        <w:r>
          <w:rPr>
            <w:noProof/>
          </w:rPr>
          <w:fldChar w:fldCharType="begin"/>
        </w:r>
        <w:r>
          <w:rPr>
            <w:noProof/>
          </w:rPr>
          <w:instrText xml:space="preserve"> PAGEREF _Toc516492186 \h </w:instrText>
        </w:r>
      </w:ins>
      <w:r>
        <w:rPr>
          <w:noProof/>
        </w:rPr>
      </w:r>
      <w:r>
        <w:rPr>
          <w:noProof/>
        </w:rPr>
        <w:fldChar w:fldCharType="separate"/>
      </w:r>
      <w:ins w:id="56" w:author="Greg Landry" w:date="2018-06-11T17:37:00Z">
        <w:r w:rsidR="00EE2E9D">
          <w:rPr>
            <w:noProof/>
          </w:rPr>
          <w:t>16</w:t>
        </w:r>
      </w:ins>
      <w:ins w:id="57" w:author="Greg Landry" w:date="2018-06-11T14:54:00Z">
        <w:r>
          <w:rPr>
            <w:noProof/>
          </w:rPr>
          <w:fldChar w:fldCharType="end"/>
        </w:r>
      </w:ins>
    </w:p>
    <w:p w14:paraId="5BB86639" w14:textId="74F60D9A" w:rsidR="00790115" w:rsidRDefault="00790115">
      <w:pPr>
        <w:pStyle w:val="TOC1"/>
        <w:rPr>
          <w:ins w:id="58" w:author="Greg Landry" w:date="2018-06-11T14:54:00Z"/>
          <w:rFonts w:asciiTheme="minorHAnsi" w:eastAsiaTheme="minorEastAsia" w:hAnsiTheme="minorHAnsi"/>
          <w:b w:val="0"/>
          <w:bCs w:val="0"/>
          <w:caps w:val="0"/>
          <w:noProof/>
        </w:rPr>
      </w:pPr>
      <w:ins w:id="59" w:author="Greg Landry" w:date="2018-06-11T14:54:00Z">
        <w:r>
          <w:rPr>
            <w:noProof/>
          </w:rPr>
          <w:t>9.6</w:t>
        </w:r>
        <w:r>
          <w:rPr>
            <w:rFonts w:asciiTheme="minorHAnsi" w:eastAsiaTheme="minorEastAsia" w:hAnsiTheme="minorHAnsi"/>
            <w:b w:val="0"/>
            <w:bCs w:val="0"/>
            <w:caps w:val="0"/>
            <w:noProof/>
          </w:rPr>
          <w:tab/>
        </w:r>
        <w:r>
          <w:rPr>
            <w:noProof/>
          </w:rPr>
          <w:t>WICED Bluetooth Stack Events</w:t>
        </w:r>
        <w:r>
          <w:rPr>
            <w:noProof/>
          </w:rPr>
          <w:tab/>
        </w:r>
        <w:r>
          <w:rPr>
            <w:noProof/>
          </w:rPr>
          <w:fldChar w:fldCharType="begin"/>
        </w:r>
        <w:r>
          <w:rPr>
            <w:noProof/>
          </w:rPr>
          <w:instrText xml:space="preserve"> PAGEREF _Toc516492187 \h </w:instrText>
        </w:r>
      </w:ins>
      <w:r>
        <w:rPr>
          <w:noProof/>
        </w:rPr>
      </w:r>
      <w:r>
        <w:rPr>
          <w:noProof/>
        </w:rPr>
        <w:fldChar w:fldCharType="separate"/>
      </w:r>
      <w:ins w:id="60" w:author="Greg Landry" w:date="2018-06-11T17:37:00Z">
        <w:r w:rsidR="00EE2E9D">
          <w:rPr>
            <w:noProof/>
          </w:rPr>
          <w:t>17</w:t>
        </w:r>
      </w:ins>
      <w:ins w:id="61" w:author="Greg Landry" w:date="2018-06-11T14:54:00Z">
        <w:r>
          <w:rPr>
            <w:noProof/>
          </w:rPr>
          <w:fldChar w:fldCharType="end"/>
        </w:r>
      </w:ins>
    </w:p>
    <w:p w14:paraId="4C367EAF" w14:textId="7F82187B" w:rsidR="00790115" w:rsidRDefault="00790115">
      <w:pPr>
        <w:pStyle w:val="TOC1"/>
        <w:rPr>
          <w:ins w:id="62" w:author="Greg Landry" w:date="2018-06-11T14:54:00Z"/>
          <w:rFonts w:asciiTheme="minorHAnsi" w:eastAsiaTheme="minorEastAsia" w:hAnsiTheme="minorHAnsi"/>
          <w:b w:val="0"/>
          <w:bCs w:val="0"/>
          <w:caps w:val="0"/>
          <w:noProof/>
        </w:rPr>
      </w:pPr>
      <w:ins w:id="63" w:author="Greg Landry" w:date="2018-06-11T14:54:00Z">
        <w:r>
          <w:rPr>
            <w:noProof/>
          </w:rPr>
          <w:t>9.7</w:t>
        </w:r>
        <w:r>
          <w:rPr>
            <w:rFonts w:asciiTheme="minorHAnsi" w:eastAsiaTheme="minorEastAsia" w:hAnsiTheme="minorHAnsi"/>
            <w:b w:val="0"/>
            <w:bCs w:val="0"/>
            <w:caps w:val="0"/>
            <w:noProof/>
          </w:rPr>
          <w:tab/>
        </w:r>
        <w:r>
          <w:rPr>
            <w:noProof/>
          </w:rPr>
          <w:t>WICED Classic Bluetooth Firmware Architecture</w:t>
        </w:r>
        <w:r>
          <w:rPr>
            <w:noProof/>
          </w:rPr>
          <w:tab/>
        </w:r>
        <w:r>
          <w:rPr>
            <w:noProof/>
          </w:rPr>
          <w:fldChar w:fldCharType="begin"/>
        </w:r>
        <w:r>
          <w:rPr>
            <w:noProof/>
          </w:rPr>
          <w:instrText xml:space="preserve"> PAGEREF _Toc516492188 \h </w:instrText>
        </w:r>
      </w:ins>
      <w:r>
        <w:rPr>
          <w:noProof/>
        </w:rPr>
      </w:r>
      <w:r>
        <w:rPr>
          <w:noProof/>
        </w:rPr>
        <w:fldChar w:fldCharType="separate"/>
      </w:r>
      <w:ins w:id="64" w:author="Greg Landry" w:date="2018-06-11T17:37:00Z">
        <w:r w:rsidR="00EE2E9D">
          <w:rPr>
            <w:noProof/>
          </w:rPr>
          <w:t>18</w:t>
        </w:r>
      </w:ins>
      <w:ins w:id="65" w:author="Greg Landry" w:date="2018-06-11T14:54:00Z">
        <w:r>
          <w:rPr>
            <w:noProof/>
          </w:rPr>
          <w:fldChar w:fldCharType="end"/>
        </w:r>
      </w:ins>
    </w:p>
    <w:p w14:paraId="61A6E194" w14:textId="32EFAB96" w:rsidR="00790115" w:rsidRDefault="00790115">
      <w:pPr>
        <w:pStyle w:val="TOC2"/>
        <w:rPr>
          <w:ins w:id="66" w:author="Greg Landry" w:date="2018-06-11T14:54:00Z"/>
          <w:rFonts w:asciiTheme="minorHAnsi" w:eastAsiaTheme="minorEastAsia" w:hAnsiTheme="minorHAnsi"/>
          <w:smallCaps w:val="0"/>
          <w:noProof/>
          <w:sz w:val="22"/>
        </w:rPr>
      </w:pPr>
      <w:ins w:id="67" w:author="Greg Landry" w:date="2018-06-11T14:54:00Z">
        <w:r>
          <w:rPr>
            <w:noProof/>
          </w:rPr>
          <w:t>9.7.1 Initialization Functions</w:t>
        </w:r>
        <w:r>
          <w:rPr>
            <w:noProof/>
          </w:rPr>
          <w:tab/>
        </w:r>
        <w:r>
          <w:rPr>
            <w:noProof/>
          </w:rPr>
          <w:fldChar w:fldCharType="begin"/>
        </w:r>
        <w:r>
          <w:rPr>
            <w:noProof/>
          </w:rPr>
          <w:instrText xml:space="preserve"> PAGEREF _Toc516492189 \h </w:instrText>
        </w:r>
      </w:ins>
      <w:r>
        <w:rPr>
          <w:noProof/>
        </w:rPr>
      </w:r>
      <w:r>
        <w:rPr>
          <w:noProof/>
        </w:rPr>
        <w:fldChar w:fldCharType="separate"/>
      </w:r>
      <w:ins w:id="68" w:author="Greg Landry" w:date="2018-06-11T17:37:00Z">
        <w:r w:rsidR="00EE2E9D">
          <w:rPr>
            <w:noProof/>
          </w:rPr>
          <w:t>18</w:t>
        </w:r>
      </w:ins>
      <w:ins w:id="69" w:author="Greg Landry" w:date="2018-06-11T14:54:00Z">
        <w:r>
          <w:rPr>
            <w:noProof/>
          </w:rPr>
          <w:fldChar w:fldCharType="end"/>
        </w:r>
      </w:ins>
    </w:p>
    <w:p w14:paraId="5A28DB15" w14:textId="38DF008B" w:rsidR="00790115" w:rsidRDefault="00790115">
      <w:pPr>
        <w:pStyle w:val="TOC2"/>
        <w:rPr>
          <w:ins w:id="70" w:author="Greg Landry" w:date="2018-06-11T14:54:00Z"/>
          <w:rFonts w:asciiTheme="minorHAnsi" w:eastAsiaTheme="minorEastAsia" w:hAnsiTheme="minorHAnsi"/>
          <w:smallCaps w:val="0"/>
          <w:noProof/>
          <w:sz w:val="22"/>
        </w:rPr>
      </w:pPr>
      <w:ins w:id="71" w:author="Greg Landry" w:date="2018-06-11T14:54:00Z">
        <w:r>
          <w:rPr>
            <w:noProof/>
          </w:rPr>
          <w:t>9.7.2 SDP Database</w:t>
        </w:r>
        <w:r>
          <w:rPr>
            <w:noProof/>
          </w:rPr>
          <w:tab/>
        </w:r>
        <w:r>
          <w:rPr>
            <w:noProof/>
          </w:rPr>
          <w:fldChar w:fldCharType="begin"/>
        </w:r>
        <w:r>
          <w:rPr>
            <w:noProof/>
          </w:rPr>
          <w:instrText xml:space="preserve"> PAGEREF _Toc516492190 \h </w:instrText>
        </w:r>
      </w:ins>
      <w:r>
        <w:rPr>
          <w:noProof/>
        </w:rPr>
      </w:r>
      <w:r>
        <w:rPr>
          <w:noProof/>
        </w:rPr>
        <w:fldChar w:fldCharType="separate"/>
      </w:r>
      <w:ins w:id="72" w:author="Greg Landry" w:date="2018-06-11T17:37:00Z">
        <w:r w:rsidR="00EE2E9D">
          <w:rPr>
            <w:noProof/>
          </w:rPr>
          <w:t>18</w:t>
        </w:r>
      </w:ins>
      <w:ins w:id="73" w:author="Greg Landry" w:date="2018-06-11T14:54:00Z">
        <w:r>
          <w:rPr>
            <w:noProof/>
          </w:rPr>
          <w:fldChar w:fldCharType="end"/>
        </w:r>
      </w:ins>
    </w:p>
    <w:p w14:paraId="6C69992E" w14:textId="40F04307" w:rsidR="00790115" w:rsidRDefault="00790115">
      <w:pPr>
        <w:pStyle w:val="TOC2"/>
        <w:rPr>
          <w:ins w:id="74" w:author="Greg Landry" w:date="2018-06-11T14:54:00Z"/>
          <w:rFonts w:asciiTheme="minorHAnsi" w:eastAsiaTheme="minorEastAsia" w:hAnsiTheme="minorHAnsi"/>
          <w:smallCaps w:val="0"/>
          <w:noProof/>
          <w:sz w:val="22"/>
        </w:rPr>
      </w:pPr>
      <w:ins w:id="75" w:author="Greg Landry" w:date="2018-06-11T14:54:00Z">
        <w:r>
          <w:rPr>
            <w:noProof/>
          </w:rPr>
          <w:t>9.7.3 Handle Pairing</w:t>
        </w:r>
        <w:r>
          <w:rPr>
            <w:noProof/>
          </w:rPr>
          <w:tab/>
        </w:r>
        <w:r>
          <w:rPr>
            <w:noProof/>
          </w:rPr>
          <w:fldChar w:fldCharType="begin"/>
        </w:r>
        <w:r>
          <w:rPr>
            <w:noProof/>
          </w:rPr>
          <w:instrText xml:space="preserve"> PAGEREF _Toc516492191 \h </w:instrText>
        </w:r>
      </w:ins>
      <w:r>
        <w:rPr>
          <w:noProof/>
        </w:rPr>
      </w:r>
      <w:r>
        <w:rPr>
          <w:noProof/>
        </w:rPr>
        <w:fldChar w:fldCharType="separate"/>
      </w:r>
      <w:ins w:id="76" w:author="Greg Landry" w:date="2018-06-11T17:37:00Z">
        <w:r w:rsidR="00EE2E9D">
          <w:rPr>
            <w:noProof/>
          </w:rPr>
          <w:t>21</w:t>
        </w:r>
      </w:ins>
      <w:ins w:id="77" w:author="Greg Landry" w:date="2018-06-11T14:54:00Z">
        <w:r>
          <w:rPr>
            <w:noProof/>
          </w:rPr>
          <w:fldChar w:fldCharType="end"/>
        </w:r>
      </w:ins>
    </w:p>
    <w:p w14:paraId="2A2670C6" w14:textId="5728EFA6" w:rsidR="00790115" w:rsidRDefault="00790115">
      <w:pPr>
        <w:pStyle w:val="TOC2"/>
        <w:rPr>
          <w:ins w:id="78" w:author="Greg Landry" w:date="2018-06-11T14:54:00Z"/>
          <w:rFonts w:asciiTheme="minorHAnsi" w:eastAsiaTheme="minorEastAsia" w:hAnsiTheme="minorHAnsi"/>
          <w:smallCaps w:val="0"/>
          <w:noProof/>
          <w:sz w:val="22"/>
        </w:rPr>
      </w:pPr>
      <w:ins w:id="79" w:author="Greg Landry" w:date="2018-06-11T14:54:00Z">
        <w:r>
          <w:rPr>
            <w:noProof/>
          </w:rPr>
          <w:t>9.7.4 Handle Bonding</w:t>
        </w:r>
        <w:r>
          <w:rPr>
            <w:noProof/>
          </w:rPr>
          <w:tab/>
        </w:r>
        <w:r>
          <w:rPr>
            <w:noProof/>
          </w:rPr>
          <w:fldChar w:fldCharType="begin"/>
        </w:r>
        <w:r>
          <w:rPr>
            <w:noProof/>
          </w:rPr>
          <w:instrText xml:space="preserve"> PAGEREF _Toc516492192 \h </w:instrText>
        </w:r>
      </w:ins>
      <w:r>
        <w:rPr>
          <w:noProof/>
        </w:rPr>
      </w:r>
      <w:r>
        <w:rPr>
          <w:noProof/>
        </w:rPr>
        <w:fldChar w:fldCharType="separate"/>
      </w:r>
      <w:ins w:id="80" w:author="Greg Landry" w:date="2018-06-11T17:37:00Z">
        <w:r w:rsidR="00EE2E9D">
          <w:rPr>
            <w:noProof/>
          </w:rPr>
          <w:t>21</w:t>
        </w:r>
      </w:ins>
      <w:ins w:id="81" w:author="Greg Landry" w:date="2018-06-11T14:54:00Z">
        <w:r>
          <w:rPr>
            <w:noProof/>
          </w:rPr>
          <w:fldChar w:fldCharType="end"/>
        </w:r>
      </w:ins>
    </w:p>
    <w:p w14:paraId="1FC12789" w14:textId="0A2A73EB" w:rsidR="00790115" w:rsidRDefault="00790115">
      <w:pPr>
        <w:pStyle w:val="TOC2"/>
        <w:rPr>
          <w:ins w:id="82" w:author="Greg Landry" w:date="2018-06-11T14:54:00Z"/>
          <w:rFonts w:asciiTheme="minorHAnsi" w:eastAsiaTheme="minorEastAsia" w:hAnsiTheme="minorHAnsi"/>
          <w:smallCaps w:val="0"/>
          <w:noProof/>
          <w:sz w:val="22"/>
        </w:rPr>
      </w:pPr>
      <w:ins w:id="83" w:author="Greg Landry" w:date="2018-06-11T14:54:00Z">
        <w:r>
          <w:rPr>
            <w:noProof/>
          </w:rPr>
          <w:t>9.7.5 Serial Port Profile</w:t>
        </w:r>
        <w:r>
          <w:rPr>
            <w:noProof/>
          </w:rPr>
          <w:tab/>
        </w:r>
        <w:r>
          <w:rPr>
            <w:noProof/>
          </w:rPr>
          <w:fldChar w:fldCharType="begin"/>
        </w:r>
        <w:r>
          <w:rPr>
            <w:noProof/>
          </w:rPr>
          <w:instrText xml:space="preserve"> PAGEREF _Toc516492195 \h </w:instrText>
        </w:r>
      </w:ins>
      <w:r>
        <w:rPr>
          <w:noProof/>
        </w:rPr>
      </w:r>
      <w:r>
        <w:rPr>
          <w:noProof/>
        </w:rPr>
        <w:fldChar w:fldCharType="separate"/>
      </w:r>
      <w:ins w:id="84" w:author="Greg Landry" w:date="2018-06-11T17:37:00Z">
        <w:r w:rsidR="00EE2E9D">
          <w:rPr>
            <w:noProof/>
          </w:rPr>
          <w:t>23</w:t>
        </w:r>
      </w:ins>
      <w:ins w:id="85" w:author="Greg Landry" w:date="2018-06-11T14:54:00Z">
        <w:r>
          <w:rPr>
            <w:noProof/>
          </w:rPr>
          <w:fldChar w:fldCharType="end"/>
        </w:r>
      </w:ins>
    </w:p>
    <w:p w14:paraId="501670CF" w14:textId="387B38C5" w:rsidR="00790115" w:rsidRDefault="00790115">
      <w:pPr>
        <w:pStyle w:val="TOC1"/>
        <w:rPr>
          <w:ins w:id="86" w:author="Greg Landry" w:date="2018-06-11T14:54:00Z"/>
          <w:rFonts w:asciiTheme="minorHAnsi" w:eastAsiaTheme="minorEastAsia" w:hAnsiTheme="minorHAnsi"/>
          <w:b w:val="0"/>
          <w:bCs w:val="0"/>
          <w:caps w:val="0"/>
          <w:noProof/>
        </w:rPr>
      </w:pPr>
      <w:ins w:id="87" w:author="Greg Landry" w:date="2018-06-11T14:54:00Z">
        <w:r>
          <w:rPr>
            <w:noProof/>
          </w:rPr>
          <w:t>9.8</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_Toc516492196 \h </w:instrText>
        </w:r>
      </w:ins>
      <w:r>
        <w:rPr>
          <w:noProof/>
        </w:rPr>
      </w:r>
      <w:r>
        <w:rPr>
          <w:noProof/>
        </w:rPr>
        <w:fldChar w:fldCharType="separate"/>
      </w:r>
      <w:ins w:id="88" w:author="Greg Landry" w:date="2018-06-11T17:37:00Z">
        <w:r w:rsidR="00EE2E9D">
          <w:rPr>
            <w:noProof/>
          </w:rPr>
          <w:t>26</w:t>
        </w:r>
      </w:ins>
      <w:ins w:id="89" w:author="Greg Landry" w:date="2018-06-11T14:54:00Z">
        <w:r>
          <w:rPr>
            <w:noProof/>
          </w:rPr>
          <w:fldChar w:fldCharType="end"/>
        </w:r>
      </w:ins>
    </w:p>
    <w:p w14:paraId="07F29E54" w14:textId="5D1C3DAB" w:rsidR="00790115" w:rsidRDefault="00790115">
      <w:pPr>
        <w:pStyle w:val="TOC2"/>
        <w:rPr>
          <w:ins w:id="90" w:author="Greg Landry" w:date="2018-06-11T14:54:00Z"/>
          <w:rFonts w:asciiTheme="minorHAnsi" w:eastAsiaTheme="minorEastAsia" w:hAnsiTheme="minorHAnsi"/>
          <w:smallCaps w:val="0"/>
          <w:noProof/>
          <w:sz w:val="22"/>
        </w:rPr>
      </w:pPr>
      <w:ins w:id="91" w:author="Greg Landry" w:date="2018-06-11T14:54:00Z">
        <w:r>
          <w:rPr>
            <w:noProof/>
          </w:rPr>
          <w:t>Exercise - 7C.1 Create a Serial Port Profile Project</w:t>
        </w:r>
        <w:r>
          <w:rPr>
            <w:noProof/>
          </w:rPr>
          <w:tab/>
        </w:r>
        <w:r>
          <w:rPr>
            <w:noProof/>
          </w:rPr>
          <w:fldChar w:fldCharType="begin"/>
        </w:r>
        <w:r>
          <w:rPr>
            <w:noProof/>
          </w:rPr>
          <w:instrText xml:space="preserve"> PAGEREF _Toc516492197 \h </w:instrText>
        </w:r>
      </w:ins>
      <w:r>
        <w:rPr>
          <w:noProof/>
        </w:rPr>
      </w:r>
      <w:r>
        <w:rPr>
          <w:noProof/>
        </w:rPr>
        <w:fldChar w:fldCharType="separate"/>
      </w:r>
      <w:ins w:id="92" w:author="Greg Landry" w:date="2018-06-11T17:37:00Z">
        <w:r w:rsidR="00EE2E9D">
          <w:rPr>
            <w:noProof/>
          </w:rPr>
          <w:t>26</w:t>
        </w:r>
      </w:ins>
      <w:ins w:id="93" w:author="Greg Landry" w:date="2018-06-11T14:54:00Z">
        <w:r>
          <w:rPr>
            <w:noProof/>
          </w:rPr>
          <w:fldChar w:fldCharType="end"/>
        </w:r>
      </w:ins>
    </w:p>
    <w:p w14:paraId="01B0A9ED" w14:textId="256AA823" w:rsidR="00790115" w:rsidRDefault="00790115">
      <w:pPr>
        <w:pStyle w:val="TOC2"/>
        <w:rPr>
          <w:ins w:id="94" w:author="Greg Landry" w:date="2018-06-11T14:54:00Z"/>
          <w:rFonts w:asciiTheme="minorHAnsi" w:eastAsiaTheme="minorEastAsia" w:hAnsiTheme="minorHAnsi"/>
          <w:smallCaps w:val="0"/>
          <w:noProof/>
          <w:sz w:val="22"/>
        </w:rPr>
      </w:pPr>
      <w:ins w:id="95" w:author="Greg Landry" w:date="2018-06-11T14:54:00Z">
        <w:r>
          <w:rPr>
            <w:noProof/>
          </w:rPr>
          <w:t>Exercise - 7C.2 Improve Security by Adding IO Capabilities</w:t>
        </w:r>
        <w:r>
          <w:rPr>
            <w:noProof/>
          </w:rPr>
          <w:tab/>
        </w:r>
        <w:r>
          <w:rPr>
            <w:noProof/>
          </w:rPr>
          <w:fldChar w:fldCharType="begin"/>
        </w:r>
        <w:r>
          <w:rPr>
            <w:noProof/>
          </w:rPr>
          <w:instrText xml:space="preserve"> PAGEREF _Toc516492198 \h </w:instrText>
        </w:r>
      </w:ins>
      <w:r>
        <w:rPr>
          <w:noProof/>
        </w:rPr>
      </w:r>
      <w:r>
        <w:rPr>
          <w:noProof/>
        </w:rPr>
        <w:fldChar w:fldCharType="separate"/>
      </w:r>
      <w:ins w:id="96" w:author="Greg Landry" w:date="2018-06-11T17:37:00Z">
        <w:r w:rsidR="00EE2E9D">
          <w:rPr>
            <w:noProof/>
          </w:rPr>
          <w:t>36</w:t>
        </w:r>
      </w:ins>
      <w:ins w:id="97" w:author="Greg Landry" w:date="2018-06-11T14:54:00Z">
        <w:r>
          <w:rPr>
            <w:noProof/>
          </w:rPr>
          <w:fldChar w:fldCharType="end"/>
        </w:r>
      </w:ins>
    </w:p>
    <w:p w14:paraId="71739F6B" w14:textId="12A6CBD4" w:rsidR="00790115" w:rsidRDefault="00790115">
      <w:pPr>
        <w:pStyle w:val="TOC2"/>
        <w:rPr>
          <w:ins w:id="98" w:author="Greg Landry" w:date="2018-06-11T14:54:00Z"/>
          <w:rFonts w:asciiTheme="minorHAnsi" w:eastAsiaTheme="minorEastAsia" w:hAnsiTheme="minorHAnsi"/>
          <w:smallCaps w:val="0"/>
          <w:noProof/>
          <w:sz w:val="22"/>
        </w:rPr>
      </w:pPr>
      <w:ins w:id="99" w:author="Greg Landry" w:date="2018-06-11T14:54:00Z">
        <w:r>
          <w:rPr>
            <w:noProof/>
          </w:rPr>
          <w:t>Exercise - 7C.3 Add Multiple Device Bonding Capability</w:t>
        </w:r>
        <w:r>
          <w:rPr>
            <w:noProof/>
          </w:rPr>
          <w:tab/>
        </w:r>
        <w:r>
          <w:rPr>
            <w:noProof/>
          </w:rPr>
          <w:fldChar w:fldCharType="begin"/>
        </w:r>
        <w:r>
          <w:rPr>
            <w:noProof/>
          </w:rPr>
          <w:instrText xml:space="preserve"> PAGEREF _Toc516492199 \h </w:instrText>
        </w:r>
      </w:ins>
      <w:r>
        <w:rPr>
          <w:noProof/>
        </w:rPr>
      </w:r>
      <w:r>
        <w:rPr>
          <w:noProof/>
        </w:rPr>
        <w:fldChar w:fldCharType="separate"/>
      </w:r>
      <w:ins w:id="100" w:author="Greg Landry" w:date="2018-06-11T17:37:00Z">
        <w:r w:rsidR="00EE2E9D">
          <w:rPr>
            <w:noProof/>
          </w:rPr>
          <w:t>36</w:t>
        </w:r>
      </w:ins>
      <w:ins w:id="101" w:author="Greg Landry" w:date="2018-06-11T14:54:00Z">
        <w:r>
          <w:rPr>
            <w:noProof/>
          </w:rPr>
          <w:fldChar w:fldCharType="end"/>
        </w:r>
      </w:ins>
    </w:p>
    <w:p w14:paraId="19853ED8" w14:textId="2A621BC7" w:rsidR="00DC2697" w:rsidDel="00790115" w:rsidRDefault="00DC2697">
      <w:pPr>
        <w:pStyle w:val="TOC1"/>
        <w:rPr>
          <w:del w:id="102" w:author="Greg Landry" w:date="2018-06-11T14:54:00Z"/>
          <w:rFonts w:asciiTheme="minorHAnsi" w:eastAsiaTheme="minorEastAsia" w:hAnsiTheme="minorHAnsi"/>
          <w:b w:val="0"/>
          <w:bCs w:val="0"/>
          <w:caps w:val="0"/>
          <w:noProof/>
        </w:rPr>
      </w:pPr>
      <w:del w:id="103" w:author="Greg Landry" w:date="2018-06-11T14:54:00Z">
        <w:r w:rsidDel="00790115">
          <w:rPr>
            <w:noProof/>
          </w:rPr>
          <w:delText>9.1</w:delText>
        </w:r>
        <w:r w:rsidDel="00790115">
          <w:rPr>
            <w:rFonts w:asciiTheme="minorHAnsi" w:eastAsiaTheme="minorEastAsia" w:hAnsiTheme="minorHAnsi"/>
            <w:b w:val="0"/>
            <w:bCs w:val="0"/>
            <w:caps w:val="0"/>
            <w:noProof/>
          </w:rPr>
          <w:tab/>
        </w:r>
        <w:r w:rsidDel="00790115">
          <w:rPr>
            <w:noProof/>
          </w:rPr>
          <w:delText>WICED Bluetooth Classic System Lifecycle</w:delText>
        </w:r>
        <w:r w:rsidDel="00790115">
          <w:rPr>
            <w:noProof/>
          </w:rPr>
          <w:tab/>
          <w:delText>2</w:delText>
        </w:r>
      </w:del>
    </w:p>
    <w:p w14:paraId="27C8B6F7" w14:textId="60E2710C" w:rsidR="00DC2697" w:rsidDel="00790115" w:rsidRDefault="00DC2697">
      <w:pPr>
        <w:pStyle w:val="TOC2"/>
        <w:rPr>
          <w:del w:id="104" w:author="Greg Landry" w:date="2018-06-11T14:54:00Z"/>
          <w:rFonts w:asciiTheme="minorHAnsi" w:eastAsiaTheme="minorEastAsia" w:hAnsiTheme="minorHAnsi"/>
          <w:smallCaps w:val="0"/>
          <w:noProof/>
          <w:sz w:val="22"/>
        </w:rPr>
      </w:pPr>
      <w:del w:id="105" w:author="Greg Landry" w:date="2018-06-11T14:54:00Z">
        <w:r w:rsidDel="00790115">
          <w:rPr>
            <w:noProof/>
          </w:rPr>
          <w:delText>9.1.1 Inquiry</w:delText>
        </w:r>
        <w:r w:rsidDel="00790115">
          <w:rPr>
            <w:noProof/>
          </w:rPr>
          <w:tab/>
          <w:delText>3</w:delText>
        </w:r>
      </w:del>
    </w:p>
    <w:p w14:paraId="5A1FFB0B" w14:textId="38EF2377" w:rsidR="00DC2697" w:rsidDel="00790115" w:rsidRDefault="00DC2697">
      <w:pPr>
        <w:pStyle w:val="TOC2"/>
        <w:rPr>
          <w:del w:id="106" w:author="Greg Landry" w:date="2018-06-11T14:54:00Z"/>
          <w:rFonts w:asciiTheme="minorHAnsi" w:eastAsiaTheme="minorEastAsia" w:hAnsiTheme="minorHAnsi"/>
          <w:smallCaps w:val="0"/>
          <w:noProof/>
          <w:sz w:val="22"/>
        </w:rPr>
      </w:pPr>
      <w:del w:id="107" w:author="Greg Landry" w:date="2018-06-11T14:54:00Z">
        <w:r w:rsidDel="00790115">
          <w:rPr>
            <w:noProof/>
          </w:rPr>
          <w:delText>9.1.2 Page / Connect</w:delText>
        </w:r>
        <w:r w:rsidDel="00790115">
          <w:rPr>
            <w:noProof/>
          </w:rPr>
          <w:tab/>
          <w:delText>4</w:delText>
        </w:r>
      </w:del>
    </w:p>
    <w:p w14:paraId="17EEC29E" w14:textId="2681011E" w:rsidR="00DC2697" w:rsidDel="00790115" w:rsidRDefault="00DC2697">
      <w:pPr>
        <w:pStyle w:val="TOC2"/>
        <w:rPr>
          <w:del w:id="108" w:author="Greg Landry" w:date="2018-06-11T14:54:00Z"/>
          <w:rFonts w:asciiTheme="minorHAnsi" w:eastAsiaTheme="minorEastAsia" w:hAnsiTheme="minorHAnsi"/>
          <w:smallCaps w:val="0"/>
          <w:noProof/>
          <w:sz w:val="22"/>
        </w:rPr>
      </w:pPr>
      <w:del w:id="109" w:author="Greg Landry" w:date="2018-06-11T14:54:00Z">
        <w:r w:rsidDel="00790115">
          <w:rPr>
            <w:noProof/>
          </w:rPr>
          <w:delText>9.1.3 Pair &amp; Bond</w:delText>
        </w:r>
        <w:r w:rsidDel="00790115">
          <w:rPr>
            <w:noProof/>
          </w:rPr>
          <w:tab/>
          <w:delText>4</w:delText>
        </w:r>
      </w:del>
    </w:p>
    <w:p w14:paraId="3DACF746" w14:textId="2EA2FF48" w:rsidR="00DC2697" w:rsidDel="00790115" w:rsidRDefault="00DC2697">
      <w:pPr>
        <w:pStyle w:val="TOC2"/>
        <w:rPr>
          <w:del w:id="110" w:author="Greg Landry" w:date="2018-06-11T14:54:00Z"/>
          <w:rFonts w:asciiTheme="minorHAnsi" w:eastAsiaTheme="minorEastAsia" w:hAnsiTheme="minorHAnsi"/>
          <w:smallCaps w:val="0"/>
          <w:noProof/>
          <w:sz w:val="22"/>
        </w:rPr>
      </w:pPr>
      <w:del w:id="111" w:author="Greg Landry" w:date="2018-06-11T14:54:00Z">
        <w:r w:rsidDel="00790115">
          <w:rPr>
            <w:noProof/>
          </w:rPr>
          <w:delText>9.1.4 Discover the Services using Service Discovery Protocol (SDP)</w:delText>
        </w:r>
        <w:r w:rsidDel="00790115">
          <w:rPr>
            <w:noProof/>
          </w:rPr>
          <w:tab/>
          <w:delText>4</w:delText>
        </w:r>
      </w:del>
    </w:p>
    <w:p w14:paraId="2F970409" w14:textId="1B52F3D9" w:rsidR="00DC2697" w:rsidDel="00790115" w:rsidRDefault="00DC2697">
      <w:pPr>
        <w:pStyle w:val="TOC2"/>
        <w:rPr>
          <w:del w:id="112" w:author="Greg Landry" w:date="2018-06-11T14:54:00Z"/>
          <w:rFonts w:asciiTheme="minorHAnsi" w:eastAsiaTheme="minorEastAsia" w:hAnsiTheme="minorHAnsi"/>
          <w:smallCaps w:val="0"/>
          <w:noProof/>
          <w:sz w:val="22"/>
        </w:rPr>
      </w:pPr>
      <w:del w:id="113" w:author="Greg Landry" w:date="2018-06-11T14:54:00Z">
        <w:r w:rsidDel="00790115">
          <w:rPr>
            <w:noProof/>
          </w:rPr>
          <w:delText>9.1.5 Exchange Data with the Serial Port Profile</w:delText>
        </w:r>
        <w:r w:rsidDel="00790115">
          <w:rPr>
            <w:noProof/>
          </w:rPr>
          <w:tab/>
          <w:delText>5</w:delText>
        </w:r>
      </w:del>
    </w:p>
    <w:p w14:paraId="4F828B4F" w14:textId="2FDB06C9" w:rsidR="00DC2697" w:rsidDel="00790115" w:rsidRDefault="00DC2697">
      <w:pPr>
        <w:pStyle w:val="TOC1"/>
        <w:rPr>
          <w:del w:id="114" w:author="Greg Landry" w:date="2018-06-11T14:54:00Z"/>
          <w:rFonts w:asciiTheme="minorHAnsi" w:eastAsiaTheme="minorEastAsia" w:hAnsiTheme="minorHAnsi"/>
          <w:b w:val="0"/>
          <w:bCs w:val="0"/>
          <w:caps w:val="0"/>
          <w:noProof/>
        </w:rPr>
      </w:pPr>
      <w:del w:id="115" w:author="Greg Landry" w:date="2018-06-11T14:54:00Z">
        <w:r w:rsidDel="00790115">
          <w:rPr>
            <w:noProof/>
          </w:rPr>
          <w:delText>9.2</w:delText>
        </w:r>
        <w:r w:rsidDel="00790115">
          <w:rPr>
            <w:rFonts w:asciiTheme="minorHAnsi" w:eastAsiaTheme="minorEastAsia" w:hAnsiTheme="minorHAnsi"/>
            <w:b w:val="0"/>
            <w:bCs w:val="0"/>
            <w:caps w:val="0"/>
            <w:noProof/>
          </w:rPr>
          <w:tab/>
        </w:r>
        <w:r w:rsidDel="00790115">
          <w:rPr>
            <w:noProof/>
          </w:rPr>
          <w:delText>Secure Simple Pairing</w:delText>
        </w:r>
        <w:r w:rsidDel="00790115">
          <w:rPr>
            <w:noProof/>
          </w:rPr>
          <w:tab/>
          <w:delText>5</w:delText>
        </w:r>
      </w:del>
    </w:p>
    <w:p w14:paraId="5E273ED2" w14:textId="0DAA181D" w:rsidR="00DC2697" w:rsidDel="00790115" w:rsidRDefault="00DC2697">
      <w:pPr>
        <w:pStyle w:val="TOC1"/>
        <w:rPr>
          <w:del w:id="116" w:author="Greg Landry" w:date="2018-06-11T14:54:00Z"/>
          <w:rFonts w:asciiTheme="minorHAnsi" w:eastAsiaTheme="minorEastAsia" w:hAnsiTheme="minorHAnsi"/>
          <w:b w:val="0"/>
          <w:bCs w:val="0"/>
          <w:caps w:val="0"/>
          <w:noProof/>
        </w:rPr>
      </w:pPr>
      <w:del w:id="117" w:author="Greg Landry" w:date="2018-06-11T14:54:00Z">
        <w:r w:rsidDel="00790115">
          <w:rPr>
            <w:noProof/>
          </w:rPr>
          <w:delText>9.3</w:delText>
        </w:r>
        <w:r w:rsidDel="00790115">
          <w:rPr>
            <w:rFonts w:asciiTheme="minorHAnsi" w:eastAsiaTheme="minorEastAsia" w:hAnsiTheme="minorHAnsi"/>
            <w:b w:val="0"/>
            <w:bCs w:val="0"/>
            <w:caps w:val="0"/>
            <w:noProof/>
          </w:rPr>
          <w:tab/>
        </w:r>
        <w:r w:rsidDel="00790115">
          <w:rPr>
            <w:noProof/>
          </w:rPr>
          <w:delText>Service Discovery Protocol (SDP)</w:delText>
        </w:r>
        <w:r w:rsidDel="00790115">
          <w:rPr>
            <w:noProof/>
          </w:rPr>
          <w:tab/>
          <w:delText>5</w:delText>
        </w:r>
      </w:del>
    </w:p>
    <w:p w14:paraId="22A1F86D" w14:textId="0AB69526" w:rsidR="00DC2697" w:rsidDel="00790115" w:rsidRDefault="00DC2697">
      <w:pPr>
        <w:pStyle w:val="TOC1"/>
        <w:rPr>
          <w:del w:id="118" w:author="Greg Landry" w:date="2018-06-11T14:54:00Z"/>
          <w:rFonts w:asciiTheme="minorHAnsi" w:eastAsiaTheme="minorEastAsia" w:hAnsiTheme="minorHAnsi"/>
          <w:b w:val="0"/>
          <w:bCs w:val="0"/>
          <w:caps w:val="0"/>
          <w:noProof/>
        </w:rPr>
      </w:pPr>
      <w:del w:id="119" w:author="Greg Landry" w:date="2018-06-11T14:54:00Z">
        <w:r w:rsidDel="00790115">
          <w:rPr>
            <w:noProof/>
          </w:rPr>
          <w:delText>9.4</w:delText>
        </w:r>
        <w:r w:rsidDel="00790115">
          <w:rPr>
            <w:rFonts w:asciiTheme="minorHAnsi" w:eastAsiaTheme="minorEastAsia" w:hAnsiTheme="minorHAnsi"/>
            <w:b w:val="0"/>
            <w:bCs w:val="0"/>
            <w:caps w:val="0"/>
            <w:noProof/>
          </w:rPr>
          <w:tab/>
        </w:r>
        <w:r w:rsidDel="00790115">
          <w:rPr>
            <w:noProof/>
          </w:rPr>
          <w:delText>L2CAP, RFCOMM &amp; the Serial Port Profile</w:delText>
        </w:r>
        <w:r w:rsidDel="00790115">
          <w:rPr>
            <w:noProof/>
          </w:rPr>
          <w:tab/>
          <w:delText>6</w:delText>
        </w:r>
      </w:del>
    </w:p>
    <w:p w14:paraId="3AC423EC" w14:textId="2A04DF7A" w:rsidR="00DC2697" w:rsidDel="00790115" w:rsidRDefault="00DC2697">
      <w:pPr>
        <w:pStyle w:val="TOC2"/>
        <w:rPr>
          <w:del w:id="120" w:author="Greg Landry" w:date="2018-06-11T14:54:00Z"/>
          <w:rFonts w:asciiTheme="minorHAnsi" w:eastAsiaTheme="minorEastAsia" w:hAnsiTheme="minorHAnsi"/>
          <w:smallCaps w:val="0"/>
          <w:noProof/>
          <w:sz w:val="22"/>
        </w:rPr>
      </w:pPr>
      <w:del w:id="121" w:author="Greg Landry" w:date="2018-06-11T14:54:00Z">
        <w:r w:rsidDel="00790115">
          <w:rPr>
            <w:noProof/>
          </w:rPr>
          <w:delText>9.4.1 L2CAP</w:delText>
        </w:r>
        <w:r w:rsidDel="00790115">
          <w:rPr>
            <w:noProof/>
          </w:rPr>
          <w:tab/>
          <w:delText>6</w:delText>
        </w:r>
      </w:del>
    </w:p>
    <w:p w14:paraId="11A2E2AA" w14:textId="3412A3E2" w:rsidR="00DC2697" w:rsidDel="00790115" w:rsidRDefault="00DC2697">
      <w:pPr>
        <w:pStyle w:val="TOC2"/>
        <w:rPr>
          <w:del w:id="122" w:author="Greg Landry" w:date="2018-06-11T14:54:00Z"/>
          <w:rFonts w:asciiTheme="minorHAnsi" w:eastAsiaTheme="minorEastAsia" w:hAnsiTheme="minorHAnsi"/>
          <w:smallCaps w:val="0"/>
          <w:noProof/>
          <w:sz w:val="22"/>
        </w:rPr>
      </w:pPr>
      <w:del w:id="123" w:author="Greg Landry" w:date="2018-06-11T14:54:00Z">
        <w:r w:rsidDel="00790115">
          <w:rPr>
            <w:noProof/>
          </w:rPr>
          <w:delText>9.4.2 RFCOMM</w:delText>
        </w:r>
        <w:r w:rsidDel="00790115">
          <w:rPr>
            <w:noProof/>
          </w:rPr>
          <w:tab/>
          <w:delText>7</w:delText>
        </w:r>
      </w:del>
    </w:p>
    <w:p w14:paraId="30DE43A3" w14:textId="76EE40D7" w:rsidR="00DC2697" w:rsidDel="00790115" w:rsidRDefault="00DC2697">
      <w:pPr>
        <w:pStyle w:val="TOC2"/>
        <w:rPr>
          <w:del w:id="124" w:author="Greg Landry" w:date="2018-06-11T14:54:00Z"/>
          <w:rFonts w:asciiTheme="minorHAnsi" w:eastAsiaTheme="minorEastAsia" w:hAnsiTheme="minorHAnsi"/>
          <w:smallCaps w:val="0"/>
          <w:noProof/>
          <w:sz w:val="22"/>
        </w:rPr>
      </w:pPr>
      <w:del w:id="125" w:author="Greg Landry" w:date="2018-06-11T14:54:00Z">
        <w:r w:rsidDel="00790115">
          <w:rPr>
            <w:noProof/>
          </w:rPr>
          <w:delText>9.4.3 Serial Port Profile</w:delText>
        </w:r>
        <w:r w:rsidDel="00790115">
          <w:rPr>
            <w:noProof/>
          </w:rPr>
          <w:tab/>
          <w:delText>7</w:delText>
        </w:r>
      </w:del>
    </w:p>
    <w:p w14:paraId="59D5A0AD" w14:textId="0FF7EE43" w:rsidR="00DC2697" w:rsidDel="00790115" w:rsidRDefault="00DC2697">
      <w:pPr>
        <w:pStyle w:val="TOC1"/>
        <w:rPr>
          <w:del w:id="126" w:author="Greg Landry" w:date="2018-06-11T14:54:00Z"/>
          <w:rFonts w:asciiTheme="minorHAnsi" w:eastAsiaTheme="minorEastAsia" w:hAnsiTheme="minorHAnsi"/>
          <w:b w:val="0"/>
          <w:bCs w:val="0"/>
          <w:caps w:val="0"/>
          <w:noProof/>
        </w:rPr>
      </w:pPr>
      <w:del w:id="127" w:author="Greg Landry" w:date="2018-06-11T14:54:00Z">
        <w:r w:rsidDel="00790115">
          <w:rPr>
            <w:noProof/>
          </w:rPr>
          <w:delText>9.5</w:delText>
        </w:r>
        <w:r w:rsidDel="00790115">
          <w:rPr>
            <w:rFonts w:asciiTheme="minorHAnsi" w:eastAsiaTheme="minorEastAsia" w:hAnsiTheme="minorHAnsi"/>
            <w:b w:val="0"/>
            <w:bCs w:val="0"/>
            <w:caps w:val="0"/>
            <w:noProof/>
          </w:rPr>
          <w:tab/>
        </w:r>
        <w:r w:rsidDel="00790115">
          <w:rPr>
            <w:noProof/>
          </w:rPr>
          <w:delText>WICED Bluetooth Designer</w:delText>
        </w:r>
        <w:r w:rsidDel="00790115">
          <w:rPr>
            <w:noProof/>
          </w:rPr>
          <w:tab/>
          <w:delText>7</w:delText>
        </w:r>
      </w:del>
    </w:p>
    <w:p w14:paraId="7381EC3B" w14:textId="0BD6FA79" w:rsidR="00DC2697" w:rsidDel="00790115" w:rsidRDefault="00DC2697">
      <w:pPr>
        <w:pStyle w:val="TOC2"/>
        <w:rPr>
          <w:del w:id="128" w:author="Greg Landry" w:date="2018-06-11T14:54:00Z"/>
          <w:rFonts w:asciiTheme="minorHAnsi" w:eastAsiaTheme="minorEastAsia" w:hAnsiTheme="minorHAnsi"/>
          <w:smallCaps w:val="0"/>
          <w:noProof/>
          <w:sz w:val="22"/>
        </w:rPr>
      </w:pPr>
      <w:del w:id="129" w:author="Greg Landry" w:date="2018-06-11T14:54:00Z">
        <w:r w:rsidDel="00790115">
          <w:rPr>
            <w:noProof/>
          </w:rPr>
          <w:delText>9.5.1 WICED Studio 6.2 – BT Designer Bugs</w:delText>
        </w:r>
        <w:r w:rsidDel="00790115">
          <w:rPr>
            <w:noProof/>
          </w:rPr>
          <w:tab/>
          <w:delText>16</w:delText>
        </w:r>
      </w:del>
    </w:p>
    <w:p w14:paraId="5A50760A" w14:textId="14015EEF" w:rsidR="00DC2697" w:rsidDel="00790115" w:rsidRDefault="00DC2697">
      <w:pPr>
        <w:pStyle w:val="TOC1"/>
        <w:rPr>
          <w:del w:id="130" w:author="Greg Landry" w:date="2018-06-11T14:54:00Z"/>
          <w:rFonts w:asciiTheme="minorHAnsi" w:eastAsiaTheme="minorEastAsia" w:hAnsiTheme="minorHAnsi"/>
          <w:b w:val="0"/>
          <w:bCs w:val="0"/>
          <w:caps w:val="0"/>
          <w:noProof/>
        </w:rPr>
      </w:pPr>
      <w:del w:id="131" w:author="Greg Landry" w:date="2018-06-11T14:54:00Z">
        <w:r w:rsidDel="00790115">
          <w:rPr>
            <w:noProof/>
          </w:rPr>
          <w:delText>9.6</w:delText>
        </w:r>
        <w:r w:rsidDel="00790115">
          <w:rPr>
            <w:rFonts w:asciiTheme="minorHAnsi" w:eastAsiaTheme="minorEastAsia" w:hAnsiTheme="minorHAnsi"/>
            <w:b w:val="0"/>
            <w:bCs w:val="0"/>
            <w:caps w:val="0"/>
            <w:noProof/>
          </w:rPr>
          <w:tab/>
        </w:r>
        <w:r w:rsidDel="00790115">
          <w:rPr>
            <w:noProof/>
          </w:rPr>
          <w:delText>WICED Bluetooth Stack Events</w:delText>
        </w:r>
        <w:r w:rsidDel="00790115">
          <w:rPr>
            <w:noProof/>
          </w:rPr>
          <w:tab/>
          <w:delText>16</w:delText>
        </w:r>
      </w:del>
    </w:p>
    <w:p w14:paraId="5BCD38F8" w14:textId="1A4D24D5" w:rsidR="00DC2697" w:rsidDel="00790115" w:rsidRDefault="00DC2697">
      <w:pPr>
        <w:pStyle w:val="TOC1"/>
        <w:rPr>
          <w:del w:id="132" w:author="Greg Landry" w:date="2018-06-11T14:54:00Z"/>
          <w:rFonts w:asciiTheme="minorHAnsi" w:eastAsiaTheme="minorEastAsia" w:hAnsiTheme="minorHAnsi"/>
          <w:b w:val="0"/>
          <w:bCs w:val="0"/>
          <w:caps w:val="0"/>
          <w:noProof/>
        </w:rPr>
      </w:pPr>
      <w:del w:id="133" w:author="Greg Landry" w:date="2018-06-11T14:54:00Z">
        <w:r w:rsidDel="00790115">
          <w:rPr>
            <w:noProof/>
          </w:rPr>
          <w:delText>9.7</w:delText>
        </w:r>
        <w:r w:rsidDel="00790115">
          <w:rPr>
            <w:rFonts w:asciiTheme="minorHAnsi" w:eastAsiaTheme="minorEastAsia" w:hAnsiTheme="minorHAnsi"/>
            <w:b w:val="0"/>
            <w:bCs w:val="0"/>
            <w:caps w:val="0"/>
            <w:noProof/>
          </w:rPr>
          <w:tab/>
        </w:r>
        <w:r w:rsidDel="00790115">
          <w:rPr>
            <w:noProof/>
          </w:rPr>
          <w:delText>WICED Classic Bluetooth Firmware Architecture</w:delText>
        </w:r>
        <w:r w:rsidDel="00790115">
          <w:rPr>
            <w:noProof/>
          </w:rPr>
          <w:tab/>
          <w:delText>17</w:delText>
        </w:r>
      </w:del>
    </w:p>
    <w:p w14:paraId="6B0F6C0A" w14:textId="035B3C44" w:rsidR="00DC2697" w:rsidDel="00790115" w:rsidRDefault="00DC2697">
      <w:pPr>
        <w:pStyle w:val="TOC2"/>
        <w:rPr>
          <w:del w:id="134" w:author="Greg Landry" w:date="2018-06-11T14:54:00Z"/>
          <w:rFonts w:asciiTheme="minorHAnsi" w:eastAsiaTheme="minorEastAsia" w:hAnsiTheme="minorHAnsi"/>
          <w:smallCaps w:val="0"/>
          <w:noProof/>
          <w:sz w:val="22"/>
        </w:rPr>
      </w:pPr>
      <w:del w:id="135" w:author="Greg Landry" w:date="2018-06-11T14:54:00Z">
        <w:r w:rsidDel="00790115">
          <w:rPr>
            <w:noProof/>
          </w:rPr>
          <w:delText>9.7.1 Initialization Functions</w:delText>
        </w:r>
        <w:r w:rsidDel="00790115">
          <w:rPr>
            <w:noProof/>
          </w:rPr>
          <w:tab/>
          <w:delText>18</w:delText>
        </w:r>
      </w:del>
    </w:p>
    <w:p w14:paraId="49B0B5B1" w14:textId="43F3E476" w:rsidR="00DC2697" w:rsidDel="00790115" w:rsidRDefault="00DC2697">
      <w:pPr>
        <w:pStyle w:val="TOC2"/>
        <w:rPr>
          <w:del w:id="136" w:author="Greg Landry" w:date="2018-06-11T14:54:00Z"/>
          <w:rFonts w:asciiTheme="minorHAnsi" w:eastAsiaTheme="minorEastAsia" w:hAnsiTheme="minorHAnsi"/>
          <w:smallCaps w:val="0"/>
          <w:noProof/>
          <w:sz w:val="22"/>
        </w:rPr>
      </w:pPr>
      <w:del w:id="137" w:author="Greg Landry" w:date="2018-06-11T14:54:00Z">
        <w:r w:rsidDel="00790115">
          <w:rPr>
            <w:noProof/>
          </w:rPr>
          <w:delText>9.7.2 SDP Database</w:delText>
        </w:r>
        <w:r w:rsidDel="00790115">
          <w:rPr>
            <w:noProof/>
          </w:rPr>
          <w:tab/>
          <w:delText>18</w:delText>
        </w:r>
      </w:del>
    </w:p>
    <w:p w14:paraId="1B371D19" w14:textId="10914DA5" w:rsidR="00DC2697" w:rsidDel="00790115" w:rsidRDefault="00DC2697">
      <w:pPr>
        <w:pStyle w:val="TOC2"/>
        <w:rPr>
          <w:del w:id="138" w:author="Greg Landry" w:date="2018-06-11T14:54:00Z"/>
          <w:rFonts w:asciiTheme="minorHAnsi" w:eastAsiaTheme="minorEastAsia" w:hAnsiTheme="minorHAnsi"/>
          <w:smallCaps w:val="0"/>
          <w:noProof/>
          <w:sz w:val="22"/>
        </w:rPr>
      </w:pPr>
      <w:del w:id="139" w:author="Greg Landry" w:date="2018-06-11T14:54:00Z">
        <w:r w:rsidDel="00790115">
          <w:rPr>
            <w:noProof/>
          </w:rPr>
          <w:delText>9.7.3 Handle Pairing</w:delText>
        </w:r>
        <w:r w:rsidDel="00790115">
          <w:rPr>
            <w:noProof/>
          </w:rPr>
          <w:tab/>
          <w:delText>20</w:delText>
        </w:r>
      </w:del>
    </w:p>
    <w:p w14:paraId="2C63FABC" w14:textId="0D999F17" w:rsidR="00DC2697" w:rsidDel="00790115" w:rsidRDefault="00DC2697">
      <w:pPr>
        <w:pStyle w:val="TOC2"/>
        <w:rPr>
          <w:del w:id="140" w:author="Greg Landry" w:date="2018-06-11T14:54:00Z"/>
          <w:rFonts w:asciiTheme="minorHAnsi" w:eastAsiaTheme="minorEastAsia" w:hAnsiTheme="minorHAnsi"/>
          <w:smallCaps w:val="0"/>
          <w:noProof/>
          <w:sz w:val="22"/>
        </w:rPr>
      </w:pPr>
      <w:del w:id="141" w:author="Greg Landry" w:date="2018-06-11T14:54:00Z">
        <w:r w:rsidDel="00790115">
          <w:rPr>
            <w:noProof/>
          </w:rPr>
          <w:delText>9.7.4 Handle Bonding</w:delText>
        </w:r>
        <w:r w:rsidDel="00790115">
          <w:rPr>
            <w:noProof/>
          </w:rPr>
          <w:tab/>
          <w:delText>21</w:delText>
        </w:r>
      </w:del>
    </w:p>
    <w:p w14:paraId="1296D00C" w14:textId="5F150EB5" w:rsidR="00DC2697" w:rsidDel="00790115" w:rsidRDefault="00DC2697">
      <w:pPr>
        <w:pStyle w:val="TOC2"/>
        <w:rPr>
          <w:del w:id="142" w:author="Greg Landry" w:date="2018-06-11T14:54:00Z"/>
          <w:rFonts w:asciiTheme="minorHAnsi" w:eastAsiaTheme="minorEastAsia" w:hAnsiTheme="minorHAnsi"/>
          <w:smallCaps w:val="0"/>
          <w:noProof/>
          <w:sz w:val="22"/>
        </w:rPr>
      </w:pPr>
      <w:del w:id="143" w:author="Greg Landry" w:date="2018-06-11T14:54:00Z">
        <w:r w:rsidDel="00790115">
          <w:rPr>
            <w:noProof/>
          </w:rPr>
          <w:delText>9.7.5 Serial Port Profile</w:delText>
        </w:r>
        <w:r w:rsidDel="00790115">
          <w:rPr>
            <w:noProof/>
          </w:rPr>
          <w:tab/>
          <w:delText>23</w:delText>
        </w:r>
      </w:del>
    </w:p>
    <w:p w14:paraId="3EB8165B" w14:textId="4C9614FD" w:rsidR="00DC2697" w:rsidDel="00790115" w:rsidRDefault="00DC2697">
      <w:pPr>
        <w:pStyle w:val="TOC1"/>
        <w:rPr>
          <w:del w:id="144" w:author="Greg Landry" w:date="2018-06-11T14:54:00Z"/>
          <w:rFonts w:asciiTheme="minorHAnsi" w:eastAsiaTheme="minorEastAsia" w:hAnsiTheme="minorHAnsi"/>
          <w:b w:val="0"/>
          <w:bCs w:val="0"/>
          <w:caps w:val="0"/>
          <w:noProof/>
        </w:rPr>
      </w:pPr>
      <w:del w:id="145" w:author="Greg Landry" w:date="2018-06-11T14:54:00Z">
        <w:r w:rsidDel="00790115">
          <w:rPr>
            <w:noProof/>
          </w:rPr>
          <w:delText>9.8</w:delText>
        </w:r>
        <w:r w:rsidDel="00790115">
          <w:rPr>
            <w:rFonts w:asciiTheme="minorHAnsi" w:eastAsiaTheme="minorEastAsia" w:hAnsiTheme="minorHAnsi"/>
            <w:b w:val="0"/>
            <w:bCs w:val="0"/>
            <w:caps w:val="0"/>
            <w:noProof/>
          </w:rPr>
          <w:tab/>
        </w:r>
        <w:r w:rsidDel="00790115">
          <w:rPr>
            <w:noProof/>
          </w:rPr>
          <w:delText>Exercises</w:delText>
        </w:r>
        <w:r w:rsidDel="00790115">
          <w:rPr>
            <w:noProof/>
          </w:rPr>
          <w:tab/>
          <w:delText>26</w:delText>
        </w:r>
      </w:del>
    </w:p>
    <w:p w14:paraId="373E6B2A" w14:textId="203B396C" w:rsidR="00DC2697" w:rsidDel="00790115" w:rsidRDefault="00DC2697">
      <w:pPr>
        <w:pStyle w:val="TOC2"/>
        <w:rPr>
          <w:del w:id="146" w:author="Greg Landry" w:date="2018-06-11T14:54:00Z"/>
          <w:rFonts w:asciiTheme="minorHAnsi" w:eastAsiaTheme="minorEastAsia" w:hAnsiTheme="minorHAnsi"/>
          <w:smallCaps w:val="0"/>
          <w:noProof/>
          <w:sz w:val="22"/>
        </w:rPr>
      </w:pPr>
      <w:del w:id="147" w:author="Greg Landry" w:date="2018-06-11T14:54:00Z">
        <w:r w:rsidDel="00790115">
          <w:rPr>
            <w:noProof/>
          </w:rPr>
          <w:delText>Exercise - 5A.1 Create a Serial Port Profile Project</w:delText>
        </w:r>
        <w:r w:rsidDel="00790115">
          <w:rPr>
            <w:noProof/>
          </w:rPr>
          <w:tab/>
          <w:delText>26</w:delText>
        </w:r>
      </w:del>
    </w:p>
    <w:p w14:paraId="70A1F662" w14:textId="60F7D09C" w:rsidR="00DC2697" w:rsidDel="00790115" w:rsidRDefault="00DC2697">
      <w:pPr>
        <w:pStyle w:val="TOC2"/>
        <w:rPr>
          <w:del w:id="148" w:author="Greg Landry" w:date="2018-06-11T14:54:00Z"/>
          <w:rFonts w:asciiTheme="minorHAnsi" w:eastAsiaTheme="minorEastAsia" w:hAnsiTheme="minorHAnsi"/>
          <w:smallCaps w:val="0"/>
          <w:noProof/>
          <w:sz w:val="22"/>
        </w:rPr>
      </w:pPr>
      <w:del w:id="149" w:author="Greg Landry" w:date="2018-06-11T14:54:00Z">
        <w:r w:rsidDel="00790115">
          <w:rPr>
            <w:noProof/>
          </w:rPr>
          <w:delText>Exercise - 5A.2 Improve Security by Adding IO Capabilities</w:delText>
        </w:r>
        <w:r w:rsidDel="00790115">
          <w:rPr>
            <w:noProof/>
          </w:rPr>
          <w:tab/>
          <w:delText>35</w:delText>
        </w:r>
      </w:del>
    </w:p>
    <w:p w14:paraId="1075FC6C" w14:textId="01B47614" w:rsidR="00DC2697" w:rsidDel="00790115" w:rsidRDefault="00DC2697">
      <w:pPr>
        <w:pStyle w:val="TOC2"/>
        <w:rPr>
          <w:del w:id="150" w:author="Greg Landry" w:date="2018-06-11T14:54:00Z"/>
          <w:rFonts w:asciiTheme="minorHAnsi" w:eastAsiaTheme="minorEastAsia" w:hAnsiTheme="minorHAnsi"/>
          <w:smallCaps w:val="0"/>
          <w:noProof/>
          <w:sz w:val="22"/>
        </w:rPr>
      </w:pPr>
      <w:del w:id="151" w:author="Greg Landry" w:date="2018-06-11T14:54:00Z">
        <w:r w:rsidDel="00790115">
          <w:rPr>
            <w:noProof/>
          </w:rPr>
          <w:delText>Exercise - 5A.3 Add Multiple Device Bonding Capability</w:delText>
        </w:r>
        <w:r w:rsidDel="00790115">
          <w:rPr>
            <w:noProof/>
          </w:rPr>
          <w:tab/>
          <w:delText>35</w:delText>
        </w:r>
      </w:del>
    </w:p>
    <w:p w14:paraId="3FA38FC6" w14:textId="70EEF04A" w:rsidR="00C6331A" w:rsidRDefault="00C6331A" w:rsidP="00C6331A">
      <w:r>
        <w:fldChar w:fldCharType="end"/>
      </w:r>
    </w:p>
    <w:p w14:paraId="02E58724" w14:textId="77777777" w:rsidR="00D5680E" w:rsidRDefault="00D5680E">
      <w:pPr>
        <w:spacing w:line="259" w:lineRule="auto"/>
      </w:pPr>
      <w:r>
        <w:rPr>
          <w:b/>
          <w:bCs/>
        </w:rPr>
        <w:br w:type="page"/>
      </w:r>
    </w:p>
    <w:p w14:paraId="243841D0" w14:textId="42243A83" w:rsidR="00461EE0" w:rsidRDefault="00482F58" w:rsidP="00EE2197">
      <w:pPr>
        <w:pStyle w:val="Heading1"/>
      </w:pPr>
      <w:bookmarkStart w:id="152" w:name="_Toc516492173"/>
      <w:r>
        <w:lastRenderedPageBreak/>
        <w:t>WICED Bluetooth Classic</w:t>
      </w:r>
      <w:r w:rsidRPr="00482F58">
        <w:t xml:space="preserve"> System Lifecycle</w:t>
      </w:r>
      <w:bookmarkEnd w:id="152"/>
    </w:p>
    <w:p w14:paraId="5C160759" w14:textId="77777777" w:rsidR="00D5680E" w:rsidRDefault="00482F58" w:rsidP="001834C2">
      <w:r>
        <w:t xml:space="preserve">The Bluetooth Classic Spec has a bewildering amount of complexity.  </w:t>
      </w:r>
      <w:r w:rsidR="00F858EF">
        <w:t>Clearly</w:t>
      </w:r>
      <w:r w:rsidR="00CD0AE9">
        <w:t xml:space="preserve"> </w:t>
      </w:r>
      <w:r>
        <w:t xml:space="preserve">this </w:t>
      </w:r>
      <w:r w:rsidR="00EE00A4">
        <w:t xml:space="preserve">must have been </w:t>
      </w:r>
      <w:r>
        <w:t>one of the motivations for creating the much simpler BLE standard</w:t>
      </w:r>
      <w:r w:rsidR="00CD0AE9">
        <w:t>.</w:t>
      </w:r>
      <w:r>
        <w:t xml:space="preserve">  Like Chapter 4 we will take the approach of creating the simplest example project possible to get things going.  </w:t>
      </w:r>
    </w:p>
    <w:p w14:paraId="29A09491" w14:textId="6CA04FFD" w:rsidR="00D5680E" w:rsidRDefault="00D5680E" w:rsidP="00D5680E">
      <w:r>
        <w:t xml:space="preserve">The simplest Bluetooth Classic scenario has two devices, a Master and a Slave.  Slaves are passive – not transmitting – until they hear an </w:t>
      </w:r>
      <w:r w:rsidRPr="00D5680E">
        <w:t>Inquiry</w:t>
      </w:r>
      <w:r>
        <w:t xml:space="preserve"> broadcast from a Master, at which point the Slave broadcasts basic information about itself (Name, BDADDR, Services).  The Master then Pages (connects) to the Slave and they exchange and save Pairing information.  The Master then discovers the Services </w:t>
      </w:r>
      <w:ins w:id="153" w:author="Greg Landry" w:date="2018-06-11T09:54:00Z">
        <w:r w:rsidR="00211F62">
          <w:t xml:space="preserve">- </w:t>
        </w:r>
      </w:ins>
      <w:r>
        <w:t xml:space="preserve">i.e. </w:t>
      </w:r>
      <w:ins w:id="154" w:author="Greg Landry" w:date="2018-06-11T09:54:00Z">
        <w:r w:rsidR="00211F62">
          <w:t xml:space="preserve">the </w:t>
        </w:r>
      </w:ins>
      <w:r>
        <w:t xml:space="preserve">capabilities of the Slave.  Finally, a basic wireless Serial Port data exchange connection is created. </w:t>
      </w:r>
    </w:p>
    <w:p w14:paraId="66F7C5E7" w14:textId="752171AC" w:rsidR="00482F58" w:rsidRDefault="00347F0A" w:rsidP="001834C2">
      <w:r>
        <w:t>The</w:t>
      </w:r>
      <w:r w:rsidR="00D5680E">
        <w:t xml:space="preserve"> </w:t>
      </w:r>
      <w:r>
        <w:t>five steps are:</w:t>
      </w:r>
    </w:p>
    <w:p w14:paraId="61757318" w14:textId="072740BA" w:rsidR="00CD0AE9" w:rsidRDefault="00D5680E" w:rsidP="00EE2197">
      <w:pPr>
        <w:pStyle w:val="ListParagraph"/>
        <w:numPr>
          <w:ilvl w:val="0"/>
          <w:numId w:val="4"/>
        </w:numPr>
      </w:pPr>
      <w:r>
        <w:t>Inquiry – Master finds a Slave to Connect</w:t>
      </w:r>
    </w:p>
    <w:p w14:paraId="71CD3D3A" w14:textId="6D052533" w:rsidR="00CD0AE9" w:rsidRDefault="00D5680E" w:rsidP="00EE2197">
      <w:pPr>
        <w:pStyle w:val="ListParagraph"/>
        <w:numPr>
          <w:ilvl w:val="0"/>
          <w:numId w:val="4"/>
        </w:numPr>
      </w:pPr>
      <w:r>
        <w:t>Paging – Master c</w:t>
      </w:r>
      <w:r w:rsidR="00CD0AE9">
        <w:t>onnect</w:t>
      </w:r>
      <w:r>
        <w:t>s to Slave</w:t>
      </w:r>
    </w:p>
    <w:p w14:paraId="69B2CE48" w14:textId="5E8C0D42" w:rsidR="00CD0AE9" w:rsidRDefault="00CD0AE9" w:rsidP="00EE2197">
      <w:pPr>
        <w:pStyle w:val="ListParagraph"/>
        <w:numPr>
          <w:ilvl w:val="0"/>
          <w:numId w:val="4"/>
        </w:numPr>
      </w:pPr>
      <w:r>
        <w:t>Pair &amp; Bond</w:t>
      </w:r>
      <w:r w:rsidR="00D5680E">
        <w:t xml:space="preserve"> – A secure, authenticated connection is created</w:t>
      </w:r>
    </w:p>
    <w:p w14:paraId="0BA095DF" w14:textId="72B1FB07" w:rsidR="00CD0AE9" w:rsidRDefault="00CD0AE9" w:rsidP="00EE2197">
      <w:pPr>
        <w:pStyle w:val="ListParagraph"/>
        <w:numPr>
          <w:ilvl w:val="0"/>
          <w:numId w:val="4"/>
        </w:numPr>
      </w:pPr>
      <w:r>
        <w:t>Service Discovery (SDP)</w:t>
      </w:r>
      <w:r w:rsidR="00D5680E">
        <w:t xml:space="preserve"> – The Master figures out what the Slave can do</w:t>
      </w:r>
    </w:p>
    <w:p w14:paraId="2AA24D33" w14:textId="77777777" w:rsidR="00CD0AE9" w:rsidRDefault="00CD0AE9" w:rsidP="00EE2197">
      <w:pPr>
        <w:pStyle w:val="ListParagraph"/>
        <w:numPr>
          <w:ilvl w:val="0"/>
          <w:numId w:val="4"/>
        </w:numPr>
      </w:pPr>
      <w:r>
        <w:t>Exchange Data using the Serial Port Profile</w:t>
      </w:r>
    </w:p>
    <w:p w14:paraId="1F16A9F1" w14:textId="6E71068F" w:rsidR="002A6144" w:rsidRDefault="002A6144" w:rsidP="002A6144">
      <w:r>
        <w:t xml:space="preserve">The architecture of a Bluetooth Classic device is essentially the same as that of a </w:t>
      </w:r>
      <w:r w:rsidR="00C34469">
        <w:t>BLE device.   It is composed of the same four layers.</w:t>
      </w:r>
    </w:p>
    <w:tbl>
      <w:tblPr>
        <w:tblStyle w:val="TableGrid"/>
        <w:tblW w:w="10098" w:type="dxa"/>
        <w:tblLook w:val="04A0" w:firstRow="1" w:lastRow="0" w:firstColumn="1" w:lastColumn="0" w:noHBand="0" w:noVBand="1"/>
      </w:tblPr>
      <w:tblGrid>
        <w:gridCol w:w="2519"/>
        <w:gridCol w:w="1350"/>
        <w:gridCol w:w="6229"/>
      </w:tblGrid>
      <w:tr w:rsidR="00C34469" w14:paraId="220BFAF7" w14:textId="77777777" w:rsidTr="00C34469">
        <w:trPr>
          <w:trHeight w:val="314"/>
        </w:trPr>
        <w:tc>
          <w:tcPr>
            <w:tcW w:w="2525" w:type="dxa"/>
          </w:tcPr>
          <w:p w14:paraId="297A0EB1" w14:textId="77777777" w:rsidR="002A6144" w:rsidRDefault="002A6144" w:rsidP="002A6144"/>
        </w:tc>
        <w:tc>
          <w:tcPr>
            <w:tcW w:w="1322" w:type="dxa"/>
          </w:tcPr>
          <w:p w14:paraId="33950945" w14:textId="19BD2B25" w:rsidR="002A6144" w:rsidRDefault="002A6144" w:rsidP="002A6144">
            <w:r>
              <w:t>Application</w:t>
            </w:r>
          </w:p>
        </w:tc>
        <w:tc>
          <w:tcPr>
            <w:tcW w:w="6251" w:type="dxa"/>
          </w:tcPr>
          <w:p w14:paraId="77917394" w14:textId="513AE7D7" w:rsidR="002A6144" w:rsidRDefault="002A6144" w:rsidP="002A6144">
            <w:r>
              <w:t xml:space="preserve">The code that you write to implement your </w:t>
            </w:r>
            <w:r w:rsidR="00C34469">
              <w:t xml:space="preserve">system </w:t>
            </w:r>
            <w:r>
              <w:t>functionality</w:t>
            </w:r>
            <w:ins w:id="155" w:author="Greg Landry" w:date="2018-06-11T09:52:00Z">
              <w:r w:rsidR="00211F62">
                <w:t>.</w:t>
              </w:r>
            </w:ins>
          </w:p>
        </w:tc>
      </w:tr>
      <w:tr w:rsidR="00C34469" w14:paraId="56523E8E" w14:textId="77777777" w:rsidTr="00C34469">
        <w:trPr>
          <w:trHeight w:val="326"/>
        </w:trPr>
        <w:tc>
          <w:tcPr>
            <w:tcW w:w="2525" w:type="dxa"/>
            <w:vMerge w:val="restart"/>
          </w:tcPr>
          <w:p w14:paraId="6DEB0A58" w14:textId="3636DA61" w:rsidR="002A6144" w:rsidRDefault="002A6144" w:rsidP="00C34469">
            <w:pPr>
              <w:jc w:val="center"/>
            </w:pPr>
            <w:r>
              <w:t>Bluetooth Classic Stack</w:t>
            </w:r>
          </w:p>
        </w:tc>
        <w:tc>
          <w:tcPr>
            <w:tcW w:w="1322" w:type="dxa"/>
          </w:tcPr>
          <w:p w14:paraId="40A7957F" w14:textId="092CE603" w:rsidR="002A6144" w:rsidRDefault="002A6144" w:rsidP="002A6144">
            <w:r>
              <w:t>Host</w:t>
            </w:r>
          </w:p>
        </w:tc>
        <w:tc>
          <w:tcPr>
            <w:tcW w:w="6251" w:type="dxa"/>
          </w:tcPr>
          <w:p w14:paraId="781EF2B7" w14:textId="3384C742" w:rsidR="002A6144" w:rsidRDefault="00C9163B" w:rsidP="002A6144">
            <w:r>
              <w:t xml:space="preserve">Provides multiple connection paths </w:t>
            </w:r>
            <w:del w:id="156" w:author="Greg Landry" w:date="2018-06-11T09:52:00Z">
              <w:r w:rsidDel="00211F62">
                <w:delText xml:space="preserve">with </w:delText>
              </w:r>
            </w:del>
            <w:r>
              <w:t xml:space="preserve">to the application each with its own properties (reliable, </w:t>
            </w:r>
            <w:r w:rsidR="00141C26">
              <w:t xml:space="preserve">ordered, </w:t>
            </w:r>
            <w:r>
              <w:t>time critical</w:t>
            </w:r>
            <w:ins w:id="157" w:author="Greg Landry" w:date="2018-06-11T09:52:00Z">
              <w:r w:rsidR="00211F62">
                <w:t>,</w:t>
              </w:r>
            </w:ins>
            <w:r>
              <w:t xml:space="preserve"> etc</w:t>
            </w:r>
            <w:ins w:id="158" w:author="Greg Landry" w:date="2018-06-11T09:52:00Z">
              <w:r w:rsidR="00211F62">
                <w:t>.</w:t>
              </w:r>
            </w:ins>
            <w:r>
              <w:t>).  It also provides Services to the local and remote application</w:t>
            </w:r>
            <w:ins w:id="159" w:author="Greg Landry" w:date="2018-06-11T09:52:00Z">
              <w:r w:rsidR="00211F62">
                <w:t>.</w:t>
              </w:r>
            </w:ins>
          </w:p>
        </w:tc>
      </w:tr>
      <w:tr w:rsidR="00C34469" w14:paraId="48082D9E" w14:textId="77777777" w:rsidTr="00C34469">
        <w:trPr>
          <w:trHeight w:val="156"/>
        </w:trPr>
        <w:tc>
          <w:tcPr>
            <w:tcW w:w="2525" w:type="dxa"/>
            <w:vMerge/>
          </w:tcPr>
          <w:p w14:paraId="20395898" w14:textId="77777777" w:rsidR="002A6144" w:rsidRDefault="002A6144" w:rsidP="002A6144"/>
        </w:tc>
        <w:tc>
          <w:tcPr>
            <w:tcW w:w="1322" w:type="dxa"/>
          </w:tcPr>
          <w:p w14:paraId="2C36B2F7" w14:textId="1A80C414" w:rsidR="002A6144" w:rsidRDefault="002A6144" w:rsidP="002A6144">
            <w:r>
              <w:t>Controller</w:t>
            </w:r>
          </w:p>
        </w:tc>
        <w:tc>
          <w:tcPr>
            <w:tcW w:w="6251" w:type="dxa"/>
          </w:tcPr>
          <w:p w14:paraId="497C7E5A" w14:textId="494AD14A" w:rsidR="002A6144" w:rsidRDefault="00C34469" w:rsidP="002A6144">
            <w:r>
              <w:t>Establishes and maintain links between devices</w:t>
            </w:r>
            <w:ins w:id="160" w:author="Greg Landry" w:date="2018-06-11T09:52:00Z">
              <w:r w:rsidR="00211F62">
                <w:t>.</w:t>
              </w:r>
            </w:ins>
          </w:p>
        </w:tc>
      </w:tr>
      <w:tr w:rsidR="00C34469" w14:paraId="75834094" w14:textId="77777777" w:rsidTr="00C34469">
        <w:trPr>
          <w:trHeight w:val="326"/>
        </w:trPr>
        <w:tc>
          <w:tcPr>
            <w:tcW w:w="2525" w:type="dxa"/>
          </w:tcPr>
          <w:p w14:paraId="0807D29D" w14:textId="1EBB4DEA" w:rsidR="002A6144" w:rsidRDefault="00D256B8" w:rsidP="00D256B8">
            <w:pPr>
              <w:jc w:val="center"/>
            </w:pPr>
            <w:r>
              <w:t>Hardware</w:t>
            </w:r>
          </w:p>
        </w:tc>
        <w:tc>
          <w:tcPr>
            <w:tcW w:w="1322" w:type="dxa"/>
          </w:tcPr>
          <w:p w14:paraId="7CCAE7F4" w14:textId="58EEF593" w:rsidR="002A6144" w:rsidRDefault="002A6144" w:rsidP="002A6144">
            <w:r>
              <w:t>Radio</w:t>
            </w:r>
          </w:p>
        </w:tc>
        <w:tc>
          <w:tcPr>
            <w:tcW w:w="6251" w:type="dxa"/>
          </w:tcPr>
          <w:p w14:paraId="0F316884" w14:textId="564BEF1B" w:rsidR="002A6144" w:rsidRDefault="00141C26" w:rsidP="002A6144">
            <w:r>
              <w:t>RF m</w:t>
            </w:r>
            <w:r w:rsidR="00C34469">
              <w:t>agic</w:t>
            </w:r>
            <w:r>
              <w:t xml:space="preserve"> &amp; the best reason to use Cypress chips</w:t>
            </w:r>
            <w:ins w:id="161" w:author="Greg Landry" w:date="2018-06-11T09:52:00Z">
              <w:r w:rsidR="00211F62">
                <w:t>.</w:t>
              </w:r>
            </w:ins>
          </w:p>
        </w:tc>
      </w:tr>
    </w:tbl>
    <w:p w14:paraId="53CD6936" w14:textId="5675ED4B" w:rsidR="002A6144" w:rsidRDefault="002A6144" w:rsidP="002A6144"/>
    <w:p w14:paraId="2BD3EC91" w14:textId="47568EDE" w:rsidR="00C9163B" w:rsidRDefault="00141C26">
      <w:pPr>
        <w:keepNext/>
        <w:pPrChange w:id="162" w:author="Greg Landry" w:date="2018-06-11T09:53:00Z">
          <w:pPr/>
        </w:pPrChange>
      </w:pPr>
      <w:r>
        <w:lastRenderedPageBreak/>
        <w:t>Here is the overall picture</w:t>
      </w:r>
      <w:r w:rsidR="00C9163B">
        <w:t xml:space="preserve"> of the simplest Bluetooth Classic system</w:t>
      </w:r>
      <w:ins w:id="163" w:author="Greg Landry" w:date="2018-06-11T09:53:00Z">
        <w:r w:rsidR="00211F62">
          <w:t>:</w:t>
        </w:r>
      </w:ins>
      <w:del w:id="164" w:author="Greg Landry" w:date="2018-06-11T09:53:00Z">
        <w:r w:rsidR="00C9163B" w:rsidDel="00211F62">
          <w:delText>.</w:delText>
        </w:r>
      </w:del>
    </w:p>
    <w:p w14:paraId="3C959597" w14:textId="3B39722E" w:rsidR="00D5680E" w:rsidRDefault="00066118" w:rsidP="00D5680E">
      <w:r w:rsidRPr="00066118">
        <w:rPr>
          <w:noProof/>
        </w:rPr>
        <w:drawing>
          <wp:inline distT="0" distB="0" distL="0" distR="0" wp14:anchorId="25DE2E65" wp14:editId="0225C399">
            <wp:extent cx="5943600" cy="584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43270"/>
                    </a:xfrm>
                    <a:prstGeom prst="rect">
                      <a:avLst/>
                    </a:prstGeom>
                  </pic:spPr>
                </pic:pic>
              </a:graphicData>
            </a:graphic>
          </wp:inline>
        </w:drawing>
      </w:r>
    </w:p>
    <w:p w14:paraId="005BEAEF" w14:textId="3DACA3C4" w:rsidR="009A31CF" w:rsidRDefault="009A31CF" w:rsidP="00EE2197">
      <w:pPr>
        <w:pStyle w:val="Heading2"/>
      </w:pPr>
      <w:bookmarkStart w:id="165" w:name="_Toc516492174"/>
      <w:r>
        <w:t>Inquiry</w:t>
      </w:r>
      <w:bookmarkEnd w:id="165"/>
    </w:p>
    <w:p w14:paraId="3B9F07A5" w14:textId="0A211067" w:rsidR="002A6144" w:rsidRDefault="00BA1161" w:rsidP="003F7CA4">
      <w:r>
        <w:t xml:space="preserve">The purpose of the Inquiry process is for a Bluetooth Master to find all the Bluetooth Slaves that are within its </w:t>
      </w:r>
      <w:r w:rsidR="00141C26">
        <w:t xml:space="preserve">radio </w:t>
      </w:r>
      <w:r>
        <w:t xml:space="preserve">range </w:t>
      </w:r>
      <w:r w:rsidR="00066118">
        <w:t>that</w:t>
      </w:r>
      <w:r>
        <w:t xml:space="preserve"> might provide some interesting Service.  This is exactly the opposite of BLE where a Peripheral advertises it availability and the BLE Central Scans for those packets.</w:t>
      </w:r>
      <w:del w:id="166" w:author="Greg Landry" w:date="2018-06-11T09:54:00Z">
        <w:r w:rsidDel="006B7735">
          <w:delText xml:space="preserve">  </w:delText>
        </w:r>
      </w:del>
    </w:p>
    <w:p w14:paraId="1F1B75FD" w14:textId="67C892F3" w:rsidR="003F7CA4" w:rsidRDefault="00BA1161" w:rsidP="003F7CA4">
      <w:r>
        <w:t xml:space="preserve">A Bluetooth Classic Slave sits in </w:t>
      </w:r>
      <w:r w:rsidR="002A6144">
        <w:t>state called Inquiry</w:t>
      </w:r>
      <w:r w:rsidR="00066118">
        <w:t xml:space="preserve"> Scan</w:t>
      </w:r>
      <w:r>
        <w:t xml:space="preserve"> </w:t>
      </w:r>
      <w:ins w:id="167" w:author="Greg Landry" w:date="2018-06-11T09:54:00Z">
        <w:r w:rsidR="00211F62">
          <w:t xml:space="preserve">- </w:t>
        </w:r>
      </w:ins>
      <w:r>
        <w:t xml:space="preserve">i.e. </w:t>
      </w:r>
      <w:r w:rsidR="00066118">
        <w:t>a</w:t>
      </w:r>
      <w:r w:rsidR="002A6144">
        <w:t xml:space="preserve"> </w:t>
      </w:r>
      <w:r>
        <w:t>listening only state</w:t>
      </w:r>
      <w:del w:id="168" w:author="Greg Landry" w:date="2018-06-11T09:54:00Z">
        <w:r w:rsidDel="00211F62">
          <w:delText>,</w:delText>
        </w:r>
      </w:del>
      <w:r>
        <w:t xml:space="preserve"> </w:t>
      </w:r>
      <w:ins w:id="169" w:author="Greg Landry" w:date="2018-06-11T09:54:00Z">
        <w:r w:rsidR="00211F62">
          <w:t xml:space="preserve">- </w:t>
        </w:r>
      </w:ins>
      <w:r>
        <w:t xml:space="preserve">until it hears a Bluetooth Master broadcast an </w:t>
      </w:r>
      <w:ins w:id="170" w:author="Greg Landry" w:date="2018-06-11T09:55:00Z">
        <w:r w:rsidR="003C634F">
          <w:t>I</w:t>
        </w:r>
      </w:ins>
      <w:del w:id="171" w:author="Greg Landry" w:date="2018-06-11T09:55:00Z">
        <w:r w:rsidDel="003C634F">
          <w:delText>i</w:delText>
        </w:r>
      </w:del>
      <w:r>
        <w:t xml:space="preserve">nquiry </w:t>
      </w:r>
      <w:ins w:id="172" w:author="Greg Landry" w:date="2018-06-11T09:55:00Z">
        <w:r w:rsidR="003C634F">
          <w:t>R</w:t>
        </w:r>
      </w:ins>
      <w:del w:id="173" w:author="Greg Landry" w:date="2018-06-11T09:55:00Z">
        <w:r w:rsidDel="003C634F">
          <w:delText>r</w:delText>
        </w:r>
      </w:del>
      <w:r>
        <w:t xml:space="preserve">equest </w:t>
      </w:r>
      <w:r w:rsidR="00066118">
        <w:t>message</w:t>
      </w:r>
      <w:r>
        <w:t>.</w:t>
      </w:r>
      <w:r w:rsidR="002A6144">
        <w:t xml:space="preserve">  </w:t>
      </w:r>
      <w:r w:rsidR="00066118">
        <w:t>The Slave</w:t>
      </w:r>
      <w:r w:rsidR="002A6144">
        <w:t xml:space="preserve"> </w:t>
      </w:r>
      <w:ins w:id="174" w:author="Greg Landry" w:date="2018-06-11T09:55:00Z">
        <w:r w:rsidR="003C634F">
          <w:t>A</w:t>
        </w:r>
      </w:ins>
      <w:del w:id="175" w:author="Greg Landry" w:date="2018-06-11T09:55:00Z">
        <w:r w:rsidR="002A6144" w:rsidDel="003C634F">
          <w:delText>a</w:delText>
        </w:r>
      </w:del>
      <w:r w:rsidR="002A6144">
        <w:t xml:space="preserve">pplication is responsible for putting the Stack into the Inquiry </w:t>
      </w:r>
      <w:r w:rsidR="00066118">
        <w:t>Scan state using the correct Stack API.</w:t>
      </w:r>
    </w:p>
    <w:p w14:paraId="39D946E0" w14:textId="34DC1FE0" w:rsidR="00152878" w:rsidRDefault="00BA1161" w:rsidP="00152878">
      <w:r>
        <w:lastRenderedPageBreak/>
        <w:t xml:space="preserve">Upon hearing an Inquiry </w:t>
      </w:r>
      <w:ins w:id="176" w:author="Greg Landry" w:date="2018-06-11T09:55:00Z">
        <w:r w:rsidR="003C634F">
          <w:t>R</w:t>
        </w:r>
      </w:ins>
      <w:del w:id="177" w:author="Greg Landry" w:date="2018-06-11T09:55:00Z">
        <w:r w:rsidDel="003C634F">
          <w:delText>r</w:delText>
        </w:r>
      </w:del>
      <w:r>
        <w:t xml:space="preserve">equest the Slave will broadcast an </w:t>
      </w:r>
      <w:r w:rsidR="00152878">
        <w:t xml:space="preserve">Extended </w:t>
      </w:r>
      <w:r w:rsidR="00F22996">
        <w:t>Inquiry</w:t>
      </w:r>
      <w:r w:rsidR="00152878">
        <w:t xml:space="preserve"> Response (EIR)</w:t>
      </w:r>
      <w:r>
        <w:t xml:space="preserve"> packet that contains its Name, Bluetooth Address (BDADR) and list of Services</w:t>
      </w:r>
      <w:del w:id="178" w:author="Greg Landry" w:date="2018-06-11T09:56:00Z">
        <w:r w:rsidDel="003C634F">
          <w:delText>)</w:delText>
        </w:r>
      </w:del>
      <w:r>
        <w:t>.</w:t>
      </w:r>
      <w:r w:rsidR="00141C26">
        <w:t xml:space="preserve">  These responses are handled completely by the Controller part of the Stack </w:t>
      </w:r>
      <w:ins w:id="179" w:author="Greg Landry" w:date="2018-06-11T09:56:00Z">
        <w:r w:rsidR="003C634F">
          <w:t xml:space="preserve">- </w:t>
        </w:r>
      </w:ins>
      <w:r w:rsidR="00141C26">
        <w:t xml:space="preserve">i.e. your Application is not aware of these Inquiry </w:t>
      </w:r>
      <w:ins w:id="180" w:author="Greg Landry" w:date="2018-06-11T09:56:00Z">
        <w:r w:rsidR="003C634F">
          <w:t>R</w:t>
        </w:r>
      </w:ins>
      <w:del w:id="181" w:author="Greg Landry" w:date="2018-06-11T09:56:00Z">
        <w:r w:rsidR="00141C26" w:rsidDel="003C634F">
          <w:delText>r</w:delText>
        </w:r>
      </w:del>
      <w:r w:rsidR="00141C26">
        <w:t>equests happening.</w:t>
      </w:r>
    </w:p>
    <w:p w14:paraId="4CCB4E3E" w14:textId="737ED76E" w:rsidR="00521E29" w:rsidRDefault="0027359C" w:rsidP="00152878">
      <w:r>
        <w:t>You should be aware that because of</w:t>
      </w:r>
      <w:r w:rsidR="00521E29">
        <w:t xml:space="preserve"> the vagaries of the Bluetooth Radio frequency hopping scheme, these Inquires make take up to 10ish seconds.</w:t>
      </w:r>
    </w:p>
    <w:p w14:paraId="10452342" w14:textId="6AA91189" w:rsidR="00461EE0" w:rsidRDefault="00461EE0" w:rsidP="00EE2197">
      <w:pPr>
        <w:pStyle w:val="Heading2"/>
      </w:pPr>
      <w:bookmarkStart w:id="182" w:name="_Toc516492175"/>
      <w:r>
        <w:t>Page</w:t>
      </w:r>
      <w:r w:rsidR="0077231B">
        <w:t xml:space="preserve"> / Connect</w:t>
      </w:r>
      <w:bookmarkEnd w:id="182"/>
    </w:p>
    <w:p w14:paraId="6C0FDC4C" w14:textId="7704613F" w:rsidR="007E7EF9" w:rsidRDefault="009B4083" w:rsidP="00D63517">
      <w:r>
        <w:t xml:space="preserve">The </w:t>
      </w:r>
      <w:r w:rsidR="00D63517">
        <w:t xml:space="preserve">Paging </w:t>
      </w:r>
      <w:r w:rsidR="00663360">
        <w:t xml:space="preserve">process </w:t>
      </w:r>
      <w:r w:rsidR="00D63517">
        <w:t xml:space="preserve">is used for a Bluetooth </w:t>
      </w:r>
      <w:r w:rsidR="00663360">
        <w:t>M</w:t>
      </w:r>
      <w:r w:rsidR="00D63517">
        <w:t xml:space="preserve">aster to connect to a Bluetooth </w:t>
      </w:r>
      <w:r w:rsidR="00663360">
        <w:t>S</w:t>
      </w:r>
      <w:r w:rsidR="00D63517">
        <w:t xml:space="preserve">lave. The </w:t>
      </w:r>
      <w:r w:rsidR="00663360">
        <w:t>M</w:t>
      </w:r>
      <w:r w:rsidR="00D63517">
        <w:t xml:space="preserve">aster is </w:t>
      </w:r>
      <w:del w:id="183" w:author="Greg Landry" w:date="2018-06-11T09:56:00Z">
        <w:r w:rsidR="00D63517" w:rsidDel="00D04B75">
          <w:delText xml:space="preserve">the </w:delText>
        </w:r>
      </w:del>
      <w:r w:rsidR="00D63517">
        <w:t>"</w:t>
      </w:r>
      <w:r w:rsidR="00663360">
        <w:t xml:space="preserve">paging” the Slave device (remember </w:t>
      </w:r>
      <w:r w:rsidR="00066118">
        <w:t xml:space="preserve">the </w:t>
      </w:r>
      <w:r w:rsidR="00663360">
        <w:t xml:space="preserve">old school </w:t>
      </w:r>
      <w:hyperlink r:id="rId9" w:history="1">
        <w:r w:rsidR="00663360" w:rsidRPr="00476B13">
          <w:rPr>
            <w:rStyle w:val="Hyperlink"/>
          </w:rPr>
          <w:t>p</w:t>
        </w:r>
        <w:r w:rsidR="00066118">
          <w:rPr>
            <w:rStyle w:val="Hyperlink"/>
          </w:rPr>
          <w:t>ag</w:t>
        </w:r>
        <w:r w:rsidR="00663360" w:rsidRPr="00476B13">
          <w:rPr>
            <w:rStyle w:val="Hyperlink"/>
          </w:rPr>
          <w:t>ers</w:t>
        </w:r>
      </w:hyperlink>
      <w:r w:rsidR="00066118">
        <w:t>?</w:t>
      </w:r>
      <w:r w:rsidR="00663360">
        <w:t>).</w:t>
      </w:r>
      <w:r w:rsidR="00066118">
        <w:t xml:space="preserve"> </w:t>
      </w:r>
    </w:p>
    <w:p w14:paraId="72ACB781" w14:textId="4DCEBA0D" w:rsidR="00066118" w:rsidRDefault="00066118" w:rsidP="00066118">
      <w:r>
        <w:t xml:space="preserve">A Bluetooth Classic Slave sits in state called Page Scan </w:t>
      </w:r>
      <w:ins w:id="184" w:author="Greg Landry" w:date="2018-06-11T09:57:00Z">
        <w:r w:rsidR="00137029">
          <w:t xml:space="preserve">- </w:t>
        </w:r>
      </w:ins>
      <w:r>
        <w:t>i.e. a listening only state</w:t>
      </w:r>
      <w:ins w:id="185" w:author="Greg Landry" w:date="2018-06-11T09:57:00Z">
        <w:r w:rsidR="00137029">
          <w:t xml:space="preserve"> -</w:t>
        </w:r>
      </w:ins>
      <w:del w:id="186" w:author="Greg Landry" w:date="2018-06-11T09:57:00Z">
        <w:r w:rsidDel="00137029">
          <w:delText>,</w:delText>
        </w:r>
      </w:del>
      <w:r>
        <w:t xml:space="preserve"> until a Bluetooth Master initiates the connection process by sending a Page </w:t>
      </w:r>
      <w:ins w:id="187" w:author="Greg Landry" w:date="2018-06-11T09:57:00Z">
        <w:r w:rsidR="00137029">
          <w:t>R</w:t>
        </w:r>
      </w:ins>
      <w:del w:id="188" w:author="Greg Landry" w:date="2018-06-11T09:57:00Z">
        <w:r w:rsidDel="00137029">
          <w:delText>r</w:delText>
        </w:r>
      </w:del>
      <w:r>
        <w:t xml:space="preserve">equest. The Slave </w:t>
      </w:r>
      <w:del w:id="189" w:author="Greg Landry" w:date="2018-06-11T09:57:00Z">
        <w:r w:rsidDel="00137029">
          <w:delText xml:space="preserve">application </w:delText>
        </w:r>
      </w:del>
      <w:r>
        <w:t>is responsible for putting the Stack into the Page Scan state using the correct Stack API.</w:t>
      </w:r>
    </w:p>
    <w:p w14:paraId="488BB5A6" w14:textId="03E2611A" w:rsidR="00901874" w:rsidRDefault="00066118" w:rsidP="00066118">
      <w:r>
        <w:t xml:space="preserve">A Slave can </w:t>
      </w:r>
      <w:ins w:id="190" w:author="Greg Landry" w:date="2018-06-11T09:58:00Z">
        <w:r w:rsidR="00137029">
          <w:t xml:space="preserve">- and often will be - </w:t>
        </w:r>
      </w:ins>
      <w:del w:id="191" w:author="Greg Landry" w:date="2018-06-11T09:58:00Z">
        <w:r w:rsidDel="00137029">
          <w:delText xml:space="preserve">be </w:delText>
        </w:r>
      </w:del>
      <w:r>
        <w:t>in both the Page Scan and Inquiry Scan mode</w:t>
      </w:r>
      <w:ins w:id="192" w:author="Greg Landry" w:date="2018-06-11T09:58:00Z">
        <w:r w:rsidR="00137029">
          <w:t>s</w:t>
        </w:r>
      </w:ins>
      <w:r>
        <w:t xml:space="preserve"> at the same time</w:t>
      </w:r>
      <w:ins w:id="193" w:author="Greg Landry" w:date="2018-06-11T09:57:00Z">
        <w:r w:rsidR="00137029">
          <w:t>, m</w:t>
        </w:r>
      </w:ins>
      <w:del w:id="194" w:author="Greg Landry" w:date="2018-06-11T09:57:00Z">
        <w:r w:rsidDel="00137029">
          <w:delText>.  M</w:delText>
        </w:r>
      </w:del>
      <w:r>
        <w:t>eaning a Master can initiate a connection to a Slave without Inquiring if it already knows of the existence of the Slave from a previous connection.</w:t>
      </w:r>
    </w:p>
    <w:p w14:paraId="2BCD3323" w14:textId="7BD539D5" w:rsidR="0077231B" w:rsidRDefault="0077231B" w:rsidP="00EE2197">
      <w:pPr>
        <w:pStyle w:val="Heading2"/>
      </w:pPr>
      <w:bookmarkStart w:id="195" w:name="_Toc516492176"/>
      <w:r>
        <w:t>Pair &amp; Bond</w:t>
      </w:r>
      <w:bookmarkEnd w:id="195"/>
    </w:p>
    <w:p w14:paraId="22D8F424" w14:textId="3F6D3C02" w:rsidR="0027359C" w:rsidRDefault="00C407CB" w:rsidP="007D7E33">
      <w:r>
        <w:t xml:space="preserve">The whole Bluetooth communication </w:t>
      </w:r>
      <w:r w:rsidR="0027359C">
        <w:t xml:space="preserve">system depends on having a shared symmetric encryption key called the Link Key. </w:t>
      </w:r>
      <w:r>
        <w:t>Bluetooth Classic uses a process</w:t>
      </w:r>
      <w:r w:rsidR="0027359C">
        <w:t xml:space="preserve"> called Secure Simple Pairing that exchanges enough information </w:t>
      </w:r>
      <w:ins w:id="196" w:author="Greg Landry" w:date="2018-06-11T09:59:00Z">
        <w:r w:rsidR="001B7ED9">
          <w:t xml:space="preserve">for </w:t>
        </w:r>
      </w:ins>
      <w:r w:rsidR="0027359C">
        <w:t>the Link Key to be created.</w:t>
      </w:r>
      <w:ins w:id="197" w:author="Greg Landry" w:date="2018-06-11T09:59:00Z">
        <w:r w:rsidR="001B7ED9">
          <w:t xml:space="preserve"> (There are other legacy Pairing methods, but they are largely obsolete at this point).</w:t>
        </w:r>
      </w:ins>
    </w:p>
    <w:p w14:paraId="4EC9D196" w14:textId="150FC98D" w:rsidR="0027359C" w:rsidRDefault="0027359C" w:rsidP="007D7E33">
      <w:r>
        <w:t xml:space="preserve">The Secure Simple Pairing process was designed to minimize the chances that the communication link could be compromised by an eavesdropper or by a man-in-the-middle.  The process is </w:t>
      </w:r>
      <w:r w:rsidR="008F5AEE">
        <w:t>the same</w:t>
      </w:r>
      <w:r>
        <w:t xml:space="preserve"> as the BLE process minus the Numeric Comparison method.</w:t>
      </w:r>
    </w:p>
    <w:p w14:paraId="018F1371" w14:textId="0FC2A30B" w:rsidR="007D7E33" w:rsidRDefault="0027359C" w:rsidP="007D7E33">
      <w:pPr>
        <w:rPr>
          <w:ins w:id="198" w:author="Greg Landry" w:date="2018-06-11T10:07:00Z"/>
        </w:rPr>
      </w:pPr>
      <w:r>
        <w:t xml:space="preserve">As with BLE, Bonding is just saving the BDADR/Link </w:t>
      </w:r>
      <w:r w:rsidR="008F5AEE">
        <w:t>Key into</w:t>
      </w:r>
      <w:del w:id="199" w:author="Greg Landry" w:date="2018-06-11T09:59:00Z">
        <w:r w:rsidR="008F5AEE" w:rsidDel="001B7ED9">
          <w:delText xml:space="preserve"> a</w:delText>
        </w:r>
      </w:del>
      <w:r w:rsidR="008F5AEE">
        <w:t xml:space="preserve"> non-volatile memory so that it can be reused to speed up </w:t>
      </w:r>
      <w:del w:id="200" w:author="Greg Landry" w:date="2018-06-11T10:00:00Z">
        <w:r w:rsidR="008F5AEE" w:rsidDel="001B7ED9">
          <w:delText xml:space="preserve">the </w:delText>
        </w:r>
      </w:del>
      <w:r w:rsidR="008F5AEE">
        <w:t>re-initiating</w:t>
      </w:r>
      <w:del w:id="201" w:author="Greg Landry" w:date="2018-06-11T10:00:00Z">
        <w:r w:rsidR="008F5AEE" w:rsidDel="001B7ED9">
          <w:delText xml:space="preserve"> of</w:delText>
        </w:r>
      </w:del>
      <w:r w:rsidR="008F5AEE">
        <w:t xml:space="preserve"> a connection</w:t>
      </w:r>
      <w:ins w:id="202" w:author="Greg Landry" w:date="2018-06-11T09:59:00Z">
        <w:r w:rsidR="001B7ED9">
          <w:t>.</w:t>
        </w:r>
      </w:ins>
    </w:p>
    <w:p w14:paraId="38F5853C" w14:textId="75E28E45" w:rsidR="00493E2C" w:rsidRPr="007D7E33" w:rsidRDefault="00493E2C" w:rsidP="007D7E33">
      <w:commentRangeStart w:id="203"/>
      <w:ins w:id="204" w:author="Greg Landry" w:date="2018-06-11T10:07:00Z">
        <w:r>
          <w:t>I'll talk about this process in more detail in</w:t>
        </w:r>
      </w:ins>
      <w:ins w:id="205" w:author="Greg Landry" w:date="2018-06-11T14:55:00Z">
        <w:r w:rsidR="00790115">
          <w:t xml:space="preserve"> a minute in section </w:t>
        </w:r>
        <w:r w:rsidR="00790115">
          <w:fldChar w:fldCharType="begin"/>
        </w:r>
        <w:r w:rsidR="00790115">
          <w:instrText xml:space="preserve"> REF _Ref516492246 \r \h </w:instrText>
        </w:r>
      </w:ins>
      <w:r w:rsidR="00790115">
        <w:fldChar w:fldCharType="separate"/>
      </w:r>
      <w:ins w:id="206" w:author="Greg Landry" w:date="2018-06-11T17:37:00Z">
        <w:r w:rsidR="00EE2E9D">
          <w:t xml:space="preserve">9.2 </w:t>
        </w:r>
      </w:ins>
      <w:ins w:id="207" w:author="Greg Landry" w:date="2018-06-11T14:55:00Z">
        <w:r w:rsidR="00790115">
          <w:fldChar w:fldCharType="end"/>
        </w:r>
      </w:ins>
      <w:ins w:id="208" w:author="Greg Landry" w:date="2018-06-11T10:07:00Z">
        <w:r>
          <w:t>.</w:t>
        </w:r>
      </w:ins>
      <w:commentRangeEnd w:id="203"/>
      <w:ins w:id="209" w:author="Greg Landry" w:date="2018-06-11T10:08:00Z">
        <w:r>
          <w:rPr>
            <w:rStyle w:val="CommentReference"/>
          </w:rPr>
          <w:commentReference w:id="203"/>
        </w:r>
      </w:ins>
    </w:p>
    <w:p w14:paraId="339CDDB0" w14:textId="5ACFCBD1" w:rsidR="00CD0AE9" w:rsidRDefault="001853C1" w:rsidP="00EE2197">
      <w:pPr>
        <w:pStyle w:val="Heading2"/>
      </w:pPr>
      <w:bookmarkStart w:id="210" w:name="_Toc516492177"/>
      <w:r>
        <w:t xml:space="preserve">Discover the Services using </w:t>
      </w:r>
      <w:r w:rsidR="0077231B">
        <w:t>S</w:t>
      </w:r>
      <w:r w:rsidR="00CD0AE9">
        <w:t xml:space="preserve">ervice </w:t>
      </w:r>
      <w:r w:rsidR="0077231B">
        <w:t>D</w:t>
      </w:r>
      <w:r w:rsidR="00CD0AE9">
        <w:t xml:space="preserve">iscovery </w:t>
      </w:r>
      <w:r w:rsidR="0077231B">
        <w:t>P</w:t>
      </w:r>
      <w:r w:rsidR="00CD0AE9">
        <w:t>rotocol</w:t>
      </w:r>
      <w:r w:rsidR="002039C6">
        <w:t xml:space="preserve"> (SDP)</w:t>
      </w:r>
      <w:bookmarkEnd w:id="210"/>
    </w:p>
    <w:p w14:paraId="36B35658" w14:textId="28E74A81" w:rsidR="002864B5" w:rsidRDefault="005D365D" w:rsidP="002864B5">
      <w:r>
        <w:t xml:space="preserve">A simple </w:t>
      </w:r>
      <w:r w:rsidR="002039C6">
        <w:t>conceptual</w:t>
      </w:r>
      <w:r w:rsidR="00123A56">
        <w:t xml:space="preserve"> model of </w:t>
      </w:r>
      <w:ins w:id="211" w:author="Greg Landry" w:date="2018-06-11T10:00:00Z">
        <w:r w:rsidR="001B7ED9">
          <w:t xml:space="preserve">a </w:t>
        </w:r>
      </w:ins>
      <w:r w:rsidR="00123A56">
        <w:t xml:space="preserve">Bluetooth Classic </w:t>
      </w:r>
      <w:r w:rsidR="002039C6">
        <w:t>device is a Server that is running one or more Services that are attached to Ports</w:t>
      </w:r>
      <w:ins w:id="212" w:author="Greg Landry" w:date="2018-06-11T10:00:00Z">
        <w:r w:rsidR="001B7ED9">
          <w:t>. This is</w:t>
        </w:r>
      </w:ins>
      <w:del w:id="213" w:author="Greg Landry" w:date="2018-06-11T10:00:00Z">
        <w:r w:rsidR="002039C6" w:rsidDel="001B7ED9">
          <w:delText>,</w:delText>
        </w:r>
      </w:del>
      <w:r w:rsidR="002039C6">
        <w:t xml:space="preserve"> the same model that we use in IP Networking.</w:t>
      </w:r>
    </w:p>
    <w:p w14:paraId="5A60460D" w14:textId="0BC08337" w:rsidR="002039C6" w:rsidRDefault="002039C6" w:rsidP="002864B5">
      <w:r>
        <w:t>One question that arises from this idea is</w:t>
      </w:r>
      <w:ins w:id="214" w:author="Greg Landry" w:date="2018-06-11T10:00:00Z">
        <w:r w:rsidR="001B7ED9">
          <w:t>:</w:t>
        </w:r>
      </w:ins>
      <w:r>
        <w:t xml:space="preserve"> </w:t>
      </w:r>
      <w:ins w:id="215" w:author="Greg Landry" w:date="2018-06-11T10:01:00Z">
        <w:r w:rsidR="001B7ED9">
          <w:t>"</w:t>
        </w:r>
      </w:ins>
      <w:ins w:id="216" w:author="Greg Landry" w:date="2018-06-11T10:00:00Z">
        <w:r w:rsidR="001B7ED9">
          <w:t>H</w:t>
        </w:r>
      </w:ins>
      <w:del w:id="217" w:author="Greg Landry" w:date="2018-06-11T10:00:00Z">
        <w:r w:rsidDel="001B7ED9">
          <w:delText>h</w:delText>
        </w:r>
      </w:del>
      <w:r>
        <w:t xml:space="preserve">ow do I figure out </w:t>
      </w:r>
      <w:ins w:id="218" w:author="Greg Landry" w:date="2018-06-11T10:01:00Z">
        <w:r w:rsidR="001B7ED9">
          <w:t>w</w:t>
        </w:r>
      </w:ins>
      <w:del w:id="219" w:author="Greg Landry" w:date="2018-06-11T10:01:00Z">
        <w:r w:rsidDel="001B7ED9">
          <w:delText>“W</w:delText>
        </w:r>
      </w:del>
      <w:r>
        <w:t xml:space="preserve">hat Services are available and what Port </w:t>
      </w:r>
      <w:del w:id="220" w:author="Greg Landry" w:date="2018-06-11T10:01:00Z">
        <w:r w:rsidDel="001B7ED9">
          <w:delText xml:space="preserve">are </w:delText>
        </w:r>
      </w:del>
      <w:r>
        <w:t xml:space="preserve">they </w:t>
      </w:r>
      <w:ins w:id="221" w:author="Greg Landry" w:date="2018-06-11T10:01:00Z">
        <w:r w:rsidR="001B7ED9">
          <w:t xml:space="preserve">are </w:t>
        </w:r>
      </w:ins>
      <w:r>
        <w:t>listening on?”.  The answer to both questions is the Service Discovery Protocol.</w:t>
      </w:r>
    </w:p>
    <w:p w14:paraId="38BEF7C6" w14:textId="16573C19" w:rsidR="002039C6" w:rsidRDefault="002039C6" w:rsidP="002864B5">
      <w:pPr>
        <w:rPr>
          <w:ins w:id="222" w:author="Greg Landry" w:date="2018-06-11T10:08:00Z"/>
        </w:rPr>
      </w:pPr>
      <w:r>
        <w:t>The SDP has a database embedded in it that contains a list of Service</w:t>
      </w:r>
      <w:ins w:id="223" w:author="Greg Landry" w:date="2018-06-11T10:01:00Z">
        <w:r w:rsidR="00775762">
          <w:t>s</w:t>
        </w:r>
      </w:ins>
      <w:r>
        <w:t xml:space="preserve"> and what Port </w:t>
      </w:r>
      <w:del w:id="224" w:author="Greg Landry" w:date="2018-06-11T10:01:00Z">
        <w:r w:rsidDel="00775762">
          <w:delText>they are</w:delText>
        </w:r>
      </w:del>
      <w:ins w:id="225" w:author="Greg Landry" w:date="2018-06-11T10:01:00Z">
        <w:r w:rsidR="00775762">
          <w:t>each one is</w:t>
        </w:r>
      </w:ins>
      <w:r>
        <w:t xml:space="preserve"> running on.  </w:t>
      </w:r>
      <w:del w:id="226" w:author="Greg Landry" w:date="2018-06-11T10:01:00Z">
        <w:r w:rsidDel="00775762">
          <w:delText>And t</w:delText>
        </w:r>
      </w:del>
      <w:ins w:id="227" w:author="Greg Landry" w:date="2018-06-11T10:01:00Z">
        <w:r w:rsidR="00775762">
          <w:t>T</w:t>
        </w:r>
      </w:ins>
      <w:r>
        <w:t>he SDP Protocol allows the Bluetooth Master to query the SDP database.</w:t>
      </w:r>
    </w:p>
    <w:p w14:paraId="2BA93C29" w14:textId="784597DE" w:rsidR="00493E2C" w:rsidRPr="002864B5" w:rsidRDefault="00493E2C" w:rsidP="002864B5">
      <w:commentRangeStart w:id="228"/>
      <w:ins w:id="229" w:author="Greg Landry" w:date="2018-06-11T10:08:00Z">
        <w:r>
          <w:t>More de</w:t>
        </w:r>
        <w:r w:rsidR="00790115">
          <w:t xml:space="preserve">tails on this in section </w:t>
        </w:r>
      </w:ins>
      <w:ins w:id="230" w:author="Greg Landry" w:date="2018-06-11T14:55:00Z">
        <w:r w:rsidR="00790115">
          <w:fldChar w:fldCharType="begin"/>
        </w:r>
        <w:r w:rsidR="00790115">
          <w:instrText xml:space="preserve"> REF _Ref516492278 \r \h </w:instrText>
        </w:r>
      </w:ins>
      <w:r w:rsidR="00790115">
        <w:fldChar w:fldCharType="separate"/>
      </w:r>
      <w:ins w:id="231" w:author="Greg Landry" w:date="2018-06-11T17:37:00Z">
        <w:r w:rsidR="00EE2E9D">
          <w:t xml:space="preserve">9.3 </w:t>
        </w:r>
      </w:ins>
      <w:ins w:id="232" w:author="Greg Landry" w:date="2018-06-11T14:55:00Z">
        <w:r w:rsidR="00790115">
          <w:fldChar w:fldCharType="end"/>
        </w:r>
      </w:ins>
      <w:commentRangeEnd w:id="228"/>
      <w:ins w:id="233" w:author="Greg Landry" w:date="2018-06-11T10:10:00Z">
        <w:r>
          <w:rPr>
            <w:rStyle w:val="CommentReference"/>
          </w:rPr>
          <w:commentReference w:id="228"/>
        </w:r>
      </w:ins>
    </w:p>
    <w:p w14:paraId="43AB749A" w14:textId="23A509FE" w:rsidR="00CD0AE9" w:rsidRDefault="00CD0AE9" w:rsidP="00EE2197">
      <w:pPr>
        <w:pStyle w:val="Heading2"/>
      </w:pPr>
      <w:bookmarkStart w:id="234" w:name="_Toc516492178"/>
      <w:r>
        <w:lastRenderedPageBreak/>
        <w:t>Exchange Data with the Serial Port Profile</w:t>
      </w:r>
      <w:bookmarkEnd w:id="234"/>
    </w:p>
    <w:p w14:paraId="6C905DAE" w14:textId="75F26C68" w:rsidR="00D15F8A" w:rsidRDefault="00D15F8A" w:rsidP="00D15F8A">
      <w:r>
        <w:t xml:space="preserve">Once </w:t>
      </w:r>
      <w:del w:id="235" w:author="Greg Landry" w:date="2018-06-11T10:02:00Z">
        <w:r w:rsidDel="00775762">
          <w:delText xml:space="preserve">the </w:delText>
        </w:r>
      </w:del>
      <w:r>
        <w:t xml:space="preserve">Service Discovery is complete, the Bluetooth Master knows the Port number that it </w:t>
      </w:r>
      <w:ins w:id="236" w:author="Greg Landry" w:date="2018-06-11T10:02:00Z">
        <w:r w:rsidR="00775762">
          <w:t>should</w:t>
        </w:r>
      </w:ins>
      <w:del w:id="237" w:author="Greg Landry" w:date="2018-06-11T10:02:00Z">
        <w:r w:rsidDel="00775762">
          <w:delText>can</w:delText>
        </w:r>
      </w:del>
      <w:r>
        <w:t xml:space="preserve"> </w:t>
      </w:r>
      <w:del w:id="238" w:author="Greg Landry" w:date="2018-06-11T10:02:00Z">
        <w:r w:rsidDel="00775762">
          <w:delText xml:space="preserve">connect </w:delText>
        </w:r>
      </w:del>
      <w:ins w:id="239" w:author="Greg Landry" w:date="2018-06-11T10:02:00Z">
        <w:r w:rsidR="00775762">
          <w:t xml:space="preserve">use </w:t>
        </w:r>
      </w:ins>
      <w:r>
        <w:t xml:space="preserve">to </w:t>
      </w:r>
      <w:ins w:id="240" w:author="Greg Landry" w:date="2018-06-11T10:02:00Z">
        <w:r w:rsidR="00775762">
          <w:t>connect to</w:t>
        </w:r>
      </w:ins>
      <w:del w:id="241" w:author="Greg Landry" w:date="2018-06-11T10:02:00Z">
        <w:r w:rsidDel="00775762">
          <w:delText>use</w:delText>
        </w:r>
      </w:del>
      <w:r>
        <w:t xml:space="preserve"> the Serial Port Profile (SPP).  The SPP is just one of these Servers (from the last section) that acts like a serial port.  You put bytes in one side and they come out the other.</w:t>
      </w:r>
    </w:p>
    <w:p w14:paraId="5AE5A0D7" w14:textId="7B02A2F1" w:rsidR="00F13174" w:rsidRDefault="00D15F8A" w:rsidP="00D15F8A">
      <w:pPr>
        <w:rPr>
          <w:ins w:id="242" w:author="Greg Landry" w:date="2018-06-11T10:11:00Z"/>
        </w:rPr>
      </w:pPr>
      <w:r>
        <w:t xml:space="preserve">The Bluetooth Master then opens a connection to the SPP Server running on the Bluetooth Slave.  At </w:t>
      </w:r>
      <w:del w:id="243" w:author="Greg Landry" w:date="2018-06-11T10:03:00Z">
        <w:r w:rsidDel="00775762">
          <w:delText xml:space="preserve">which </w:delText>
        </w:r>
      </w:del>
      <w:ins w:id="244" w:author="Greg Landry" w:date="2018-06-11T10:03:00Z">
        <w:r w:rsidR="00775762">
          <w:t xml:space="preserve">this </w:t>
        </w:r>
      </w:ins>
      <w:r>
        <w:t xml:space="preserve">point you can commence the </w:t>
      </w:r>
      <w:r w:rsidR="00D81EF4">
        <w:t>final step in your first basic project</w:t>
      </w:r>
      <w:ins w:id="245" w:author="Greg Landry" w:date="2018-06-11T10:03:00Z">
        <w:r w:rsidR="00775762">
          <w:t>:</w:t>
        </w:r>
      </w:ins>
      <w:del w:id="246" w:author="Greg Landry" w:date="2018-06-11T10:03:00Z">
        <w:r w:rsidDel="00775762">
          <w:delText>,</w:delText>
        </w:r>
      </w:del>
      <w:r>
        <w:t xml:space="preserve"> actually exchanging</w:t>
      </w:r>
      <w:r w:rsidR="00D81EF4">
        <w:t xml:space="preserve"> data.</w:t>
      </w:r>
    </w:p>
    <w:p w14:paraId="2F31DF8D" w14:textId="616DBB9B" w:rsidR="00493E2C" w:rsidRDefault="00493E2C" w:rsidP="00D15F8A">
      <w:ins w:id="247" w:author="Greg Landry" w:date="2018-06-11T10:11:00Z">
        <w:r>
          <w:t xml:space="preserve">Again, we'll talk about this in </w:t>
        </w:r>
      </w:ins>
      <w:ins w:id="248" w:author="Greg Landry" w:date="2018-06-11T10:13:00Z">
        <w:r>
          <w:t xml:space="preserve">much </w:t>
        </w:r>
      </w:ins>
      <w:ins w:id="249" w:author="Greg Landry" w:date="2018-06-11T10:11:00Z">
        <w:r>
          <w:t xml:space="preserve">more detail </w:t>
        </w:r>
      </w:ins>
      <w:ins w:id="250" w:author="Greg Landry" w:date="2018-06-11T10:13:00Z">
        <w:r w:rsidR="00790115">
          <w:t xml:space="preserve">in section </w:t>
        </w:r>
      </w:ins>
      <w:ins w:id="251" w:author="Greg Landry" w:date="2018-06-11T14:56:00Z">
        <w:r w:rsidR="00790115">
          <w:fldChar w:fldCharType="begin"/>
        </w:r>
        <w:r w:rsidR="00790115">
          <w:instrText xml:space="preserve"> REF _Ref516492342 \r \h </w:instrText>
        </w:r>
      </w:ins>
      <w:r w:rsidR="00790115">
        <w:fldChar w:fldCharType="separate"/>
      </w:r>
      <w:ins w:id="252" w:author="Greg Landry" w:date="2018-06-11T17:37:00Z">
        <w:r w:rsidR="00EE2E9D">
          <w:t xml:space="preserve">9.4 </w:t>
        </w:r>
      </w:ins>
      <w:ins w:id="253" w:author="Greg Landry" w:date="2018-06-11T14:56:00Z">
        <w:r w:rsidR="00790115">
          <w:fldChar w:fldCharType="end"/>
        </w:r>
      </w:ins>
    </w:p>
    <w:p w14:paraId="730DCC7C" w14:textId="714925FD" w:rsidR="00A9263E" w:rsidRDefault="00A9263E" w:rsidP="00EE2197">
      <w:pPr>
        <w:pStyle w:val="Heading1"/>
      </w:pPr>
      <w:bookmarkStart w:id="254" w:name="_Toc516492179"/>
      <w:bookmarkStart w:id="255" w:name="_Ref516492246"/>
      <w:r>
        <w:t>Secure Simple Pairing</w:t>
      </w:r>
      <w:bookmarkEnd w:id="254"/>
      <w:bookmarkEnd w:id="255"/>
    </w:p>
    <w:p w14:paraId="03E66FFF" w14:textId="2B5F1036" w:rsidR="00A9263E" w:rsidRDefault="001B5DCC" w:rsidP="00A9263E">
      <w:r>
        <w:t>Secure Simple Pairing is the same Pairing technique that we used in the BLE</w:t>
      </w:r>
      <w:ins w:id="256" w:author="Greg Landry" w:date="2018-06-11T10:05:00Z">
        <w:r w:rsidR="0045329F">
          <w:t xml:space="preserve"> (except that the PIN is typically 4 digits instead of 6)</w:t>
        </w:r>
      </w:ins>
      <w:r>
        <w:t>.  You use a PIN code which is</w:t>
      </w:r>
      <w:ins w:id="257" w:author="Greg Landry" w:date="2018-06-11T10:05:00Z">
        <w:r w:rsidR="0045329F">
          <w:t xml:space="preserve"> either</w:t>
        </w:r>
      </w:ins>
      <w:ins w:id="258" w:author="Greg Landry" w:date="2018-06-11T10:04:00Z">
        <w:r w:rsidR="006752D5">
          <w:t>:</w:t>
        </w:r>
      </w:ins>
    </w:p>
    <w:p w14:paraId="76649735" w14:textId="16655E45" w:rsidR="001B5DCC" w:rsidRDefault="001B5DCC" w:rsidP="00EE2197">
      <w:pPr>
        <w:pStyle w:val="ListParagraph"/>
        <w:numPr>
          <w:ilvl w:val="0"/>
          <w:numId w:val="6"/>
        </w:numPr>
      </w:pPr>
      <w:del w:id="259" w:author="Greg Landry" w:date="2018-06-11T10:05:00Z">
        <w:r w:rsidDel="0045329F">
          <w:delText>E</w:delText>
        </w:r>
        <w:r w:rsidR="00FE0EAB" w:rsidDel="0045329F">
          <w:delText>ither ‘00</w:delText>
        </w:r>
        <w:r w:rsidDel="0045329F">
          <w:delText xml:space="preserve">00’ or </w:delText>
        </w:r>
      </w:del>
      <w:ins w:id="260" w:author="Greg Landry" w:date="2018-06-11T10:05:00Z">
        <w:r w:rsidR="0045329F">
          <w:t>S</w:t>
        </w:r>
      </w:ins>
      <w:ins w:id="261" w:author="Greg Landry" w:date="2018-06-11T10:04:00Z">
        <w:r w:rsidR="006752D5">
          <w:t xml:space="preserve">ome </w:t>
        </w:r>
      </w:ins>
      <w:r>
        <w:t xml:space="preserve">trivial </w:t>
      </w:r>
      <w:ins w:id="262" w:author="Greg Landry" w:date="2018-06-11T10:04:00Z">
        <w:r w:rsidR="006752D5">
          <w:t xml:space="preserve">fixed value like </w:t>
        </w:r>
      </w:ins>
      <w:ins w:id="263" w:author="Greg Landry" w:date="2018-06-11T10:05:00Z">
        <w:r w:rsidR="0045329F">
          <w:t xml:space="preserve">'0000' or </w:t>
        </w:r>
      </w:ins>
      <w:ins w:id="264" w:author="Greg Landry" w:date="2018-06-11T10:04:00Z">
        <w:r w:rsidR="006752D5">
          <w:t xml:space="preserve">'1234' </w:t>
        </w:r>
      </w:ins>
      <w:r>
        <w:t>if you have no I/O capability</w:t>
      </w:r>
    </w:p>
    <w:p w14:paraId="6DBBC30B" w14:textId="7E012D98" w:rsidR="001B5DCC" w:rsidRDefault="001B5DCC" w:rsidP="00EE2197">
      <w:pPr>
        <w:pStyle w:val="ListParagraph"/>
        <w:numPr>
          <w:ilvl w:val="0"/>
          <w:numId w:val="6"/>
        </w:numPr>
      </w:pPr>
      <w:r>
        <w:t>Displayed on one side, then entered on the other</w:t>
      </w:r>
    </w:p>
    <w:p w14:paraId="5FEF64F6" w14:textId="3E666DB7" w:rsidR="001B5DCC" w:rsidRDefault="001B5DCC" w:rsidP="00EE2197">
      <w:pPr>
        <w:pStyle w:val="ListParagraph"/>
        <w:numPr>
          <w:ilvl w:val="0"/>
          <w:numId w:val="6"/>
        </w:numPr>
      </w:pPr>
      <w:r>
        <w:t xml:space="preserve">Transmitted out of band </w:t>
      </w:r>
      <w:ins w:id="265" w:author="Greg Landry" w:date="2018-06-11T10:14:00Z">
        <w:r w:rsidR="00264210">
          <w:t>(OOB)</w:t>
        </w:r>
        <w:r w:rsidR="00F90361">
          <w:t>, for example,</w:t>
        </w:r>
        <w:r w:rsidR="00264210">
          <w:t xml:space="preserve"> using</w:t>
        </w:r>
      </w:ins>
      <w:del w:id="266" w:author="Greg Landry" w:date="2018-06-11T10:14:00Z">
        <w:r w:rsidDel="00264210">
          <w:delText>(e.g.</w:delText>
        </w:r>
      </w:del>
      <w:r>
        <w:t xml:space="preserve"> NFC</w:t>
      </w:r>
      <w:del w:id="267" w:author="Greg Landry" w:date="2018-06-11T10:14:00Z">
        <w:r w:rsidDel="00264210">
          <w:delText>)</w:delText>
        </w:r>
      </w:del>
    </w:p>
    <w:p w14:paraId="2E3A8755" w14:textId="795E4C4C" w:rsidR="001B5DCC" w:rsidRDefault="001B5DCC" w:rsidP="001B5DCC">
      <w:r>
        <w:t xml:space="preserve">The PIN is then used to encrypt </w:t>
      </w:r>
      <w:ins w:id="268" w:author="Greg Landry" w:date="2018-06-11T10:06:00Z">
        <w:r w:rsidR="00877515">
          <w:t xml:space="preserve">and transmit </w:t>
        </w:r>
      </w:ins>
      <w:r>
        <w:t>random numbers which are generated on both side of the connection.</w:t>
      </w:r>
    </w:p>
    <w:p w14:paraId="3D595E46" w14:textId="22161DEF" w:rsidR="001B5DCC" w:rsidRPr="00B41E2C" w:rsidRDefault="001B5DCC" w:rsidP="001B5DCC">
      <w:r>
        <w:t>Finally, the Pin + Random Numbers + some data about the device are combined into a Link Key which serves as a shared secret to identify and encrypt data between the devices.</w:t>
      </w:r>
    </w:p>
    <w:p w14:paraId="464C59AC" w14:textId="77777777" w:rsidR="00A9263E" w:rsidRDefault="00A9263E" w:rsidP="00EE2197">
      <w:pPr>
        <w:pStyle w:val="Heading1"/>
      </w:pPr>
      <w:bookmarkStart w:id="269" w:name="_Toc516492180"/>
      <w:bookmarkStart w:id="270" w:name="_Ref516492278"/>
      <w:r w:rsidRPr="00FB551A">
        <w:t>Service Discovery Protocol (SDP)</w:t>
      </w:r>
      <w:bookmarkEnd w:id="269"/>
      <w:bookmarkEnd w:id="270"/>
    </w:p>
    <w:p w14:paraId="25390552" w14:textId="53EB963D" w:rsidR="0083585C" w:rsidRDefault="0083585C" w:rsidP="0083585C">
      <w:r>
        <w:t>From the Bluetooth Core Spec – “</w:t>
      </w:r>
      <w:r w:rsidRPr="0083585C">
        <w:t xml:space="preserve">The service discovery protocol (SDP) provides a means for </w:t>
      </w:r>
      <w:r w:rsidR="00EB559B">
        <w:t>A</w:t>
      </w:r>
      <w:r w:rsidRPr="0083585C">
        <w:t xml:space="preserve">pplications to discover which </w:t>
      </w:r>
      <w:r w:rsidR="00EB559B">
        <w:t>S</w:t>
      </w:r>
      <w:r w:rsidRPr="0083585C">
        <w:t>ervices are available and to determine the characteristics of those available services.</w:t>
      </w:r>
      <w:r>
        <w:t>”</w:t>
      </w:r>
      <w:r w:rsidR="00E24C99">
        <w:t xml:space="preserve">  The SDP sits on top of the L2CAP layer – and when communicating generates a bunch of L2CAP traffic.</w:t>
      </w:r>
    </w:p>
    <w:p w14:paraId="03708967" w14:textId="3ABF81AC" w:rsidR="0083585C" w:rsidRDefault="0083585C" w:rsidP="0083585C">
      <w:r>
        <w:t xml:space="preserve">The </w:t>
      </w:r>
      <w:r w:rsidR="00EC1117">
        <w:t xml:space="preserve">Bluetooth SIG specifies </w:t>
      </w:r>
      <w:del w:id="271" w:author="Greg Landry" w:date="2018-06-11T10:15:00Z">
        <w:r w:rsidR="00EC1117" w:rsidDel="00C1454B">
          <w:delText xml:space="preserve">that </w:delText>
        </w:r>
      </w:del>
      <w:ins w:id="272" w:author="Greg Landry" w:date="2018-06-11T10:15:00Z">
        <w:r w:rsidR="00C1454B">
          <w:t xml:space="preserve">the </w:t>
        </w:r>
      </w:ins>
      <w:r>
        <w:t>SDP</w:t>
      </w:r>
      <w:r w:rsidR="00EC1117">
        <w:t xml:space="preserve"> database format in Volume 3 Part B of the Bluetooth Core Spec.  The database is composed of one or more Service R</w:t>
      </w:r>
      <w:r w:rsidR="00E24C99">
        <w:t>ecords each containing one or more Service Attributes.</w:t>
      </w:r>
      <w:r w:rsidR="00CA74B9">
        <w:t xml:space="preserve">  Each Service Attribute is a Key/Value pair.  There are several Bluetooth </w:t>
      </w:r>
      <w:del w:id="273" w:author="Greg Landry" w:date="2018-06-11T10:15:00Z">
        <w:r w:rsidR="00CA74B9" w:rsidDel="00C1454B">
          <w:delText xml:space="preserve">Sig </w:delText>
        </w:r>
      </w:del>
      <w:ins w:id="274" w:author="Greg Landry" w:date="2018-06-11T10:15:00Z">
        <w:r w:rsidR="00C1454B">
          <w:t xml:space="preserve">SIG </w:t>
        </w:r>
      </w:ins>
      <w:r w:rsidR="00CA74B9">
        <w:t xml:space="preserve">Specified Service Attributes, </w:t>
      </w:r>
      <w:del w:id="275" w:author="Greg Landry" w:date="2018-06-11T10:15:00Z">
        <w:r w:rsidR="00CA74B9" w:rsidDel="00C1454B">
          <w:delText>in addition</w:delText>
        </w:r>
      </w:del>
      <w:ins w:id="276" w:author="Greg Landry" w:date="2018-06-11T10:15:00Z">
        <w:r w:rsidR="00C1454B">
          <w:t>but</w:t>
        </w:r>
      </w:ins>
      <w:r w:rsidR="00CA74B9">
        <w:t xml:space="preserve"> you can </w:t>
      </w:r>
      <w:ins w:id="277" w:author="Greg Landry" w:date="2018-06-11T10:15:00Z">
        <w:r w:rsidR="00C1454B">
          <w:t xml:space="preserve">also </w:t>
        </w:r>
      </w:ins>
      <w:r w:rsidR="00CA74B9">
        <w:t>create custom Attributes.</w:t>
      </w:r>
    </w:p>
    <w:p w14:paraId="194310C2" w14:textId="41922A39" w:rsidR="00FE0EAB" w:rsidRDefault="00FE0EAB" w:rsidP="0083585C">
      <w:r>
        <w:t>Some of the legal Attribute</w:t>
      </w:r>
      <w:r w:rsidR="00D5336A">
        <w:t>s include:</w:t>
      </w:r>
    </w:p>
    <w:p w14:paraId="7458ABB7" w14:textId="4550CBE4" w:rsidR="00FE0EAB" w:rsidRDefault="00FE0EAB" w:rsidP="0083585C">
      <w:r>
        <w:t>ServiceRecordHandle – A 32-bit number uniquely identifying that Service in the SDP</w:t>
      </w:r>
      <w:ins w:id="278" w:author="Greg Landry" w:date="2018-06-11T10:16:00Z">
        <w:r w:rsidR="00D70CD0">
          <w:t>.</w:t>
        </w:r>
      </w:ins>
    </w:p>
    <w:p w14:paraId="555F2C8B" w14:textId="7FDC6662" w:rsidR="00FE0EAB" w:rsidRDefault="00FE0EAB" w:rsidP="0083585C">
      <w:r w:rsidRPr="00FE0EAB">
        <w:t>ServiceClassIDList</w:t>
      </w:r>
      <w:r>
        <w:t xml:space="preserve"> </w:t>
      </w:r>
      <w:r w:rsidR="00717FED">
        <w:t>–</w:t>
      </w:r>
      <w:r>
        <w:t xml:space="preserve"> </w:t>
      </w:r>
      <w:r w:rsidR="00717FED">
        <w:t>Identifies what type of Service this record represents, specifically a list of classes of Service</w:t>
      </w:r>
      <w:ins w:id="279" w:author="Greg Landry" w:date="2018-06-11T10:16:00Z">
        <w:r w:rsidR="00D70CD0">
          <w:t>.</w:t>
        </w:r>
      </w:ins>
    </w:p>
    <w:p w14:paraId="2E765C39" w14:textId="5E26C433" w:rsidR="00D5336A" w:rsidRDefault="00717FED" w:rsidP="0083585C">
      <w:r>
        <w:t xml:space="preserve">ProtocolDescriptorList – A list of the </w:t>
      </w:r>
      <w:ins w:id="280" w:author="Greg Landry" w:date="2018-06-11T10:16:00Z">
        <w:r w:rsidR="00D70CD0">
          <w:t>p</w:t>
        </w:r>
      </w:ins>
      <w:del w:id="281" w:author="Greg Landry" w:date="2018-06-11T10:16:00Z">
        <w:r w:rsidDel="00D70CD0">
          <w:delText>p</w:delText>
        </w:r>
      </w:del>
      <w:r>
        <w:t xml:space="preserve">rotocol stacks that may be used to access this </w:t>
      </w:r>
      <w:ins w:id="282" w:author="Greg Landry" w:date="2018-06-11T10:16:00Z">
        <w:r w:rsidR="00D70CD0">
          <w:t>S</w:t>
        </w:r>
      </w:ins>
      <w:del w:id="283" w:author="Greg Landry" w:date="2018-06-11T10:16:00Z">
        <w:r w:rsidDel="00D70CD0">
          <w:delText>s</w:delText>
        </w:r>
      </w:del>
      <w:r>
        <w:t>ervice</w:t>
      </w:r>
      <w:ins w:id="284" w:author="Greg Landry" w:date="2018-06-11T10:16:00Z">
        <w:r w:rsidR="00D70CD0">
          <w:t>.</w:t>
        </w:r>
      </w:ins>
    </w:p>
    <w:p w14:paraId="1F6AAF2A" w14:textId="33EB1C56" w:rsidR="00D5336A" w:rsidRDefault="00D5336A" w:rsidP="0083585C">
      <w:r>
        <w:t>ServiceName – A plain text description of the Service</w:t>
      </w:r>
      <w:ins w:id="285" w:author="Greg Landry" w:date="2018-06-11T10:16:00Z">
        <w:r w:rsidR="00D70CD0">
          <w:t>.</w:t>
        </w:r>
      </w:ins>
    </w:p>
    <w:p w14:paraId="6A2C3BDE" w14:textId="606C993C" w:rsidR="008D5948" w:rsidRPr="0083585C" w:rsidRDefault="008D5948" w:rsidP="0083585C">
      <w:r>
        <w:lastRenderedPageBreak/>
        <w:t xml:space="preserve">The </w:t>
      </w:r>
      <w:ins w:id="286" w:author="Greg Landry" w:date="2018-06-11T10:17:00Z">
        <w:r w:rsidR="00D70CD0">
          <w:t>SDP</w:t>
        </w:r>
      </w:ins>
      <w:del w:id="287" w:author="Greg Landry" w:date="2018-06-11T10:16:00Z">
        <w:r w:rsidDel="00D70CD0">
          <w:delText>p</w:delText>
        </w:r>
      </w:del>
      <w:del w:id="288" w:author="Greg Landry" w:date="2018-06-11T10:17:00Z">
        <w:r w:rsidDel="00D70CD0">
          <w:delText>rotocol</w:delText>
        </w:r>
      </w:del>
      <w:r>
        <w:t xml:space="preserve"> provides </w:t>
      </w:r>
      <w:ins w:id="289" w:author="Greg Landry" w:date="2018-06-11T10:17:00Z">
        <w:r w:rsidR="00D70CD0">
          <w:t xml:space="preserve">the means </w:t>
        </w:r>
      </w:ins>
      <w:r>
        <w:t xml:space="preserve">for the Client to Search for Services and </w:t>
      </w:r>
      <w:del w:id="290" w:author="Greg Landry" w:date="2018-06-11T14:45:00Z">
        <w:r w:rsidDel="006D1524">
          <w:delText>Attributes, and</w:delText>
        </w:r>
      </w:del>
      <w:ins w:id="291" w:author="Greg Landry" w:date="2018-06-11T14:45:00Z">
        <w:r w:rsidR="006D1524">
          <w:t>Attributes and</w:t>
        </w:r>
      </w:ins>
      <w:r>
        <w:t xml:space="preserve"> request the values of the same.</w:t>
      </w:r>
    </w:p>
    <w:p w14:paraId="2BFF179C" w14:textId="008EF5BB" w:rsidR="000A6446" w:rsidRDefault="00A9263E" w:rsidP="00EE2197">
      <w:pPr>
        <w:pStyle w:val="Heading1"/>
      </w:pPr>
      <w:bookmarkStart w:id="292" w:name="_Toc516492181"/>
      <w:bookmarkStart w:id="293" w:name="_Ref516492342"/>
      <w:r>
        <w:t>L2CAP</w:t>
      </w:r>
      <w:r w:rsidR="00B4538F">
        <w:t>, RFCOMM &amp;</w:t>
      </w:r>
      <w:r w:rsidR="00F0602D">
        <w:t xml:space="preserve"> t</w:t>
      </w:r>
      <w:r>
        <w:t>he S</w:t>
      </w:r>
      <w:r w:rsidR="00B4538F">
        <w:t>erial Port Profile</w:t>
      </w:r>
      <w:ins w:id="294" w:author="Greg Landry" w:date="2018-06-11T14:45:00Z">
        <w:r w:rsidR="006D1524">
          <w:softHyphen/>
        </w:r>
        <w:r w:rsidR="006D1524">
          <w:softHyphen/>
        </w:r>
        <w:r w:rsidR="006D1524">
          <w:softHyphen/>
        </w:r>
      </w:ins>
      <w:bookmarkEnd w:id="292"/>
      <w:bookmarkEnd w:id="293"/>
    </w:p>
    <w:p w14:paraId="1C545899" w14:textId="55460502" w:rsidR="00F0602D" w:rsidRDefault="00F0602D" w:rsidP="00F0602D">
      <w:r>
        <w:t>The Bluetooth Classic system has a stack of software and hardware built i</w:t>
      </w:r>
      <w:r w:rsidR="001B5DCC">
        <w:t>nto it.  For the purposes of this</w:t>
      </w:r>
      <w:r>
        <w:t xml:space="preserve"> simple Bluetooth Classic example, three block</w:t>
      </w:r>
      <w:r w:rsidR="00F9156C">
        <w:t>s</w:t>
      </w:r>
      <w:r>
        <w:t xml:space="preserve"> in the Host are relevant</w:t>
      </w:r>
      <w:ins w:id="295" w:author="Greg Landry" w:date="2018-06-11T10:17:00Z">
        <w:r w:rsidR="00EF52C7">
          <w:t>:</w:t>
        </w:r>
      </w:ins>
      <w:del w:id="296" w:author="Greg Landry" w:date="2018-06-11T10:17:00Z">
        <w:r w:rsidDel="00EF52C7">
          <w:delText>,</w:delText>
        </w:r>
      </w:del>
      <w:r>
        <w:t xml:space="preserve"> L2CAP, RFCOMM and the Serial Port </w:t>
      </w:r>
      <w:r w:rsidR="00B4538F">
        <w:t>Profile</w:t>
      </w:r>
      <w:r>
        <w:t>.</w:t>
      </w:r>
    </w:p>
    <w:p w14:paraId="33FC4D3C" w14:textId="712BCB77" w:rsidR="00F0602D" w:rsidRPr="00F0602D" w:rsidRDefault="00F0602D" w:rsidP="00F0602D">
      <w:r>
        <w:t>You can see the three blocks in this simplified diagram of the Stack.</w:t>
      </w:r>
    </w:p>
    <w:p w14:paraId="5E0AF378" w14:textId="310DB69B" w:rsidR="009D5E32" w:rsidRPr="009D5E32" w:rsidRDefault="009E2BA5" w:rsidP="009D5E32">
      <w:ins w:id="297" w:author="Greg Landry" w:date="2018-06-11T17:15:00Z">
        <w:r w:rsidRPr="009E2BA5">
          <w:rPr>
            <w:noProof/>
          </w:rPr>
          <w:drawing>
            <wp:inline distT="0" distB="0" distL="0" distR="0" wp14:anchorId="7623366A" wp14:editId="0C13E7A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6450"/>
                      </a:xfrm>
                      <a:prstGeom prst="rect">
                        <a:avLst/>
                      </a:prstGeom>
                    </pic:spPr>
                  </pic:pic>
                </a:graphicData>
              </a:graphic>
            </wp:inline>
          </w:drawing>
        </w:r>
      </w:ins>
      <w:del w:id="298" w:author="Greg Landry" w:date="2018-06-11T17:15:00Z">
        <w:r w:rsidR="00F0602D" w:rsidRPr="00F0602D" w:rsidDel="009E2BA5">
          <w:rPr>
            <w:noProof/>
          </w:rPr>
          <w:drawing>
            <wp:inline distT="0" distB="0" distL="0" distR="0" wp14:anchorId="4924A745" wp14:editId="0DA84517">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del>
    </w:p>
    <w:p w14:paraId="6B71F89B" w14:textId="5B5D581B" w:rsidR="00BA1161" w:rsidRDefault="00BA1161" w:rsidP="00EE2197">
      <w:pPr>
        <w:pStyle w:val="Heading2"/>
      </w:pPr>
      <w:bookmarkStart w:id="299" w:name="_Toc516492182"/>
      <w:r>
        <w:t>L2CAP</w:t>
      </w:r>
      <w:bookmarkEnd w:id="299"/>
    </w:p>
    <w:p w14:paraId="35E403EA" w14:textId="4AEA3F0A" w:rsidR="00AB5EC7" w:rsidRDefault="00AB5EC7" w:rsidP="00AB5EC7">
      <w:commentRangeStart w:id="300"/>
      <w:r>
        <w:t xml:space="preserve">L2CAP is an </w:t>
      </w:r>
      <w:r w:rsidR="003477DB">
        <w:t>a</w:t>
      </w:r>
      <w:r>
        <w:t>cronym that stands for Logical Link</w:t>
      </w:r>
      <w:r w:rsidR="003477DB">
        <w:t xml:space="preserve"> Control and Adaptation-layer Protocol.  L2CAP has one main function in the system</w:t>
      </w:r>
      <w:ins w:id="301" w:author="Greg Landry" w:date="2018-06-11T11:09:00Z">
        <w:r w:rsidR="003D224C">
          <w:t>:</w:t>
        </w:r>
      </w:ins>
      <w:del w:id="302" w:author="Greg Landry" w:date="2018-06-11T11:09:00Z">
        <w:r w:rsidR="003477DB" w:rsidDel="003D224C">
          <w:delText>.</w:delText>
        </w:r>
      </w:del>
      <w:r w:rsidR="003477DB">
        <w:t xml:space="preserve"> </w:t>
      </w:r>
      <w:del w:id="303" w:author="Greg Landry" w:date="2018-06-11T11:09:00Z">
        <w:r w:rsidR="003477DB" w:rsidDel="003D224C">
          <w:delText xml:space="preserve"> Specifically,</w:delText>
        </w:r>
      </w:del>
      <w:del w:id="304" w:author="Greg Landry" w:date="2018-06-11T11:10:00Z">
        <w:r w:rsidR="003477DB" w:rsidDel="003D224C">
          <w:delText xml:space="preserve"> </w:delText>
        </w:r>
      </w:del>
      <w:r w:rsidR="003477DB">
        <w:t xml:space="preserve">it serves as a data packet multiplexor that lets you have </w:t>
      </w:r>
      <w:del w:id="305" w:author="Greg Landry" w:date="2018-06-11T11:10:00Z">
        <w:r w:rsidR="001B5DCC" w:rsidDel="003D224C">
          <w:delText xml:space="preserve">streamed </w:delText>
        </w:r>
      </w:del>
      <w:r w:rsidR="003477DB">
        <w:t xml:space="preserve">multiple </w:t>
      </w:r>
      <w:ins w:id="306" w:author="Greg Landry" w:date="2018-06-11T11:10:00Z">
        <w:r w:rsidR="003D224C">
          <w:t xml:space="preserve">streamed </w:t>
        </w:r>
      </w:ins>
      <w:r w:rsidR="003477DB">
        <w:t xml:space="preserve">connections from the higher level going into one </w:t>
      </w:r>
      <w:r w:rsidR="001B5DCC">
        <w:t>interlaced set</w:t>
      </w:r>
      <w:r w:rsidR="003477DB">
        <w:t xml:space="preserve"> of packets going out the Radio.  It obviously </w:t>
      </w:r>
      <w:r w:rsidR="001B5DCC">
        <w:t>implements</w:t>
      </w:r>
      <w:r w:rsidR="003477DB">
        <w:t xml:space="preserve"> the de-multiplexor function as well, taking a single stream of </w:t>
      </w:r>
      <w:ins w:id="307" w:author="Greg Landry" w:date="2018-06-11T11:10:00Z">
        <w:r w:rsidR="003D224C">
          <w:t xml:space="preserve">interlaced </w:t>
        </w:r>
      </w:ins>
      <w:r w:rsidR="001B5DCC">
        <w:t>packets</w:t>
      </w:r>
      <w:r w:rsidR="003477DB">
        <w:t xml:space="preserve"> and turning it back into complete </w:t>
      </w:r>
      <w:r w:rsidR="001B5DCC">
        <w:t>streams</w:t>
      </w:r>
      <w:r w:rsidR="003477DB">
        <w:t xml:space="preserve"> on the other side of the link.</w:t>
      </w:r>
      <w:commentRangeEnd w:id="300"/>
      <w:r w:rsidR="003D224C">
        <w:rPr>
          <w:rStyle w:val="CommentReference"/>
        </w:rPr>
        <w:commentReference w:id="300"/>
      </w:r>
    </w:p>
    <w:p w14:paraId="12E1CA55" w14:textId="34B35C2A" w:rsidR="003477DB" w:rsidRDefault="001B5DCC" w:rsidP="00AB5EC7">
      <w:r>
        <w:t>The L2CAP divides up the streams of data into L2CAP Channels that:</w:t>
      </w:r>
    </w:p>
    <w:p w14:paraId="7B1BD7BF" w14:textId="19D0627E" w:rsidR="003477DB" w:rsidRDefault="003477DB" w:rsidP="00EE2197">
      <w:pPr>
        <w:pStyle w:val="ListParagraph"/>
        <w:numPr>
          <w:ilvl w:val="0"/>
          <w:numId w:val="5"/>
        </w:numPr>
      </w:pPr>
      <w:r>
        <w:t xml:space="preserve">Divides up </w:t>
      </w:r>
      <w:r w:rsidR="001B5DCC">
        <w:t>streams of data</w:t>
      </w:r>
      <w:r>
        <w:t xml:space="preserve"> into smaller packets that will fit through the Radio</w:t>
      </w:r>
    </w:p>
    <w:p w14:paraId="6E6A9A9F" w14:textId="383E3E04" w:rsidR="003477DB" w:rsidRDefault="003477DB" w:rsidP="00EE2197">
      <w:pPr>
        <w:pStyle w:val="ListParagraph"/>
        <w:numPr>
          <w:ilvl w:val="0"/>
          <w:numId w:val="5"/>
        </w:numPr>
      </w:pPr>
      <w:r>
        <w:t>Provides quality of service to each of the L2CAP channels</w:t>
      </w:r>
    </w:p>
    <w:p w14:paraId="7BEC8109" w14:textId="342997C8" w:rsidR="003B39BB" w:rsidRDefault="003B39BB" w:rsidP="00EE2197">
      <w:pPr>
        <w:pStyle w:val="ListParagraph"/>
        <w:numPr>
          <w:ilvl w:val="0"/>
          <w:numId w:val="5"/>
        </w:numPr>
      </w:pPr>
      <w:r>
        <w:t>Provide flow control</w:t>
      </w:r>
    </w:p>
    <w:p w14:paraId="09880725" w14:textId="46EBFA54" w:rsidR="00BA1161" w:rsidRDefault="00BA1161" w:rsidP="00EE2197">
      <w:pPr>
        <w:pStyle w:val="Heading2"/>
      </w:pPr>
      <w:bookmarkStart w:id="308" w:name="_Toc516492183"/>
      <w:r>
        <w:lastRenderedPageBreak/>
        <w:t>RFCOMM</w:t>
      </w:r>
      <w:bookmarkEnd w:id="308"/>
    </w:p>
    <w:p w14:paraId="79300796" w14:textId="7A2BE7F4" w:rsidR="00312DFD" w:rsidRDefault="00DE58AC" w:rsidP="00312DFD">
      <w:r>
        <w:t xml:space="preserve">RFCOMM </w:t>
      </w:r>
      <w:r w:rsidR="00F9156C">
        <w:t xml:space="preserve">was built as </w:t>
      </w:r>
      <w:r>
        <w:t xml:space="preserve">a wired RS232 replacement protocol.  </w:t>
      </w:r>
      <w:del w:id="309" w:author="Greg Landry" w:date="2018-06-11T11:12:00Z">
        <w:r w:rsidR="006D2AA7" w:rsidDel="003D224C">
          <w:delText>The protocol</w:delText>
        </w:r>
      </w:del>
      <w:ins w:id="310" w:author="Greg Landry" w:date="2018-06-11T11:12:00Z">
        <w:r w:rsidR="003D224C">
          <w:t>It</w:t>
        </w:r>
      </w:ins>
      <w:r w:rsidR="006D2AA7">
        <w:t xml:space="preserve"> support</w:t>
      </w:r>
      <w:ins w:id="311" w:author="Greg Landry" w:date="2018-06-11T11:12:00Z">
        <w:r w:rsidR="003D224C">
          <w:t>s</w:t>
        </w:r>
      </w:ins>
      <w:r w:rsidR="006D2AA7">
        <w:t xml:space="preserve"> all the normal wires for a serial port includ</w:t>
      </w:r>
      <w:del w:id="312" w:author="Greg Landry" w:date="2018-06-11T11:12:00Z">
        <w:r w:rsidR="006D2AA7" w:rsidDel="003D224C">
          <w:delText>e</w:delText>
        </w:r>
      </w:del>
      <w:ins w:id="313" w:author="Greg Landry" w:date="2018-06-11T11:12:00Z">
        <w:r w:rsidR="003D224C">
          <w:t>ing</w:t>
        </w:r>
      </w:ins>
      <w:r w:rsidR="006D2AA7">
        <w:t xml:space="preserve"> Rx, Tx, CTS, RTS, DSR, DTR, CD and Ri.  Depending on the implementation, RFCOMM </w:t>
      </w:r>
      <w:r>
        <w:t>gives you up to 6</w:t>
      </w:r>
      <w:r w:rsidR="006D2AA7">
        <w:t>0</w:t>
      </w:r>
      <w:r>
        <w:t xml:space="preserve"> </w:t>
      </w:r>
      <w:r w:rsidR="00E0043D">
        <w:t>Server C</w:t>
      </w:r>
      <w:r>
        <w:t xml:space="preserve">hannels of </w:t>
      </w:r>
      <w:r w:rsidR="001B5DCC">
        <w:t>stream</w:t>
      </w:r>
      <w:r>
        <w:t xml:space="preserve">s of serial data.  </w:t>
      </w:r>
      <w:r w:rsidR="006D2AA7">
        <w:t>The protocol</w:t>
      </w:r>
      <w:r>
        <w:t xml:space="preserve"> </w:t>
      </w:r>
      <w:r w:rsidR="001B5DCC">
        <w:t>is built on top of</w:t>
      </w:r>
      <w:del w:id="314" w:author="Greg Landry" w:date="2018-06-11T11:12:00Z">
        <w:r w:rsidR="001B5DCC" w:rsidDel="003D224C">
          <w:delText xml:space="preserve"> the</w:delText>
        </w:r>
      </w:del>
      <w:r w:rsidR="001B5DCC">
        <w:t xml:space="preserve"> L2CAP (a </w:t>
      </w:r>
      <w:del w:id="315" w:author="Greg Landry" w:date="2018-06-11T11:13:00Z">
        <w:r w:rsidR="001B5DCC" w:rsidDel="003D224C">
          <w:delText>packet based</w:delText>
        </w:r>
      </w:del>
      <w:ins w:id="316" w:author="Greg Landry" w:date="2018-06-11T11:13:00Z">
        <w:r w:rsidR="003D224C">
          <w:t>packet-based</w:t>
        </w:r>
      </w:ins>
      <w:r w:rsidR="001B5DCC">
        <w:t xml:space="preserve"> system).</w:t>
      </w:r>
      <w:r w:rsidR="00F9156C">
        <w:t xml:space="preserve">  It appears to the Application developer with </w:t>
      </w:r>
      <w:ins w:id="317" w:author="Greg Landry" w:date="2018-06-11T11:12:00Z">
        <w:r w:rsidR="003D224C">
          <w:t xml:space="preserve">an </w:t>
        </w:r>
      </w:ins>
      <w:r w:rsidR="00F9156C">
        <w:t>API</w:t>
      </w:r>
      <w:del w:id="318" w:author="Greg Landry" w:date="2018-06-11T11:12:00Z">
        <w:r w:rsidR="00F9156C" w:rsidDel="003D224C">
          <w:delText>s</w:delText>
        </w:r>
      </w:del>
      <w:r w:rsidR="00F9156C">
        <w:t xml:space="preserve"> that</w:t>
      </w:r>
      <w:ins w:id="319" w:author="Greg Landry" w:date="2018-06-11T11:13:00Z">
        <w:r w:rsidR="003D224C">
          <w:t xml:space="preserve"> makes it</w:t>
        </w:r>
      </w:ins>
      <w:r w:rsidR="00F9156C">
        <w:t xml:space="preserve"> look like a UART.</w:t>
      </w:r>
    </w:p>
    <w:p w14:paraId="6A86D088" w14:textId="77777777" w:rsidR="001B5DCC" w:rsidRPr="00312DFD" w:rsidRDefault="001B5DCC" w:rsidP="00312DFD"/>
    <w:p w14:paraId="4286C2CD" w14:textId="0387560B" w:rsidR="00BA1161" w:rsidRDefault="00BA1161" w:rsidP="00EE2197">
      <w:pPr>
        <w:pStyle w:val="Heading2"/>
      </w:pPr>
      <w:bookmarkStart w:id="320" w:name="_Toc516492184"/>
      <w:r>
        <w:t>Serial Port Pro</w:t>
      </w:r>
      <w:r w:rsidR="00150A73">
        <w:t>file</w:t>
      </w:r>
      <w:bookmarkEnd w:id="320"/>
    </w:p>
    <w:p w14:paraId="36EED5A8" w14:textId="1A7FF22F" w:rsidR="00150A73" w:rsidRDefault="00150A73" w:rsidP="00150A73">
      <w:pPr>
        <w:rPr>
          <w:ins w:id="321" w:author="Greg Landry" w:date="2018-06-11T16:59:00Z"/>
        </w:rPr>
      </w:pPr>
      <w:r>
        <w:t xml:space="preserve">The Serial Port Profile specifies all the </w:t>
      </w:r>
      <w:r w:rsidR="002C4D6E">
        <w:t>protocols and procedures</w:t>
      </w:r>
      <w:r>
        <w:t xml:space="preserve"> required to </w:t>
      </w:r>
      <w:r w:rsidR="002A71F2">
        <w:t>setup, d</w:t>
      </w:r>
      <w:r>
        <w:t xml:space="preserve">iscover and </w:t>
      </w:r>
      <w:r w:rsidR="002A71F2">
        <w:t>connect two virtual serial port</w:t>
      </w:r>
      <w:ins w:id="322" w:author="Greg Landry" w:date="2018-06-11T11:13:00Z">
        <w:r w:rsidR="003D224C">
          <w:t>s</w:t>
        </w:r>
      </w:ins>
      <w:r w:rsidR="002A71F2">
        <w:t xml:space="preserve"> over an RFCOMM connection.</w:t>
      </w:r>
    </w:p>
    <w:p w14:paraId="397AC207" w14:textId="4F86B360" w:rsidR="00011685" w:rsidRPr="00150A73" w:rsidRDefault="00011685" w:rsidP="00150A73">
      <w:ins w:id="323" w:author="Greg Landry" w:date="2018-06-11T16:59:00Z">
        <w:r>
          <w:t xml:space="preserve">FYI, for iOS devices, the SPP is locked so it is only usable for MFi </w:t>
        </w:r>
      </w:ins>
      <w:ins w:id="324" w:author="Greg Landry" w:date="2018-06-11T17:00:00Z">
        <w:r>
          <w:t>license holders. Their implementation is called iAP2.</w:t>
        </w:r>
      </w:ins>
    </w:p>
    <w:p w14:paraId="746EF552" w14:textId="5FC6339D" w:rsidR="00F13174" w:rsidRDefault="00F13174" w:rsidP="00EE2197">
      <w:pPr>
        <w:pStyle w:val="Heading1"/>
      </w:pPr>
      <w:bookmarkStart w:id="325" w:name="_Ref516393423"/>
      <w:bookmarkStart w:id="326" w:name="_Toc516492185"/>
      <w:r>
        <w:t>WICED Bluetooth Designer</w:t>
      </w:r>
      <w:bookmarkEnd w:id="325"/>
      <w:bookmarkEnd w:id="326"/>
    </w:p>
    <w:p w14:paraId="053F243E" w14:textId="26C899C7" w:rsidR="002C4D6E" w:rsidRDefault="002C4D6E" w:rsidP="002C4D6E">
      <w:r>
        <w:t>As with BLE, WICED Bluetooth Designer can be used to help you create a WICED Bluetooth Classic Project.  Specifically, it will help you:</w:t>
      </w:r>
    </w:p>
    <w:p w14:paraId="5AC3FBCC" w14:textId="5ECF2320" w:rsidR="002C4D6E" w:rsidRDefault="002C4D6E" w:rsidP="002C4D6E">
      <w:pPr>
        <w:pStyle w:val="ListParagraph"/>
        <w:numPr>
          <w:ilvl w:val="0"/>
          <w:numId w:val="10"/>
        </w:numPr>
      </w:pPr>
      <w:r>
        <w:t>Make a template project with all the required files</w:t>
      </w:r>
    </w:p>
    <w:p w14:paraId="7FA949DE" w14:textId="79FF85FC" w:rsidR="002C4D6E" w:rsidRDefault="002C4D6E" w:rsidP="002C4D6E">
      <w:pPr>
        <w:pStyle w:val="ListParagraph"/>
        <w:numPr>
          <w:ilvl w:val="0"/>
          <w:numId w:val="10"/>
        </w:numPr>
      </w:pPr>
      <w:r>
        <w:t>Create the SDP Database</w:t>
      </w:r>
    </w:p>
    <w:p w14:paraId="4EC85AEE" w14:textId="775532A0" w:rsidR="00D508EE" w:rsidRDefault="00D508EE" w:rsidP="002C4D6E">
      <w:pPr>
        <w:pStyle w:val="ListParagraph"/>
        <w:numPr>
          <w:ilvl w:val="0"/>
          <w:numId w:val="10"/>
        </w:numPr>
      </w:pPr>
      <w:r>
        <w:t>Create a Make Target</w:t>
      </w:r>
    </w:p>
    <w:p w14:paraId="7E22F9F9" w14:textId="417A55AD" w:rsidR="002C4D6E" w:rsidRDefault="002C4D6E" w:rsidP="002C4D6E">
      <w:r>
        <w:t>To run the tool</w:t>
      </w:r>
      <w:ins w:id="327" w:author="Greg Landry" w:date="2018-06-11T11:13:00Z">
        <w:r w:rsidR="003B37BE">
          <w:t>,</w:t>
        </w:r>
      </w:ins>
      <w:r w:rsidR="00D508EE">
        <w:t xml:space="preserve"> go to File </w:t>
      </w:r>
      <w:r w:rsidR="00D508EE">
        <w:sym w:font="Wingdings" w:char="F0E0"/>
      </w:r>
      <w:r w:rsidR="00D508EE">
        <w:t xml:space="preserve"> New </w:t>
      </w:r>
      <w:r w:rsidR="00D508EE">
        <w:sym w:font="Wingdings" w:char="F0E0"/>
      </w:r>
      <w:r w:rsidR="00D508EE">
        <w:t xml:space="preserve"> WICED Bluetooth Designer</w:t>
      </w:r>
    </w:p>
    <w:p w14:paraId="08502FD1" w14:textId="0EEE4337" w:rsidR="002F2390" w:rsidRDefault="002F2390">
      <w:r w:rsidRPr="002F2390">
        <w:rPr>
          <w:noProof/>
        </w:rPr>
        <w:drawing>
          <wp:inline distT="0" distB="0" distL="0" distR="0" wp14:anchorId="65953DAA" wp14:editId="26026415">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6435"/>
                    </a:xfrm>
                    <a:prstGeom prst="rect">
                      <a:avLst/>
                    </a:prstGeom>
                  </pic:spPr>
                </pic:pic>
              </a:graphicData>
            </a:graphic>
          </wp:inline>
        </w:drawing>
      </w:r>
    </w:p>
    <w:p w14:paraId="365CC546" w14:textId="77777777" w:rsidR="00D508EE" w:rsidRDefault="00D508EE" w:rsidP="002C4D6E"/>
    <w:p w14:paraId="2008DB88" w14:textId="2BFC985A" w:rsidR="00D508EE" w:rsidRDefault="00D508EE" w:rsidP="002C4D6E">
      <w:r>
        <w:t xml:space="preserve">Give your project a name, in this case </w:t>
      </w:r>
      <w:ins w:id="328" w:author="Greg Landry" w:date="2018-06-11T11:13:00Z">
        <w:r w:rsidR="003B37BE">
          <w:t>I call it "</w:t>
        </w:r>
      </w:ins>
      <w:r>
        <w:t>TestClassicSpp</w:t>
      </w:r>
      <w:ins w:id="329" w:author="Greg Landry" w:date="2018-06-11T11:14:00Z">
        <w:r w:rsidR="003B37BE">
          <w:t>"</w:t>
        </w:r>
      </w:ins>
      <w:r>
        <w:t>.</w:t>
      </w:r>
    </w:p>
    <w:p w14:paraId="0EDAC6BA" w14:textId="77777777" w:rsidR="00D508EE" w:rsidRDefault="00D508EE" w:rsidP="002C4D6E"/>
    <w:p w14:paraId="44C652CB" w14:textId="311D6B7F" w:rsidR="002F2390" w:rsidRDefault="003675BB">
      <w:r w:rsidRPr="003675BB">
        <w:rPr>
          <w:noProof/>
        </w:rPr>
        <w:drawing>
          <wp:inline distT="0" distB="0" distL="0" distR="0" wp14:anchorId="50B1AE51" wp14:editId="1FE5F5EC">
            <wp:extent cx="5943600" cy="567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70550"/>
                    </a:xfrm>
                    <a:prstGeom prst="rect">
                      <a:avLst/>
                    </a:prstGeom>
                  </pic:spPr>
                </pic:pic>
              </a:graphicData>
            </a:graphic>
          </wp:inline>
        </w:drawing>
      </w:r>
    </w:p>
    <w:p w14:paraId="1F6E90E2" w14:textId="343C5633" w:rsidR="00EB0175" w:rsidRDefault="00D508EE">
      <w:pPr>
        <w:keepNext/>
        <w:pPrChange w:id="330" w:author="Greg Landry" w:date="2018-06-11T11:14:00Z">
          <w:pPr/>
        </w:pPrChange>
      </w:pPr>
      <w:r>
        <w:lastRenderedPageBreak/>
        <w:t>The default setting is</w:t>
      </w:r>
      <w:del w:id="331" w:author="Greg Landry" w:date="2018-06-11T11:14:00Z">
        <w:r w:rsidDel="003B37BE">
          <w:delText xml:space="preserve"> a</w:delText>
        </w:r>
      </w:del>
      <w:r>
        <w:t xml:space="preserve"> Single Mode LE</w:t>
      </w:r>
      <w:ins w:id="332" w:author="Greg Landry" w:date="2018-06-11T11:14:00Z">
        <w:r w:rsidR="003B37BE">
          <w:t xml:space="preserve"> but</w:t>
        </w:r>
      </w:ins>
      <w:del w:id="333" w:author="Greg Landry" w:date="2018-06-11T11:14:00Z">
        <w:r w:rsidDel="003B37BE">
          <w:delText>, however,</w:delText>
        </w:r>
      </w:del>
      <w:r>
        <w:t xml:space="preserve"> we want a Bluetooth Classic BR/EDR project, so change the Bluetooth Mode to “Single Mode BR/EDR”</w:t>
      </w:r>
      <w:ins w:id="334" w:author="Greg Landry" w:date="2018-06-11T11:14:00Z">
        <w:r w:rsidR="003B37BE">
          <w:t>.</w:t>
        </w:r>
      </w:ins>
    </w:p>
    <w:p w14:paraId="6A053933" w14:textId="51FCFB2D" w:rsidR="00EB0175" w:rsidRDefault="003B37BE" w:rsidP="002C4D6E">
      <w:ins w:id="335" w:author="Greg Landry" w:date="2018-06-11T11:15:00Z">
        <w:r>
          <w:rPr>
            <w:noProof/>
          </w:rPr>
          <mc:AlternateContent>
            <mc:Choice Requires="wps">
              <w:drawing>
                <wp:anchor distT="0" distB="0" distL="114300" distR="114300" simplePos="0" relativeHeight="251652608" behindDoc="0" locked="0" layoutInCell="1" allowOverlap="1" wp14:anchorId="713CD51F" wp14:editId="0C5F337A">
                  <wp:simplePos x="0" y="0"/>
                  <wp:positionH relativeFrom="column">
                    <wp:posOffset>124064</wp:posOffset>
                  </wp:positionH>
                  <wp:positionV relativeFrom="paragraph">
                    <wp:posOffset>788013</wp:posOffset>
                  </wp:positionV>
                  <wp:extent cx="2812125" cy="202179"/>
                  <wp:effectExtent l="0" t="0" r="26670" b="26670"/>
                  <wp:wrapNone/>
                  <wp:docPr id="8" name="Rectangle: Rounded Corners 8"/>
                  <wp:cNvGraphicFramePr/>
                  <a:graphic xmlns:a="http://schemas.openxmlformats.org/drawingml/2006/main">
                    <a:graphicData uri="http://schemas.microsoft.com/office/word/2010/wordprocessingShape">
                      <wps:wsp>
                        <wps:cNvSpPr/>
                        <wps:spPr>
                          <a:xfrm>
                            <a:off x="0" y="0"/>
                            <a:ext cx="2812125" cy="2021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E7DD3E" id="Rectangle: Rounded Corners 8" o:spid="_x0000_s1026" style="position:absolute;margin-left:9.75pt;margin-top:62.05pt;width:221.45pt;height:15.9pt;z-index:25165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" filled="f" strokecolor="red" strokeweight="1pt">
                  <v:stroke joinstyle="miter"/>
                </v:roundrect>
              </w:pict>
            </mc:Fallback>
          </mc:AlternateContent>
        </w:r>
      </w:ins>
      <w:r w:rsidR="00EB0175" w:rsidRPr="00EB0175">
        <w:rPr>
          <w:noProof/>
        </w:rPr>
        <w:drawing>
          <wp:inline distT="0" distB="0" distL="0" distR="0" wp14:anchorId="4CF9129F" wp14:editId="3B469275">
            <wp:extent cx="5943600" cy="506793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67935"/>
                    </a:xfrm>
                    <a:prstGeom prst="rect">
                      <a:avLst/>
                    </a:prstGeom>
                  </pic:spPr>
                </pic:pic>
              </a:graphicData>
            </a:graphic>
          </wp:inline>
        </w:drawing>
      </w:r>
    </w:p>
    <w:p w14:paraId="0474D371" w14:textId="7AFF270B" w:rsidR="00EB0175" w:rsidRDefault="00D508EE" w:rsidP="002C4D6E">
      <w:r>
        <w:t>The biggest benefit of the Bluetooth Designer is helping you build the “Service Discovery” database.  Click on the Service Discovery Tab.</w:t>
      </w:r>
    </w:p>
    <w:p w14:paraId="628748C2" w14:textId="2EC86E99" w:rsidR="00D508EE" w:rsidRDefault="00D508EE">
      <w:r w:rsidRPr="00D508EE">
        <w:rPr>
          <w:noProof/>
        </w:rPr>
        <w:drawing>
          <wp:inline distT="0" distB="0" distL="0" distR="0" wp14:anchorId="5A479F60" wp14:editId="1D6D62C1">
            <wp:extent cx="5257800" cy="16383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1638300"/>
                    </a:xfrm>
                    <a:prstGeom prst="rect">
                      <a:avLst/>
                    </a:prstGeom>
                  </pic:spPr>
                </pic:pic>
              </a:graphicData>
            </a:graphic>
          </wp:inline>
        </w:drawing>
      </w:r>
    </w:p>
    <w:p w14:paraId="2989D8C5" w14:textId="3048030B" w:rsidR="00D508EE" w:rsidRDefault="00D508EE" w:rsidP="002C4D6E">
      <w:r>
        <w:lastRenderedPageBreak/>
        <w:t>The SDP database starts with nothing in it.  To add Services to the database, click on the drop</w:t>
      </w:r>
      <w:r w:rsidR="00490C45">
        <w:t>-</w:t>
      </w:r>
      <w:r>
        <w:t>down menu title “Add SDP Service”, pick out the Service you want (in th</w:t>
      </w:r>
      <w:ins w:id="336" w:author="Greg Landry" w:date="2018-06-11T11:15:00Z">
        <w:r w:rsidR="003B37BE">
          <w:t>is</w:t>
        </w:r>
      </w:ins>
      <w:del w:id="337" w:author="Greg Landry" w:date="2018-06-11T11:15:00Z">
        <w:r w:rsidDel="003B37BE">
          <w:delText>e</w:delText>
        </w:r>
      </w:del>
      <w:r>
        <w:t xml:space="preserve"> case</w:t>
      </w:r>
      <w:ins w:id="338" w:author="Greg Landry" w:date="2018-06-11T11:15:00Z">
        <w:r w:rsidR="003B37BE">
          <w:t>,</w:t>
        </w:r>
      </w:ins>
      <w:r>
        <w:t xml:space="preserve"> Serial Port) then press the “+”</w:t>
      </w:r>
      <w:ins w:id="339" w:author="Greg Landry" w:date="2018-06-11T11:15:00Z">
        <w:r w:rsidR="003B37BE">
          <w:t>.</w:t>
        </w:r>
      </w:ins>
    </w:p>
    <w:p w14:paraId="54E87213" w14:textId="5E5DA370" w:rsidR="00C32436" w:rsidRDefault="00C32436" w:rsidP="002C4D6E">
      <w:r w:rsidRPr="00C32436">
        <w:rPr>
          <w:noProof/>
        </w:rPr>
        <w:drawing>
          <wp:inline distT="0" distB="0" distL="0" distR="0" wp14:anchorId="4953DD6C" wp14:editId="08724E33">
            <wp:extent cx="5943600" cy="153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1620"/>
                    </a:xfrm>
                    <a:prstGeom prst="rect">
                      <a:avLst/>
                    </a:prstGeom>
                  </pic:spPr>
                </pic:pic>
              </a:graphicData>
            </a:graphic>
          </wp:inline>
        </w:drawing>
      </w:r>
    </w:p>
    <w:p w14:paraId="2943121F" w14:textId="391EA325" w:rsidR="00C32436" w:rsidRDefault="00D508EE">
      <w:pPr>
        <w:keepNext/>
        <w:pPrChange w:id="340" w:author="Greg Landry" w:date="2018-06-11T11:16:00Z">
          <w:pPr/>
        </w:pPrChange>
      </w:pPr>
      <w:r>
        <w:t xml:space="preserve">Now the SDP Database (which is in the window titled SDP Services) has the Serial Port and </w:t>
      </w:r>
      <w:r w:rsidR="007521FF">
        <w:t>all</w:t>
      </w:r>
      <w:r>
        <w:t xml:space="preserve"> the other stuff you</w:t>
      </w:r>
      <w:r w:rsidR="007521FF">
        <w:t xml:space="preserve"> need to go with it.  </w:t>
      </w:r>
      <w:del w:id="341" w:author="Greg Landry" w:date="2018-06-11T11:16:00Z">
        <w:r w:rsidR="007521FF" w:rsidDel="003B37BE">
          <w:delText>T</w:delText>
        </w:r>
        <w:r w:rsidDel="003B37BE">
          <w:delText>o see all of that you need to c</w:delText>
        </w:r>
      </w:del>
      <w:ins w:id="342" w:author="Greg Landry" w:date="2018-06-11T11:16:00Z">
        <w:r w:rsidR="003B37BE">
          <w:t>C</w:t>
        </w:r>
      </w:ins>
      <w:r>
        <w:t>lick on the Arrow to the left of “Serial Port” to expand the Attributes.</w:t>
      </w:r>
    </w:p>
    <w:p w14:paraId="2718BC87" w14:textId="028E225C" w:rsidR="00C32436" w:rsidRDefault="00171CC3">
      <w:r w:rsidRPr="00171CC3">
        <w:rPr>
          <w:noProof/>
        </w:rPr>
        <w:drawing>
          <wp:inline distT="0" distB="0" distL="0" distR="0" wp14:anchorId="5545289D" wp14:editId="242EA3F7">
            <wp:extent cx="4012743" cy="2378597"/>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440"/>
                    <a:stretch/>
                  </pic:blipFill>
                  <pic:spPr bwMode="auto">
                    <a:xfrm>
                      <a:off x="0" y="0"/>
                      <a:ext cx="4013200" cy="2378868"/>
                    </a:xfrm>
                    <a:prstGeom prst="rect">
                      <a:avLst/>
                    </a:prstGeom>
                    <a:ln>
                      <a:noFill/>
                    </a:ln>
                    <a:extLst>
                      <a:ext uri="{53640926-AAD7-44D8-BBD7-CCE9431645EC}">
                        <a14:shadowObscured xmlns:a14="http://schemas.microsoft.com/office/drawing/2010/main"/>
                      </a:ext>
                    </a:extLst>
                  </pic:spPr>
                </pic:pic>
              </a:graphicData>
            </a:graphic>
          </wp:inline>
        </w:drawing>
      </w:r>
      <w:ins w:id="343" w:author="Greg Landry" w:date="2018-06-11T11:17:00Z">
        <w:r w:rsidR="003B37BE">
          <w:softHyphen/>
        </w:r>
        <w:r w:rsidR="003B37BE">
          <w:softHyphen/>
        </w:r>
      </w:ins>
    </w:p>
    <w:p w14:paraId="06B0423A" w14:textId="1177C538" w:rsidR="00F335EA" w:rsidDel="003B37BE" w:rsidRDefault="00F335EA">
      <w:pPr>
        <w:keepNext/>
        <w:rPr>
          <w:del w:id="344" w:author="Greg Landry" w:date="2018-06-11T11:17:00Z"/>
        </w:rPr>
        <w:pPrChange w:id="345" w:author="Greg Landry" w:date="2018-06-11T11:17:00Z">
          <w:pPr/>
        </w:pPrChange>
      </w:pPr>
      <w:r>
        <w:lastRenderedPageBreak/>
        <w:t>By default</w:t>
      </w:r>
      <w:ins w:id="346" w:author="Greg Landry" w:date="2018-06-11T11:19:00Z">
        <w:r w:rsidR="003B37BE">
          <w:t>,</w:t>
        </w:r>
      </w:ins>
      <w:r>
        <w:t xml:space="preserve"> the Service Name and </w:t>
      </w:r>
      <w:commentRangeStart w:id="347"/>
      <w:r>
        <w:t xml:space="preserve">Browse List </w:t>
      </w:r>
      <w:commentRangeEnd w:id="347"/>
      <w:r w:rsidR="003B37BE">
        <w:rPr>
          <w:rStyle w:val="CommentReference"/>
        </w:rPr>
        <w:commentReference w:id="347"/>
      </w:r>
      <w:r>
        <w:t xml:space="preserve">are not included in the </w:t>
      </w:r>
      <w:del w:id="348" w:author="Greg Landry" w:date="2018-06-11T11:18:00Z">
        <w:r w:rsidDel="003B37BE">
          <w:delText xml:space="preserve">Option </w:delText>
        </w:r>
      </w:del>
      <w:r>
        <w:t>SDP Service Attributes</w:t>
      </w:r>
      <w:del w:id="349" w:author="Greg Landry" w:date="2018-06-11T11:18:00Z">
        <w:r w:rsidDel="003B37BE">
          <w:delText>.</w:delText>
        </w:r>
      </w:del>
      <w:r>
        <w:t xml:space="preserve">. To add them, select </w:t>
      </w:r>
      <w:del w:id="350" w:author="Greg Landry" w:date="2018-06-11T11:18:00Z">
        <w:r w:rsidDel="003B37BE">
          <w:delText xml:space="preserve">from </w:delText>
        </w:r>
      </w:del>
      <w:r>
        <w:t xml:space="preserve">them </w:t>
      </w:r>
      <w:ins w:id="351" w:author="Greg Landry" w:date="2018-06-11T11:18:00Z">
        <w:r w:rsidR="003B37BE">
          <w:t>from</w:t>
        </w:r>
      </w:ins>
      <w:del w:id="352" w:author="Greg Landry" w:date="2018-06-11T11:18:00Z">
        <w:r w:rsidDel="003B37BE">
          <w:delText>on</w:delText>
        </w:r>
      </w:del>
      <w:r>
        <w:t xml:space="preserve"> the “Add Optional SD</w:t>
      </w:r>
      <w:ins w:id="353" w:author="Greg Landry" w:date="2018-06-11T11:20:00Z">
        <w:r w:rsidR="003B37BE">
          <w:t>P</w:t>
        </w:r>
      </w:ins>
      <w:del w:id="354" w:author="Greg Landry" w:date="2018-06-11T11:20:00Z">
        <w:r w:rsidDel="003B37BE">
          <w:delText>L</w:delText>
        </w:r>
      </w:del>
      <w:r>
        <w:t xml:space="preserve"> Service Attribute” menu and press the “+”.  Here I add the “Service Name”</w:t>
      </w:r>
      <w:ins w:id="355" w:author="Greg Landry" w:date="2018-06-11T11:18:00Z">
        <w:r w:rsidR="003B37BE">
          <w:t>:</w:t>
        </w:r>
      </w:ins>
    </w:p>
    <w:p w14:paraId="21C4D0F6" w14:textId="77777777" w:rsidR="006B679E" w:rsidRDefault="006B679E">
      <w:pPr>
        <w:keepNext/>
        <w:pPrChange w:id="356" w:author="Greg Landry" w:date="2018-06-11T11:17:00Z">
          <w:pPr/>
        </w:pPrChange>
      </w:pPr>
    </w:p>
    <w:p w14:paraId="37292EAB" w14:textId="69ED12E7" w:rsidR="00171CC3" w:rsidRDefault="006B679E">
      <w:r w:rsidRPr="006B679E">
        <w:rPr>
          <w:noProof/>
        </w:rPr>
        <w:drawing>
          <wp:inline distT="0" distB="0" distL="0" distR="0" wp14:anchorId="7A3D7D33" wp14:editId="2C54FF5E">
            <wp:extent cx="4165600" cy="191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5600" cy="1917700"/>
                    </a:xfrm>
                    <a:prstGeom prst="rect">
                      <a:avLst/>
                    </a:prstGeom>
                  </pic:spPr>
                </pic:pic>
              </a:graphicData>
            </a:graphic>
          </wp:inline>
        </w:drawing>
      </w:r>
      <w:r w:rsidR="00F335EA">
        <w:br/>
      </w:r>
      <w:del w:id="357" w:author="Greg Landry" w:date="2018-06-11T11:18:00Z">
        <w:r w:rsidR="00F335EA" w:rsidDel="003B37BE">
          <w:delText xml:space="preserve">Then </w:delText>
        </w:r>
      </w:del>
      <w:ins w:id="358" w:author="Greg Landry" w:date="2018-06-11T11:18:00Z">
        <w:r w:rsidR="003B37BE">
          <w:t xml:space="preserve">Next, </w:t>
        </w:r>
      </w:ins>
      <w:r w:rsidR="00F335EA">
        <w:t>I change the name to “SPP Service” by typing in the “Service Name” text box.</w:t>
      </w:r>
    </w:p>
    <w:p w14:paraId="5E270444" w14:textId="6623509D" w:rsidR="003B235A" w:rsidRDefault="003B37BE">
      <w:ins w:id="359" w:author="Greg Landry" w:date="2018-06-11T11:20:00Z">
        <w:r>
          <w:rPr>
            <w:noProof/>
          </w:rPr>
          <mc:AlternateContent>
            <mc:Choice Requires="wps">
              <w:drawing>
                <wp:anchor distT="0" distB="0" distL="114300" distR="114300" simplePos="0" relativeHeight="251645440" behindDoc="0" locked="0" layoutInCell="1" allowOverlap="1" wp14:anchorId="6E49B741" wp14:editId="53D57B4F">
                  <wp:simplePos x="0" y="0"/>
                  <wp:positionH relativeFrom="column">
                    <wp:posOffset>2500131</wp:posOffset>
                  </wp:positionH>
                  <wp:positionV relativeFrom="paragraph">
                    <wp:posOffset>1664696</wp:posOffset>
                  </wp:positionV>
                  <wp:extent cx="2939969" cy="190355"/>
                  <wp:effectExtent l="0" t="0" r="13335" b="19685"/>
                  <wp:wrapNone/>
                  <wp:docPr id="22" name="Rectangle: Rounded Corners 22"/>
                  <wp:cNvGraphicFramePr/>
                  <a:graphic xmlns:a="http://schemas.openxmlformats.org/drawingml/2006/main">
                    <a:graphicData uri="http://schemas.microsoft.com/office/word/2010/wordprocessingShape">
                      <wps:wsp>
                        <wps:cNvSpPr/>
                        <wps:spPr>
                          <a:xfrm>
                            <a:off x="0" y="0"/>
                            <a:ext cx="2939969" cy="1903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25E4F" id="Rectangle: Rounded Corners 22" o:spid="_x0000_s1026" style="position:absolute;margin-left:196.85pt;margin-top:131.1pt;width:231.5pt;height: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" filled="f" strokecolor="red" strokeweight="1pt">
                  <v:stroke joinstyle="miter"/>
                </v:roundrect>
              </w:pict>
            </mc:Fallback>
          </mc:AlternateContent>
        </w:r>
      </w:ins>
      <w:r w:rsidR="003B235A" w:rsidRPr="003B235A">
        <w:rPr>
          <w:noProof/>
        </w:rPr>
        <w:drawing>
          <wp:inline distT="0" distB="0" distL="0" distR="0" wp14:anchorId="6B141690" wp14:editId="3FE86E73">
            <wp:extent cx="5943600" cy="462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29785"/>
                    </a:xfrm>
                    <a:prstGeom prst="rect">
                      <a:avLst/>
                    </a:prstGeom>
                  </pic:spPr>
                </pic:pic>
              </a:graphicData>
            </a:graphic>
          </wp:inline>
        </w:drawing>
      </w:r>
    </w:p>
    <w:p w14:paraId="7AD6AC3C" w14:textId="0F0E71D6" w:rsidR="00F335EA" w:rsidRDefault="00F335EA">
      <w:pPr>
        <w:keepNext/>
        <w:pPrChange w:id="360" w:author="Greg Landry" w:date="2018-06-11T11:21:00Z">
          <w:pPr/>
        </w:pPrChange>
      </w:pPr>
      <w:r>
        <w:lastRenderedPageBreak/>
        <w:t xml:space="preserve">To add the </w:t>
      </w:r>
      <w:ins w:id="361" w:author="Greg Landry" w:date="2018-06-11T11:21:00Z">
        <w:r w:rsidR="003B37BE">
          <w:t xml:space="preserve">Browse List to the </w:t>
        </w:r>
      </w:ins>
      <w:r>
        <w:t>Service</w:t>
      </w:r>
      <w:del w:id="362" w:author="Greg Landry" w:date="2018-06-11T11:21:00Z">
        <w:r w:rsidDel="003B37BE">
          <w:delText xml:space="preserve"> to the Browse List</w:delText>
        </w:r>
      </w:del>
      <w:r>
        <w:t xml:space="preserve">, select “Browse List” from the Optional </w:t>
      </w:r>
      <w:del w:id="363" w:author="Greg Landry" w:date="2018-06-11T11:21:00Z">
        <w:r w:rsidDel="003B37BE">
          <w:delText xml:space="preserve">SDL </w:delText>
        </w:r>
      </w:del>
      <w:ins w:id="364" w:author="Greg Landry" w:date="2018-06-11T11:21:00Z">
        <w:r w:rsidR="003B37BE">
          <w:t xml:space="preserve">SDP </w:t>
        </w:r>
      </w:ins>
      <w:r>
        <w:t>Service Attribute List and press “+”</w:t>
      </w:r>
      <w:ins w:id="365" w:author="Greg Landry" w:date="2018-06-11T11:21:00Z">
        <w:r w:rsidR="003B37BE">
          <w:t>.</w:t>
        </w:r>
      </w:ins>
    </w:p>
    <w:p w14:paraId="76F7BBF6" w14:textId="3706C96A" w:rsidR="003B235A" w:rsidRDefault="003B235A">
      <w:r w:rsidRPr="003B235A">
        <w:rPr>
          <w:noProof/>
        </w:rPr>
        <w:drawing>
          <wp:inline distT="0" distB="0" distL="0" distR="0" wp14:anchorId="1A69C818" wp14:editId="52E20911">
            <wp:extent cx="5943600" cy="4601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01210"/>
                    </a:xfrm>
                    <a:prstGeom prst="rect">
                      <a:avLst/>
                    </a:prstGeom>
                  </pic:spPr>
                </pic:pic>
              </a:graphicData>
            </a:graphic>
          </wp:inline>
        </w:drawing>
      </w:r>
    </w:p>
    <w:p w14:paraId="72B2D5FA" w14:textId="56CF6E9F" w:rsidR="003B235A" w:rsidRDefault="00F335EA">
      <w:pPr>
        <w:keepNext/>
        <w:pPrChange w:id="366" w:author="Greg Landry" w:date="2018-06-11T11:21:00Z">
          <w:pPr/>
        </w:pPrChange>
      </w:pPr>
      <w:r>
        <w:lastRenderedPageBreak/>
        <w:t xml:space="preserve">The next SDP Service that I add to the Database is the Device </w:t>
      </w:r>
      <w:del w:id="367" w:author="Greg Landry" w:date="2018-06-11T11:22:00Z">
        <w:r w:rsidDel="003B37BE">
          <w:delText xml:space="preserve">Name </w:delText>
        </w:r>
      </w:del>
      <w:r>
        <w:t>ID Service.</w:t>
      </w:r>
      <w:ins w:id="368" w:author="Greg Landry" w:date="2018-06-11T16:44:00Z">
        <w:r w:rsidR="001E5E8A">
          <w:t xml:space="preserve"> This contains things like vendor ID, product ID, etc. which you can use to convey information about your device.</w:t>
        </w:r>
      </w:ins>
    </w:p>
    <w:p w14:paraId="4BC26DD6" w14:textId="2620EF90" w:rsidR="003B235A" w:rsidRDefault="003B235A">
      <w:r w:rsidRPr="003B235A">
        <w:rPr>
          <w:noProof/>
        </w:rPr>
        <w:drawing>
          <wp:inline distT="0" distB="0" distL="0" distR="0" wp14:anchorId="589333F7" wp14:editId="4482C278">
            <wp:extent cx="3453164" cy="25219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4089" cy="2529953"/>
                    </a:xfrm>
                    <a:prstGeom prst="rect">
                      <a:avLst/>
                    </a:prstGeom>
                  </pic:spPr>
                </pic:pic>
              </a:graphicData>
            </a:graphic>
          </wp:inline>
        </w:drawing>
      </w:r>
    </w:p>
    <w:p w14:paraId="273CB2BD" w14:textId="3A6964A9" w:rsidR="003B235A" w:rsidRDefault="00F335EA">
      <w:pPr>
        <w:keepNext/>
        <w:pPrChange w:id="369" w:author="Greg Landry" w:date="2018-06-11T11:22:00Z">
          <w:pPr/>
        </w:pPrChange>
      </w:pPr>
      <w:r>
        <w:lastRenderedPageBreak/>
        <w:t xml:space="preserve">After it is added, you can see all </w:t>
      </w:r>
      <w:del w:id="370" w:author="Greg Landry" w:date="2018-06-11T11:22:00Z">
        <w:r w:rsidDel="003B37BE">
          <w:delText xml:space="preserve">of </w:delText>
        </w:r>
      </w:del>
      <w:r>
        <w:t>the Attributes that go with it.</w:t>
      </w:r>
      <w:ins w:id="371" w:author="Greg Landry" w:date="2018-06-11T14:59:00Z">
        <w:r w:rsidR="00790115">
          <w:t xml:space="preserve"> You can change some of the data for the Attributes by clicking on the one you want to modify and then entering the new values. Only certain values are editable.</w:t>
        </w:r>
      </w:ins>
    </w:p>
    <w:p w14:paraId="46D8B79A" w14:textId="53543E57" w:rsidR="003B235A" w:rsidRDefault="003B235A">
      <w:r w:rsidRPr="003B235A">
        <w:rPr>
          <w:noProof/>
        </w:rPr>
        <w:drawing>
          <wp:inline distT="0" distB="0" distL="0" distR="0" wp14:anchorId="505434A3" wp14:editId="676B41A5">
            <wp:extent cx="5943600" cy="461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14545"/>
                    </a:xfrm>
                    <a:prstGeom prst="rect">
                      <a:avLst/>
                    </a:prstGeom>
                  </pic:spPr>
                </pic:pic>
              </a:graphicData>
            </a:graphic>
          </wp:inline>
        </w:drawing>
      </w:r>
    </w:p>
    <w:p w14:paraId="784F7EB9" w14:textId="77777777" w:rsidR="005F643B" w:rsidRDefault="005F643B" w:rsidP="002C4D6E"/>
    <w:p w14:paraId="75FB4C98" w14:textId="3F3DFEA5" w:rsidR="005F643B" w:rsidRDefault="00F335EA">
      <w:pPr>
        <w:keepNext/>
        <w:pPrChange w:id="372" w:author="Greg Landry" w:date="2018-06-11T14:49:00Z">
          <w:pPr/>
        </w:pPrChange>
      </w:pPr>
      <w:r>
        <w:lastRenderedPageBreak/>
        <w:t xml:space="preserve">The last step in the process of </w:t>
      </w:r>
      <w:del w:id="373" w:author="Greg Landry" w:date="2018-06-11T11:23:00Z">
        <w:r w:rsidDel="003B37BE">
          <w:delText xml:space="preserve">making </w:delText>
        </w:r>
      </w:del>
      <w:ins w:id="374" w:author="Greg Landry" w:date="2018-06-11T11:23:00Z">
        <w:r w:rsidR="003B37BE">
          <w:t>generating the</w:t>
        </w:r>
      </w:ins>
      <w:del w:id="375" w:author="Greg Landry" w:date="2018-06-11T11:23:00Z">
        <w:r w:rsidDel="003B37BE">
          <w:delText>a</w:delText>
        </w:r>
      </w:del>
      <w:r>
        <w:t xml:space="preserve"> project is to p</w:t>
      </w:r>
      <w:r w:rsidR="005F643B">
        <w:t xml:space="preserve">ress the Generate </w:t>
      </w:r>
      <w:r>
        <w:t>C</w:t>
      </w:r>
      <w:r w:rsidR="005F643B">
        <w:t>ode</w:t>
      </w:r>
      <w:r>
        <w:t xml:space="preserve"> </w:t>
      </w:r>
      <w:ins w:id="376" w:author="Greg Landry" w:date="2018-06-11T11:23:00Z">
        <w:r w:rsidR="003B37BE">
          <w:t xml:space="preserve">button </w:t>
        </w:r>
      </w:ins>
      <w:r>
        <w:t xml:space="preserve">which will </w:t>
      </w:r>
      <w:ins w:id="377" w:author="Greg Landry" w:date="2018-06-11T11:23:00Z">
        <w:r w:rsidR="003B37BE">
          <w:t>create</w:t>
        </w:r>
      </w:ins>
      <w:del w:id="378" w:author="Greg Landry" w:date="2018-06-11T11:23:00Z">
        <w:r w:rsidDel="003B37BE">
          <w:delText>build you</w:delText>
        </w:r>
      </w:del>
      <w:r>
        <w:t xml:space="preserve"> </w:t>
      </w:r>
      <w:ins w:id="379" w:author="Greg Landry" w:date="2018-06-11T11:24:00Z">
        <w:r w:rsidR="003B37BE">
          <w:t xml:space="preserve">the project with C-code that you will customize later, and it will </w:t>
        </w:r>
      </w:ins>
      <w:del w:id="380" w:author="Greg Landry" w:date="2018-06-11T11:24:00Z">
        <w:r w:rsidDel="003B37BE">
          <w:delText xml:space="preserve">project, </w:delText>
        </w:r>
      </w:del>
      <w:r>
        <w:t>create a make target</w:t>
      </w:r>
      <w:ins w:id="381" w:author="Greg Landry" w:date="2018-06-11T11:24:00Z">
        <w:r w:rsidR="003B37BE">
          <w:t>.</w:t>
        </w:r>
      </w:ins>
      <w:del w:id="382" w:author="Greg Landry" w:date="2018-06-11T11:24:00Z">
        <w:r w:rsidDel="003B37BE">
          <w:delText>, and customize all of the C-Code.</w:delText>
        </w:r>
      </w:del>
    </w:p>
    <w:p w14:paraId="4372277D" w14:textId="485EC925" w:rsidR="005F643B" w:rsidRDefault="003B37BE">
      <w:ins w:id="383" w:author="Greg Landry" w:date="2018-06-11T11:24:00Z">
        <w:r>
          <w:rPr>
            <w:noProof/>
          </w:rPr>
          <mc:AlternateContent>
            <mc:Choice Requires="wps">
              <w:drawing>
                <wp:anchor distT="0" distB="0" distL="114300" distR="114300" simplePos="0" relativeHeight="251653632" behindDoc="0" locked="0" layoutInCell="1" allowOverlap="1" wp14:anchorId="77577C09" wp14:editId="18C23ECB">
                  <wp:simplePos x="0" y="0"/>
                  <wp:positionH relativeFrom="column">
                    <wp:posOffset>246098</wp:posOffset>
                  </wp:positionH>
                  <wp:positionV relativeFrom="paragraph">
                    <wp:posOffset>1726636</wp:posOffset>
                  </wp:positionV>
                  <wp:extent cx="1516662" cy="300942"/>
                  <wp:effectExtent l="0" t="0" r="26670" b="23495"/>
                  <wp:wrapNone/>
                  <wp:docPr id="37" name="Rectangle: Rounded Corners 37"/>
                  <wp:cNvGraphicFramePr/>
                  <a:graphic xmlns:a="http://schemas.openxmlformats.org/drawingml/2006/main">
                    <a:graphicData uri="http://schemas.microsoft.com/office/word/2010/wordprocessingShape">
                      <wps:wsp>
                        <wps:cNvSpPr/>
                        <wps:spPr>
                          <a:xfrm>
                            <a:off x="0" y="0"/>
                            <a:ext cx="1516662"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36A8A" id="Rectangle: Rounded Corners 37" o:spid="_x0000_s1026" style="position:absolute;margin-left:19.4pt;margin-top:135.95pt;width:119.4pt;height:23.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" filled="f" strokecolor="red" strokeweight="1pt">
                  <v:stroke joinstyle="miter"/>
                </v:roundrect>
              </w:pict>
            </mc:Fallback>
          </mc:AlternateContent>
        </w:r>
      </w:ins>
      <w:r w:rsidR="005F643B" w:rsidRPr="005F643B">
        <w:rPr>
          <w:noProof/>
        </w:rPr>
        <w:drawing>
          <wp:inline distT="0" distB="0" distL="0" distR="0" wp14:anchorId="5374CFAE" wp14:editId="6EEFC224">
            <wp:extent cx="4999703" cy="2275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172" cy="2279991"/>
                    </a:xfrm>
                    <a:prstGeom prst="rect">
                      <a:avLst/>
                    </a:prstGeom>
                  </pic:spPr>
                </pic:pic>
              </a:graphicData>
            </a:graphic>
          </wp:inline>
        </w:drawing>
      </w:r>
    </w:p>
    <w:p w14:paraId="09C0B52B" w14:textId="40F2DEC1" w:rsidR="00F335EA" w:rsidRDefault="00F335EA" w:rsidP="002C4D6E">
      <w:r>
        <w:t>Here is the resulting workspace.</w:t>
      </w:r>
    </w:p>
    <w:p w14:paraId="5D45CCB8" w14:textId="4893A8E0" w:rsidR="00346EF4" w:rsidDel="006D1524" w:rsidRDefault="00346EF4">
      <w:pPr>
        <w:rPr>
          <w:del w:id="384" w:author="Greg Landry" w:date="2018-06-11T14:48:00Z"/>
        </w:rPr>
      </w:pPr>
    </w:p>
    <w:p w14:paraId="59CB9A37" w14:textId="6C1F527C" w:rsidR="00346EF4" w:rsidRDefault="00346EF4">
      <w:r w:rsidRPr="00346EF4">
        <w:rPr>
          <w:noProof/>
        </w:rPr>
        <w:drawing>
          <wp:inline distT="0" distB="0" distL="0" distR="0" wp14:anchorId="08AC5044" wp14:editId="7EF7DB75">
            <wp:extent cx="3911600" cy="3264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52"/>
                    <a:stretch/>
                  </pic:blipFill>
                  <pic:spPr bwMode="auto">
                    <a:xfrm>
                      <a:off x="0" y="0"/>
                      <a:ext cx="3911600" cy="3264865"/>
                    </a:xfrm>
                    <a:prstGeom prst="rect">
                      <a:avLst/>
                    </a:prstGeom>
                    <a:ln>
                      <a:noFill/>
                    </a:ln>
                    <a:extLst>
                      <a:ext uri="{53640926-AAD7-44D8-BBD7-CCE9431645EC}">
                        <a14:shadowObscured xmlns:a14="http://schemas.microsoft.com/office/drawing/2010/main"/>
                      </a:ext>
                    </a:extLst>
                  </pic:spPr>
                </pic:pic>
              </a:graphicData>
            </a:graphic>
          </wp:inline>
        </w:drawing>
      </w:r>
    </w:p>
    <w:p w14:paraId="40586B6E" w14:textId="1C4ED311" w:rsidR="00F335EA" w:rsidRDefault="00F335EA">
      <w:pPr>
        <w:keepNext/>
        <w:pPrChange w:id="385" w:author="Greg Landry" w:date="2018-06-11T11:25:00Z">
          <w:pPr/>
        </w:pPrChange>
      </w:pPr>
      <w:r>
        <w:lastRenderedPageBreak/>
        <w:t>If you look in TestClassicSpp_sdp_db.c you will find the array of uint8_t’s that represent the database</w:t>
      </w:r>
      <w:ins w:id="386" w:author="Greg Landry" w:date="2018-06-11T11:25:00Z">
        <w:r w:rsidR="003B37BE">
          <w:t>.</w:t>
        </w:r>
      </w:ins>
    </w:p>
    <w:p w14:paraId="660DB964" w14:textId="26230C8E" w:rsidR="00F335EA" w:rsidRDefault="00BD4AFF" w:rsidP="002C4D6E">
      <w:pPr>
        <w:rPr>
          <w:ins w:id="387" w:author="Greg Landry" w:date="2018-06-11T11:26:00Z"/>
        </w:rPr>
      </w:pPr>
      <w:r w:rsidRPr="00BD4AFF">
        <w:rPr>
          <w:noProof/>
        </w:rPr>
        <w:drawing>
          <wp:inline distT="0" distB="0" distL="0" distR="0" wp14:anchorId="024CEA35" wp14:editId="05AB056D">
            <wp:extent cx="5943600" cy="4900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00295"/>
                    </a:xfrm>
                    <a:prstGeom prst="rect">
                      <a:avLst/>
                    </a:prstGeom>
                  </pic:spPr>
                </pic:pic>
              </a:graphicData>
            </a:graphic>
          </wp:inline>
        </w:drawing>
      </w:r>
    </w:p>
    <w:p w14:paraId="29A57C3A" w14:textId="601E0198" w:rsidR="003B37BE" w:rsidRDefault="003B37BE" w:rsidP="002C4D6E">
      <w:ins w:id="388" w:author="Greg Landry" w:date="2018-06-11T11:26:00Z">
        <w:r>
          <w:t xml:space="preserve">The sequence numbers that you see above indicate the length of the database. For example, 157 is the total number of bytes in the database (excluding itself). Likewise, </w:t>
        </w:r>
      </w:ins>
      <w:ins w:id="389" w:author="Greg Landry" w:date="2018-06-11T11:27:00Z">
        <w:r>
          <w:t>84 is the total number of bytes in the SPP service (again excluding itself).</w:t>
        </w:r>
      </w:ins>
    </w:p>
    <w:p w14:paraId="6252B599" w14:textId="00735ED7" w:rsidR="00BB374E" w:rsidRDefault="00BB374E" w:rsidP="00BB374E">
      <w:pPr>
        <w:pStyle w:val="Heading2"/>
      </w:pPr>
      <w:bookmarkStart w:id="390" w:name="_Toc516492186"/>
      <w:r>
        <w:t>WICED Studio 6.2 – BT Designer Bugs</w:t>
      </w:r>
      <w:bookmarkEnd w:id="390"/>
    </w:p>
    <w:p w14:paraId="6D9E5E84" w14:textId="5906696A" w:rsidR="00BB374E" w:rsidRDefault="00BB374E" w:rsidP="00BB374E">
      <w:r>
        <w:t>In WICED Studio 6.2</w:t>
      </w:r>
      <w:ins w:id="391" w:author="Greg Landry" w:date="2018-06-11T11:28:00Z">
        <w:r w:rsidR="003B37BE">
          <w:t xml:space="preserve">, </w:t>
        </w:r>
      </w:ins>
      <w:del w:id="392" w:author="Greg Landry" w:date="2018-06-11T11:28:00Z">
        <w:r w:rsidDel="003B37BE">
          <w:delText xml:space="preserve"> the </w:delText>
        </w:r>
      </w:del>
      <w:r>
        <w:t>BT Designer generates projects with missing includes.  To get rid of these warnings you will need to add</w:t>
      </w:r>
      <w:ins w:id="393" w:author="Greg Landry" w:date="2018-06-11T11:28:00Z">
        <w:r w:rsidR="003B37BE">
          <w:t>:</w:t>
        </w:r>
      </w:ins>
    </w:p>
    <w:p w14:paraId="74E215F9" w14:textId="2A60C122" w:rsidR="00BB374E" w:rsidRDefault="00BB374E" w:rsidP="00BB374E">
      <w:pPr>
        <w:pStyle w:val="ListParagraph"/>
        <w:numPr>
          <w:ilvl w:val="0"/>
          <w:numId w:val="13"/>
        </w:numPr>
      </w:pPr>
      <w:r>
        <w:t>#include “wiced_bt_stack.h”</w:t>
      </w:r>
    </w:p>
    <w:p w14:paraId="5CDE0513" w14:textId="108F870A" w:rsidR="00BB374E" w:rsidRDefault="00BB374E" w:rsidP="00BB374E">
      <w:pPr>
        <w:pStyle w:val="ListParagraph"/>
        <w:numPr>
          <w:ilvl w:val="0"/>
          <w:numId w:val="13"/>
        </w:numPr>
      </w:pPr>
      <w:r>
        <w:t>#include “wiced_bt_sdp.h”</w:t>
      </w:r>
    </w:p>
    <w:p w14:paraId="6D3C3F88" w14:textId="2FC75C61" w:rsidR="00BB374E" w:rsidRDefault="00DD24A9" w:rsidP="00BB374E">
      <w:pPr>
        <w:pStyle w:val="ListParagraph"/>
        <w:numPr>
          <w:ilvl w:val="0"/>
          <w:numId w:val="13"/>
        </w:numPr>
      </w:pPr>
      <w:r>
        <w:t>#include “</w:t>
      </w:r>
      <w:r w:rsidRPr="00DD24A9">
        <w:t>wiced_hal_wdog.h</w:t>
      </w:r>
      <w:r>
        <w:t>”</w:t>
      </w:r>
    </w:p>
    <w:p w14:paraId="0E2FCC3C" w14:textId="1751253A" w:rsidR="00DD24A9" w:rsidRPr="00BB374E" w:rsidRDefault="00DD24A9" w:rsidP="00DD24A9">
      <w:pPr>
        <w:pStyle w:val="ListParagraph"/>
        <w:numPr>
          <w:ilvl w:val="0"/>
          <w:numId w:val="13"/>
        </w:numPr>
      </w:pPr>
      <w:r>
        <w:t>#include “</w:t>
      </w:r>
      <w:r w:rsidRPr="00DD24A9">
        <w:t>wiced_bt_app_common.h</w:t>
      </w:r>
      <w:r>
        <w:t>”</w:t>
      </w:r>
    </w:p>
    <w:p w14:paraId="2DF5EFA0" w14:textId="77777777" w:rsidR="008530F8" w:rsidRDefault="008530F8" w:rsidP="008530F8">
      <w:pPr>
        <w:pStyle w:val="Heading1"/>
      </w:pPr>
      <w:bookmarkStart w:id="394" w:name="_Toc515988122"/>
      <w:bookmarkStart w:id="395" w:name="_Toc516492187"/>
      <w:r>
        <w:lastRenderedPageBreak/>
        <w:t>WICED Bluetooth Stack Events</w:t>
      </w:r>
      <w:bookmarkEnd w:id="394"/>
      <w:bookmarkEnd w:id="395"/>
    </w:p>
    <w:p w14:paraId="06B02130" w14:textId="072FE593" w:rsidR="008530F8" w:rsidRDefault="008530F8" w:rsidP="008530F8">
      <w:r>
        <w:t>The Stack generates Events based on what is happening in the Bluetooth world.  After an event is created, the Stack will call the callback function which you registered when you turned on the Stack.  Your callback firmware must look at the event code and the event parameter and take the appropriate action.</w:t>
      </w:r>
    </w:p>
    <w:p w14:paraId="084140B2" w14:textId="4A5BB438" w:rsidR="00797923" w:rsidRDefault="00797923" w:rsidP="008530F8">
      <w:r>
        <w:t>For your Basic Application these are the relevant BTM Events:</w:t>
      </w:r>
    </w:p>
    <w:tbl>
      <w:tblPr>
        <w:tblStyle w:val="TableGrid"/>
        <w:tblW w:w="0" w:type="auto"/>
        <w:tblLook w:val="04A0" w:firstRow="1" w:lastRow="0" w:firstColumn="1" w:lastColumn="0" w:noHBand="0" w:noVBand="1"/>
      </w:tblPr>
      <w:tblGrid>
        <w:gridCol w:w="4909"/>
        <w:gridCol w:w="4667"/>
      </w:tblGrid>
      <w:tr w:rsidR="007E3C47" w14:paraId="35A6A1DA" w14:textId="77777777" w:rsidTr="007E3C47">
        <w:tc>
          <w:tcPr>
            <w:tcW w:w="4909" w:type="dxa"/>
            <w:shd w:val="clear" w:color="auto" w:fill="D9D9D9" w:themeFill="background1" w:themeFillShade="D9"/>
          </w:tcPr>
          <w:p w14:paraId="2B6966C3" w14:textId="77777777" w:rsidR="008530F8" w:rsidRPr="0023656C" w:rsidRDefault="008530F8" w:rsidP="00174ABD">
            <w:pPr>
              <w:rPr>
                <w:b/>
              </w:rPr>
            </w:pPr>
            <w:r w:rsidRPr="0023656C">
              <w:rPr>
                <w:b/>
              </w:rPr>
              <w:t>Event</w:t>
            </w:r>
          </w:p>
        </w:tc>
        <w:tc>
          <w:tcPr>
            <w:tcW w:w="4667" w:type="dxa"/>
            <w:shd w:val="clear" w:color="auto" w:fill="D9D9D9" w:themeFill="background1" w:themeFillShade="D9"/>
          </w:tcPr>
          <w:p w14:paraId="05980FE6" w14:textId="77777777" w:rsidR="008530F8" w:rsidRPr="0023656C" w:rsidRDefault="008530F8" w:rsidP="00174ABD">
            <w:pPr>
              <w:rPr>
                <w:b/>
              </w:rPr>
            </w:pPr>
            <w:r w:rsidRPr="0023656C">
              <w:rPr>
                <w:b/>
              </w:rPr>
              <w:t>Description</w:t>
            </w:r>
          </w:p>
        </w:tc>
      </w:tr>
      <w:tr w:rsidR="007E3C47" w14:paraId="56B08C19" w14:textId="77777777" w:rsidTr="007E3C47">
        <w:tc>
          <w:tcPr>
            <w:tcW w:w="4909" w:type="dxa"/>
          </w:tcPr>
          <w:p w14:paraId="76416624"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BTM_ENABLED_EVT</w:t>
            </w:r>
          </w:p>
          <w:p w14:paraId="549C03FB" w14:textId="21DEAA8B" w:rsidR="008530F8" w:rsidRDefault="008530F8" w:rsidP="00174ABD"/>
        </w:tc>
        <w:tc>
          <w:tcPr>
            <w:tcW w:w="4667" w:type="dxa"/>
          </w:tcPr>
          <w:p w14:paraId="0051A195" w14:textId="0A261696" w:rsidR="008530F8" w:rsidRDefault="008530F8" w:rsidP="00F277BD">
            <w:r>
              <w:t>When the Stack has everything going.  Th</w:t>
            </w:r>
            <w:r w:rsidR="00F277BD">
              <w:t>is</w:t>
            </w:r>
            <w:r>
              <w:t xml:space="preserve"> event data will tell if you it happened with WICED_SUCCESS or !WICED_SUCCESS.</w:t>
            </w:r>
            <w:ins w:id="396" w:author="Greg Landry" w:date="2018-06-11T11:29:00Z">
              <w:r w:rsidR="00775A54">
                <w:t xml:space="preserve"> This is typically where you will launch most of your </w:t>
              </w:r>
            </w:ins>
            <w:ins w:id="397" w:author="Greg Landry" w:date="2018-06-11T11:30:00Z">
              <w:r w:rsidR="00775A54">
                <w:t>application</w:t>
              </w:r>
            </w:ins>
            <w:ins w:id="398" w:author="Greg Landry" w:date="2018-06-11T11:29:00Z">
              <w:r w:rsidR="00775A54">
                <w:t xml:space="preserve"> </w:t>
              </w:r>
            </w:ins>
            <w:ins w:id="399" w:author="Greg Landry" w:date="2018-06-11T11:30:00Z">
              <w:r w:rsidR="00775A54">
                <w:t>code.</w:t>
              </w:r>
            </w:ins>
          </w:p>
        </w:tc>
      </w:tr>
      <w:tr w:rsidR="007E3C47" w14:paraId="4AF12613" w14:textId="77777777" w:rsidTr="007E3C47">
        <w:trPr>
          <w:trHeight w:val="872"/>
        </w:trPr>
        <w:tc>
          <w:tcPr>
            <w:tcW w:w="4909" w:type="dxa"/>
          </w:tcPr>
          <w:p w14:paraId="7986E4F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BTM_SECURITY_REQUEST_EVT</w:t>
            </w:r>
          </w:p>
          <w:p w14:paraId="4DFB730C" w14:textId="018C2C29" w:rsidR="008530F8" w:rsidRDefault="008530F8" w:rsidP="00174ABD"/>
        </w:tc>
        <w:tc>
          <w:tcPr>
            <w:tcW w:w="4667" w:type="dxa"/>
          </w:tcPr>
          <w:p w14:paraId="42798507" w14:textId="099BC956" w:rsidR="008530F8" w:rsidRDefault="001E5E8A" w:rsidP="00174ABD">
            <w:ins w:id="400" w:author="Greg Landry" w:date="2018-06-11T16:49:00Z">
              <w:r>
                <w:t xml:space="preserve">For BLE, this is used to retrieve the local </w:t>
              </w:r>
            </w:ins>
            <w:ins w:id="401" w:author="Greg Landry" w:date="2018-06-11T16:50:00Z">
              <w:r>
                <w:t>identity</w:t>
              </w:r>
            </w:ins>
            <w:ins w:id="402" w:author="Greg Landry" w:date="2018-06-11T16:49:00Z">
              <w:r>
                <w:t xml:space="preserve"> key for RPA. For Classic BT you don't need to do anything for this event.</w:t>
              </w:r>
            </w:ins>
            <w:del w:id="403" w:author="Greg Landry" w:date="2018-06-11T16:49:00Z">
              <w:r w:rsidR="00A90DB2" w:rsidDel="001E5E8A">
                <w:delText>?</w:delText>
              </w:r>
            </w:del>
          </w:p>
        </w:tc>
      </w:tr>
      <w:tr w:rsidR="007E3C47" w14:paraId="1E8462AF" w14:textId="77777777" w:rsidTr="007E3C47">
        <w:trPr>
          <w:trHeight w:val="872"/>
        </w:trPr>
        <w:tc>
          <w:tcPr>
            <w:tcW w:w="4909" w:type="dxa"/>
          </w:tcPr>
          <w:p w14:paraId="679F9ECB"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BTM_PAIRING_IO_CAPABILITIES_BR_EDR_REQUEST_EVT</w:t>
            </w:r>
          </w:p>
          <w:p w14:paraId="67D9F99D" w14:textId="4A598712" w:rsidR="007E3C47" w:rsidRPr="007E3C47" w:rsidRDefault="007E3C47" w:rsidP="00174ABD"/>
        </w:tc>
        <w:tc>
          <w:tcPr>
            <w:tcW w:w="4667" w:type="dxa"/>
          </w:tcPr>
          <w:p w14:paraId="3049E935" w14:textId="3F36F205" w:rsidR="007E3C47" w:rsidRDefault="00C463AE" w:rsidP="00174ABD">
            <w:r>
              <w:t>The Stack is asking what IO capabilities this device has (Display, Keyboard etc</w:t>
            </w:r>
            <w:ins w:id="404" w:author="Greg Landry" w:date="2018-06-11T13:09:00Z">
              <w:r w:rsidR="008758E2">
                <w:t>.</w:t>
              </w:r>
            </w:ins>
            <w:r>
              <w:t>)</w:t>
            </w:r>
            <w:ins w:id="405" w:author="Greg Landry" w:date="2018-06-11T13:09:00Z">
              <w:r w:rsidR="008758E2">
                <w:t>.</w:t>
              </w:r>
            </w:ins>
            <w:r w:rsidR="00F277BD">
              <w:t xml:space="preserve"> </w:t>
            </w:r>
            <w:del w:id="406" w:author="Greg Landry" w:date="2018-06-11T13:09:00Z">
              <w:r w:rsidR="00F277BD" w:rsidDel="008758E2">
                <w:delText>y</w:delText>
              </w:r>
            </w:del>
            <w:ins w:id="407" w:author="Greg Landry" w:date="2018-06-11T13:09:00Z">
              <w:r w:rsidR="008758E2">
                <w:t>Y</w:t>
              </w:r>
            </w:ins>
            <w:r w:rsidR="00F277BD">
              <w:t>ou need to update the structure sent to you in the event data.</w:t>
            </w:r>
          </w:p>
        </w:tc>
      </w:tr>
      <w:tr w:rsidR="007E3C47" w14:paraId="091892F9" w14:textId="77777777" w:rsidTr="007E3C47">
        <w:trPr>
          <w:trHeight w:val="872"/>
        </w:trPr>
        <w:tc>
          <w:tcPr>
            <w:tcW w:w="4909" w:type="dxa"/>
          </w:tcPr>
          <w:p w14:paraId="43E8ACCE"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BTM_PAIRING_COMPLETE_EVT</w:t>
            </w:r>
          </w:p>
          <w:p w14:paraId="1BC217C7" w14:textId="77777777" w:rsidR="007E3C47" w:rsidRPr="007E3C47" w:rsidRDefault="007E3C47" w:rsidP="00174ABD"/>
        </w:tc>
        <w:tc>
          <w:tcPr>
            <w:tcW w:w="4667" w:type="dxa"/>
          </w:tcPr>
          <w:p w14:paraId="0016E33F" w14:textId="65EEAEC0" w:rsidR="007E3C47" w:rsidRDefault="00C463AE" w:rsidP="00174ABD">
            <w:r>
              <w:t>The Stack is informing you that you are now paired.</w:t>
            </w:r>
          </w:p>
        </w:tc>
      </w:tr>
      <w:tr w:rsidR="007E3C47" w14:paraId="5DC83191" w14:textId="77777777" w:rsidTr="007E3C47">
        <w:trPr>
          <w:trHeight w:val="872"/>
        </w:trPr>
        <w:tc>
          <w:tcPr>
            <w:tcW w:w="4909" w:type="dxa"/>
          </w:tcPr>
          <w:p w14:paraId="72667A60"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BTM_ENCRYPTION_STATUS_EVT</w:t>
            </w:r>
          </w:p>
          <w:p w14:paraId="3758B623" w14:textId="77777777" w:rsidR="007E3C47" w:rsidRPr="007E3C47" w:rsidRDefault="007E3C47" w:rsidP="00174ABD"/>
        </w:tc>
        <w:tc>
          <w:tcPr>
            <w:tcW w:w="4667" w:type="dxa"/>
          </w:tcPr>
          <w:p w14:paraId="615039D9" w14:textId="1BC24184" w:rsidR="007E3C47" w:rsidRDefault="00C463AE" w:rsidP="00174ABD">
            <w:r>
              <w:t>The Stack is informing you that the link is now encrypted…</w:t>
            </w:r>
            <w:del w:id="408" w:author="Greg Landry" w:date="2018-06-11T13:09:00Z">
              <w:r w:rsidDel="008758E2">
                <w:delText xml:space="preserve"> </w:delText>
              </w:r>
            </w:del>
            <w:r>
              <w:t>or not</w:t>
            </w:r>
            <w:ins w:id="409" w:author="Greg Landry" w:date="2018-06-11T13:09:00Z">
              <w:r w:rsidR="008758E2">
                <w:t xml:space="preserve"> depending on the event data.</w:t>
              </w:r>
            </w:ins>
          </w:p>
        </w:tc>
      </w:tr>
      <w:tr w:rsidR="007E3C47" w14:paraId="6528FEDD" w14:textId="77777777" w:rsidTr="007E3C47">
        <w:trPr>
          <w:trHeight w:val="872"/>
        </w:trPr>
        <w:tc>
          <w:tcPr>
            <w:tcW w:w="4909" w:type="dxa"/>
          </w:tcPr>
          <w:p w14:paraId="54665A43"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BTM_PAIRED_DEVICE_LINK_KEYS_REQUEST_EVT</w:t>
            </w:r>
          </w:p>
          <w:p w14:paraId="64226B8E" w14:textId="77777777" w:rsidR="007E3C47" w:rsidRPr="007E3C47" w:rsidRDefault="007E3C47" w:rsidP="00174ABD"/>
        </w:tc>
        <w:tc>
          <w:tcPr>
            <w:tcW w:w="4667" w:type="dxa"/>
          </w:tcPr>
          <w:p w14:paraId="1785054C" w14:textId="0A73F938" w:rsidR="007E3C47" w:rsidRDefault="00DF3DC7" w:rsidP="00DF3DC7">
            <w:r>
              <w:t>The Stack is asking you find and return the link key for the BDADDR that was sent in the event data.</w:t>
            </w:r>
          </w:p>
        </w:tc>
      </w:tr>
      <w:tr w:rsidR="007E3C47" w14:paraId="4B54E532" w14:textId="77777777" w:rsidTr="007E3C47">
        <w:trPr>
          <w:trHeight w:val="872"/>
        </w:trPr>
        <w:tc>
          <w:tcPr>
            <w:tcW w:w="4909" w:type="dxa"/>
          </w:tcPr>
          <w:p w14:paraId="572B4D97" w14:textId="77777777" w:rsidR="007E3C47" w:rsidRPr="007E3C47" w:rsidRDefault="007E3C47" w:rsidP="007E3C47">
            <w:pPr>
              <w:rPr>
                <w:rFonts w:ascii="Monaco" w:hAnsi="Monaco"/>
                <w:color w:val="0326CC"/>
                <w:sz w:val="17"/>
                <w:szCs w:val="17"/>
              </w:rPr>
            </w:pPr>
            <w:r w:rsidRPr="007E3C47">
              <w:rPr>
                <w:rFonts w:ascii="Monaco" w:hAnsi="Monaco"/>
                <w:color w:val="0326CC"/>
                <w:sz w:val="17"/>
                <w:szCs w:val="17"/>
              </w:rPr>
              <w:t>BTM_USER_CONFIRMATION_REQUEST_EVT</w:t>
            </w:r>
          </w:p>
          <w:p w14:paraId="020C31C0" w14:textId="77777777" w:rsidR="007E3C47" w:rsidRPr="007E3C47" w:rsidRDefault="007E3C47" w:rsidP="00174ABD"/>
        </w:tc>
        <w:tc>
          <w:tcPr>
            <w:tcW w:w="4667" w:type="dxa"/>
          </w:tcPr>
          <w:p w14:paraId="28DD42B5" w14:textId="6F9DA30B" w:rsidR="007E3C47" w:rsidRDefault="00DF3DC7" w:rsidP="00174ABD">
            <w:r>
              <w:t>The Stack is asking you to ask the user if the PIN you are displaying matches the PIN from the other side.</w:t>
            </w:r>
          </w:p>
        </w:tc>
      </w:tr>
      <w:tr w:rsidR="007E3C47" w14:paraId="191D6D7C" w14:textId="77777777" w:rsidTr="007E3C47">
        <w:trPr>
          <w:trHeight w:val="872"/>
        </w:trPr>
        <w:tc>
          <w:tcPr>
            <w:tcW w:w="4909" w:type="dxa"/>
          </w:tcPr>
          <w:p w14:paraId="5427DAE9"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BTM_LOCAL_IDENTITY_KEYS_REQUEST_EVT</w:t>
            </w:r>
          </w:p>
          <w:p w14:paraId="12E985BF" w14:textId="77777777" w:rsidR="007E3C47" w:rsidRPr="007E3C47" w:rsidRDefault="007E3C47" w:rsidP="00174ABD"/>
        </w:tc>
        <w:tc>
          <w:tcPr>
            <w:tcW w:w="4667" w:type="dxa"/>
          </w:tcPr>
          <w:p w14:paraId="23BCB2A0" w14:textId="568FDF71" w:rsidR="007E3C47" w:rsidRDefault="00DF3DC7" w:rsidP="00174ABD">
            <w:r>
              <w:t>The Stack is asking you to read the local identify keys from the NVRAM and return them to the Stack.</w:t>
            </w:r>
          </w:p>
        </w:tc>
      </w:tr>
      <w:tr w:rsidR="007E3C47" w14:paraId="6F29BCD0" w14:textId="77777777" w:rsidTr="007E3C47">
        <w:trPr>
          <w:trHeight w:val="872"/>
        </w:trPr>
        <w:tc>
          <w:tcPr>
            <w:tcW w:w="4909" w:type="dxa"/>
          </w:tcPr>
          <w:p w14:paraId="5EDAEC7F" w14:textId="77777777" w:rsidR="007766DA" w:rsidRPr="007766DA" w:rsidRDefault="007766DA" w:rsidP="007766DA">
            <w:pPr>
              <w:rPr>
                <w:rFonts w:ascii="Monaco" w:hAnsi="Monaco"/>
                <w:color w:val="0326CC"/>
                <w:sz w:val="17"/>
                <w:szCs w:val="17"/>
              </w:rPr>
            </w:pPr>
            <w:r w:rsidRPr="007766DA">
              <w:rPr>
                <w:rFonts w:ascii="Monaco" w:hAnsi="Monaco"/>
                <w:color w:val="0326CC"/>
                <w:sz w:val="17"/>
                <w:szCs w:val="17"/>
              </w:rPr>
              <w:t>BTM_PAIRING_IO_CAPABILITIES_BR_EDR_RESPONSE_EVT</w:t>
            </w:r>
          </w:p>
          <w:p w14:paraId="18FDDADB" w14:textId="77777777" w:rsidR="007E3C47" w:rsidRPr="007E3C47" w:rsidRDefault="007E3C47" w:rsidP="00174ABD"/>
        </w:tc>
        <w:tc>
          <w:tcPr>
            <w:tcW w:w="4667" w:type="dxa"/>
          </w:tcPr>
          <w:p w14:paraId="5DC1CEDC" w14:textId="560EC6F1" w:rsidR="007E3C47" w:rsidRDefault="00DF3DC7" w:rsidP="00174ABD">
            <w:r>
              <w:t>The Stack is informing you of the I/O capabilities of the other side of the connection.</w:t>
            </w:r>
          </w:p>
        </w:tc>
      </w:tr>
      <w:tr w:rsidR="007E3C47" w14:paraId="158DC342" w14:textId="77777777" w:rsidTr="007E3C47">
        <w:trPr>
          <w:trHeight w:val="872"/>
        </w:trPr>
        <w:tc>
          <w:tcPr>
            <w:tcW w:w="4909" w:type="dxa"/>
          </w:tcPr>
          <w:p w14:paraId="1F62B657" w14:textId="77777777" w:rsidR="00C463AE" w:rsidRPr="00C463AE" w:rsidRDefault="00C463AE" w:rsidP="00C463AE">
            <w:pPr>
              <w:rPr>
                <w:rFonts w:ascii="Monaco" w:hAnsi="Monaco"/>
                <w:color w:val="0326CC"/>
                <w:sz w:val="17"/>
                <w:szCs w:val="17"/>
              </w:rPr>
            </w:pPr>
            <w:r w:rsidRPr="00C463AE">
              <w:rPr>
                <w:rFonts w:ascii="Monaco" w:hAnsi="Monaco"/>
                <w:color w:val="0326CC"/>
                <w:sz w:val="17"/>
                <w:szCs w:val="17"/>
              </w:rPr>
              <w:t>BTM_PAIRED_DEVICE_LINK_KEYS_UPDATE_EVT</w:t>
            </w:r>
          </w:p>
          <w:p w14:paraId="2F3D712C" w14:textId="77777777" w:rsidR="007E3C47" w:rsidRPr="007E3C47" w:rsidRDefault="007E3C47" w:rsidP="00174ABD"/>
        </w:tc>
        <w:tc>
          <w:tcPr>
            <w:tcW w:w="4667" w:type="dxa"/>
          </w:tcPr>
          <w:p w14:paraId="632B7754" w14:textId="065833C8" w:rsidR="007E3C47" w:rsidRDefault="00C463AE" w:rsidP="00C463AE">
            <w:r>
              <w:t>The Stack is asking your firmware to store the BDADDR/Link Keys (which are passed in the event data)</w:t>
            </w:r>
            <w:ins w:id="410" w:author="Greg Landry" w:date="2018-06-11T13:10:00Z">
              <w:r w:rsidR="008758E2">
                <w:t>.</w:t>
              </w:r>
            </w:ins>
          </w:p>
        </w:tc>
      </w:tr>
    </w:tbl>
    <w:p w14:paraId="7EA56D92" w14:textId="77777777" w:rsidR="008530F8" w:rsidRDefault="008530F8" w:rsidP="008530F8"/>
    <w:p w14:paraId="3BB8E9ED" w14:textId="77777777" w:rsidR="00A9263E" w:rsidRDefault="00A9263E" w:rsidP="00EE2197">
      <w:pPr>
        <w:pStyle w:val="Heading1"/>
      </w:pPr>
      <w:bookmarkStart w:id="411" w:name="_Toc516492188"/>
      <w:r>
        <w:lastRenderedPageBreak/>
        <w:t>WICED Classic Bluetooth Firmware Architecture</w:t>
      </w:r>
      <w:bookmarkEnd w:id="411"/>
    </w:p>
    <w:p w14:paraId="3A41C864" w14:textId="00C7366F" w:rsidR="00CC7FAD" w:rsidRDefault="00FE620F" w:rsidP="00CC7FAD">
      <w:r>
        <w:t>WICED Bluetooth Designer will create a skeleton of the firmware that you need start building your device. The skeleton includes</w:t>
      </w:r>
      <w:r w:rsidR="00740FD7">
        <w:t xml:space="preserve"> a file named &lt;appname&gt;.c which contains</w:t>
      </w:r>
      <w:ins w:id="412" w:author="Greg Landry" w:date="2018-06-11T13:10:00Z">
        <w:r w:rsidR="008758E2">
          <w:t>:</w:t>
        </w:r>
      </w:ins>
    </w:p>
    <w:p w14:paraId="41A4BB25" w14:textId="087EA0B9" w:rsidR="00993763" w:rsidRDefault="00993763" w:rsidP="00993763">
      <w:pPr>
        <w:pStyle w:val="ListParagraph"/>
        <w:numPr>
          <w:ilvl w:val="0"/>
          <w:numId w:val="14"/>
        </w:numPr>
      </w:pPr>
      <w:r>
        <w:t xml:space="preserve">The initialization functions application_start </w:t>
      </w:r>
      <w:del w:id="413" w:author="Greg Landry" w:date="2018-06-11T13:10:00Z">
        <w:r w:rsidDel="0092225A">
          <w:delText xml:space="preserve">function </w:delText>
        </w:r>
      </w:del>
      <w:r>
        <w:t>which is the entry point for your firmware and &lt;appname&gt;_app_init which provides a place for you to get the Bluetooth stuff going</w:t>
      </w:r>
      <w:ins w:id="414" w:author="Greg Landry" w:date="2018-06-11T13:10:00Z">
        <w:r w:rsidR="0092225A">
          <w:t>.</w:t>
        </w:r>
      </w:ins>
    </w:p>
    <w:p w14:paraId="6749E54D" w14:textId="0CBEA2F7" w:rsidR="00FE620F" w:rsidRDefault="00FE620F" w:rsidP="000C5DDA">
      <w:pPr>
        <w:pStyle w:val="ListParagraph"/>
        <w:numPr>
          <w:ilvl w:val="0"/>
          <w:numId w:val="14"/>
        </w:numPr>
      </w:pPr>
      <w:r>
        <w:t>A template BTM event handler function</w:t>
      </w:r>
      <w:ins w:id="415" w:author="Greg Landry" w:date="2018-06-11T13:10:00Z">
        <w:r w:rsidR="0092225A">
          <w:t>.</w:t>
        </w:r>
      </w:ins>
    </w:p>
    <w:p w14:paraId="3DAF79E9" w14:textId="52412758" w:rsidR="00740FD7" w:rsidRDefault="00740FD7" w:rsidP="00740FD7">
      <w:r>
        <w:t xml:space="preserve">A </w:t>
      </w:r>
      <w:del w:id="416" w:author="Greg Landry" w:date="2018-06-11T13:11:00Z">
        <w:r w:rsidDel="0092225A">
          <w:delText>dotH dotC</w:delText>
        </w:r>
      </w:del>
      <w:ins w:id="417" w:author="Greg Landry" w:date="2018-06-11T13:11:00Z">
        <w:r w:rsidR="0092225A">
          <w:t>.c/.h</w:t>
        </w:r>
      </w:ins>
      <w:r>
        <w:t xml:space="preserve"> pair of files called &lt;appname&gt;_sdp_db</w:t>
      </w:r>
      <w:ins w:id="418" w:author="Greg Landry" w:date="2018-06-11T13:11:00Z">
        <w:r w:rsidR="0092225A">
          <w:t>.c/</w:t>
        </w:r>
      </w:ins>
      <w:r>
        <w:t xml:space="preserve">.h that contain the #defines for the SDP database </w:t>
      </w:r>
      <w:ins w:id="419" w:author="Greg Landry" w:date="2018-06-11T13:11:00Z">
        <w:r w:rsidR="0092225A">
          <w:t xml:space="preserve">and </w:t>
        </w:r>
      </w:ins>
      <w:r>
        <w:t>the uint8_t structure holding the actual database.</w:t>
      </w:r>
    </w:p>
    <w:p w14:paraId="1570E4F9" w14:textId="7AA0B733" w:rsidR="00740FD7" w:rsidRDefault="00740FD7" w:rsidP="00740FD7">
      <w:r>
        <w:t>A file wiced_bt_config.h which contains all the basic Bluetooth configuration settings to get the stack going.</w:t>
      </w:r>
    </w:p>
    <w:p w14:paraId="1828A617" w14:textId="389C811B" w:rsidR="00FE620F" w:rsidRDefault="00993763" w:rsidP="00FE620F">
      <w:r>
        <w:t>To make your project work y</w:t>
      </w:r>
      <w:r w:rsidR="00FE620F">
        <w:t>ou need to add the capability to:</w:t>
      </w:r>
    </w:p>
    <w:p w14:paraId="31C035AC" w14:textId="7FDDB9D0" w:rsidR="00FE620F" w:rsidRDefault="00FE620F" w:rsidP="000C5DDA">
      <w:pPr>
        <w:pStyle w:val="ListParagraph"/>
        <w:numPr>
          <w:ilvl w:val="0"/>
          <w:numId w:val="15"/>
        </w:numPr>
      </w:pPr>
      <w:r>
        <w:t>Handle Pairing</w:t>
      </w:r>
    </w:p>
    <w:p w14:paraId="60498770" w14:textId="6D19F714" w:rsidR="00FE620F" w:rsidRDefault="00FE620F" w:rsidP="000C5DDA">
      <w:pPr>
        <w:pStyle w:val="ListParagraph"/>
        <w:numPr>
          <w:ilvl w:val="0"/>
          <w:numId w:val="15"/>
        </w:numPr>
      </w:pPr>
      <w:r>
        <w:t>Handle Bonding</w:t>
      </w:r>
    </w:p>
    <w:p w14:paraId="153F9442" w14:textId="3BA29C0A" w:rsidR="00FE620F" w:rsidRDefault="00FE620F" w:rsidP="000C5DDA">
      <w:pPr>
        <w:pStyle w:val="ListParagraph"/>
        <w:numPr>
          <w:ilvl w:val="0"/>
          <w:numId w:val="15"/>
        </w:numPr>
      </w:pPr>
      <w:r>
        <w:t>Support the Serial Port Profile</w:t>
      </w:r>
    </w:p>
    <w:p w14:paraId="24B9DD17" w14:textId="472B8D09" w:rsidR="007A424F" w:rsidRDefault="00993763" w:rsidP="007A424F">
      <w:pPr>
        <w:pStyle w:val="Heading2"/>
      </w:pPr>
      <w:bookmarkStart w:id="420" w:name="_Toc516492189"/>
      <w:r>
        <w:t>Initialization Functions</w:t>
      </w:r>
      <w:bookmarkEnd w:id="420"/>
    </w:p>
    <w:p w14:paraId="6711B529" w14:textId="66C2DE71" w:rsidR="00993763" w:rsidRDefault="00993763" w:rsidP="00993763">
      <w:r>
        <w:t>The application_start function is the entry</w:t>
      </w:r>
      <w:r w:rsidR="00276994">
        <w:t xml:space="preserve"> </w:t>
      </w:r>
      <w:r>
        <w:t>point of yo</w:t>
      </w:r>
      <w:r w:rsidR="00276994">
        <w:t xml:space="preserve">ur firmware. </w:t>
      </w:r>
      <w:del w:id="421" w:author="Greg Landry" w:date="2018-06-11T13:19:00Z">
        <w:r w:rsidR="00276994" w:rsidDel="00D67F99">
          <w:delText xml:space="preserve">That </w:delText>
        </w:r>
      </w:del>
      <w:ins w:id="422" w:author="Greg Landry" w:date="2018-06-11T13:19:00Z">
        <w:r w:rsidR="00D67F99">
          <w:t xml:space="preserve">By default, that </w:t>
        </w:r>
      </w:ins>
      <w:r w:rsidR="00276994">
        <w:t xml:space="preserve">function </w:t>
      </w:r>
      <w:del w:id="423" w:author="Greg Landry" w:date="2018-06-11T13:19:00Z">
        <w:r w:rsidR="00276994" w:rsidDel="00D67F99">
          <w:delText>must</w:delText>
        </w:r>
      </w:del>
      <w:ins w:id="424" w:author="Greg Landry" w:date="2018-06-11T13:19:00Z">
        <w:r w:rsidR="00D67F99">
          <w:t>will</w:t>
        </w:r>
      </w:ins>
      <w:r w:rsidR="00276994">
        <w:t>:</w:t>
      </w:r>
    </w:p>
    <w:p w14:paraId="2D5FC342" w14:textId="6B76889A" w:rsidR="00993763" w:rsidRDefault="00993763" w:rsidP="00993763">
      <w:pPr>
        <w:pStyle w:val="ListParagraph"/>
        <w:numPr>
          <w:ilvl w:val="0"/>
          <w:numId w:val="16"/>
        </w:numPr>
      </w:pPr>
      <w:r>
        <w:t>Initialize the memory pools (just like BLE)</w:t>
      </w:r>
    </w:p>
    <w:p w14:paraId="3D637EFF" w14:textId="6302DFE8" w:rsidR="00993763" w:rsidRDefault="00993763" w:rsidP="00993763">
      <w:pPr>
        <w:pStyle w:val="ListParagraph"/>
        <w:numPr>
          <w:ilvl w:val="0"/>
          <w:numId w:val="16"/>
        </w:numPr>
      </w:pPr>
      <w:r>
        <w:t>Configure the debugging UART</w:t>
      </w:r>
      <w:ins w:id="425" w:author="Greg Landry" w:date="2018-06-11T13:11:00Z">
        <w:r w:rsidR="0092225A">
          <w:t xml:space="preserve"> if you want WICED_BT_TRACE messages</w:t>
        </w:r>
      </w:ins>
    </w:p>
    <w:p w14:paraId="2D0BCAA3" w14:textId="0CDD5103" w:rsidR="00993763" w:rsidDel="0092225A" w:rsidRDefault="00993763" w:rsidP="00993763">
      <w:pPr>
        <w:pStyle w:val="ListParagraph"/>
        <w:numPr>
          <w:ilvl w:val="0"/>
          <w:numId w:val="16"/>
        </w:numPr>
        <w:rPr>
          <w:del w:id="426" w:author="Greg Landry" w:date="2018-06-11T13:12:00Z"/>
        </w:rPr>
      </w:pPr>
      <w:r>
        <w:t>Call wiced_bt_stack_init with the event handler to start the stack</w:t>
      </w:r>
    </w:p>
    <w:p w14:paraId="00F09F74" w14:textId="77777777" w:rsidR="008948D9" w:rsidRDefault="008948D9">
      <w:pPr>
        <w:pStyle w:val="ListParagraph"/>
        <w:numPr>
          <w:ilvl w:val="0"/>
          <w:numId w:val="16"/>
        </w:numPr>
        <w:pPrChange w:id="427" w:author="Greg Landry" w:date="2018-06-11T13:12:00Z">
          <w:pPr/>
        </w:pPrChange>
      </w:pPr>
    </w:p>
    <w:p w14:paraId="7C883761" w14:textId="4B6BFA2E" w:rsidR="00993763" w:rsidRDefault="00993763" w:rsidP="00993763">
      <w:r>
        <w:t>The &lt;appname&gt;_app_init function</w:t>
      </w:r>
      <w:r w:rsidR="00276994">
        <w:t xml:space="preserve"> is created for you as a place to initialize your </w:t>
      </w:r>
      <w:del w:id="428" w:author="Greg Landry" w:date="2018-06-11T13:12:00Z">
        <w:r w:rsidR="00276994" w:rsidDel="0092225A">
          <w:delText>project</w:delText>
        </w:r>
      </w:del>
      <w:ins w:id="429" w:author="Greg Landry" w:date="2018-06-11T13:12:00Z">
        <w:r w:rsidR="0092225A">
          <w:t>applicaion</w:t>
        </w:r>
      </w:ins>
      <w:r w:rsidR="00276994">
        <w:t>. It is called in the BTM event handler after the stack starts.</w:t>
      </w:r>
      <w:ins w:id="430" w:author="Greg Landry" w:date="2018-06-11T13:12:00Z">
        <w:r w:rsidR="0092225A">
          <w:t xml:space="preserve"> By default, this function:</w:t>
        </w:r>
      </w:ins>
    </w:p>
    <w:p w14:paraId="7D4BCA4F" w14:textId="33BDE6D7" w:rsidR="00277868" w:rsidRDefault="00277868" w:rsidP="00B263DF">
      <w:pPr>
        <w:pStyle w:val="ListParagraph"/>
        <w:numPr>
          <w:ilvl w:val="0"/>
          <w:numId w:val="17"/>
        </w:numPr>
      </w:pPr>
      <w:r>
        <w:t>Makes your device pairable</w:t>
      </w:r>
    </w:p>
    <w:p w14:paraId="5F9D21D2" w14:textId="17DB5A24" w:rsidR="00277868" w:rsidRDefault="00277868" w:rsidP="00B263DF">
      <w:pPr>
        <w:pStyle w:val="ListParagraph"/>
        <w:numPr>
          <w:ilvl w:val="0"/>
          <w:numId w:val="17"/>
        </w:numPr>
      </w:pPr>
      <w:r>
        <w:t>Initializes the SDP database</w:t>
      </w:r>
    </w:p>
    <w:p w14:paraId="174D9F0C" w14:textId="355F9D3E" w:rsidR="00277868" w:rsidRDefault="00277868" w:rsidP="00B263DF">
      <w:pPr>
        <w:pStyle w:val="ListParagraph"/>
        <w:numPr>
          <w:ilvl w:val="0"/>
          <w:numId w:val="17"/>
        </w:numPr>
      </w:pPr>
      <w:r>
        <w:t>Makes your device connectable (turns on Paging)</w:t>
      </w:r>
    </w:p>
    <w:p w14:paraId="551DD531" w14:textId="39C428D7" w:rsidR="00277868" w:rsidRDefault="00277868" w:rsidP="00B263DF">
      <w:pPr>
        <w:pStyle w:val="ListParagraph"/>
        <w:numPr>
          <w:ilvl w:val="0"/>
          <w:numId w:val="17"/>
        </w:numPr>
      </w:pPr>
      <w:r>
        <w:t>Makes your device discoverable (turns on Inquiry)</w:t>
      </w:r>
    </w:p>
    <w:p w14:paraId="6CCE70E7" w14:textId="46CE3791" w:rsidR="00993763" w:rsidRDefault="00993763" w:rsidP="007A424F">
      <w:pPr>
        <w:pStyle w:val="Heading2"/>
      </w:pPr>
      <w:bookmarkStart w:id="431" w:name="_Toc516492190"/>
      <w:r>
        <w:t>SDP Database</w:t>
      </w:r>
      <w:bookmarkEnd w:id="431"/>
    </w:p>
    <w:p w14:paraId="79A8CAC7" w14:textId="6D1F4E9C" w:rsidR="002B5CFC" w:rsidRDefault="002B5CFC" w:rsidP="002B5CFC">
      <w:r>
        <w:t xml:space="preserve">The Service Discovery Database is created for you based on the configuration settings in </w:t>
      </w:r>
      <w:del w:id="432" w:author="Greg Landry" w:date="2018-06-11T13:20:00Z">
        <w:r w:rsidDel="00CD258F">
          <w:delText xml:space="preserve">the </w:delText>
        </w:r>
      </w:del>
      <w:r>
        <w:t xml:space="preserve">BT Designer.  </w:t>
      </w:r>
      <w:del w:id="433" w:author="Greg Landry" w:date="2018-06-11T13:20:00Z">
        <w:r w:rsidDel="00CD258F">
          <w:delText>BT Designer</w:delText>
        </w:r>
      </w:del>
      <w:ins w:id="434" w:author="Greg Landry" w:date="2018-06-11T13:20:00Z">
        <w:r w:rsidR="00CD258F">
          <w:t>It</w:t>
        </w:r>
      </w:ins>
      <w:r>
        <w:t xml:space="preserve"> creates the </w:t>
      </w:r>
      <w:del w:id="435" w:author="Greg Landry" w:date="2018-06-11T13:19:00Z">
        <w:r w:rsidDel="00D67F99">
          <w:delText xml:space="preserve">dotC and dotH </w:delText>
        </w:r>
      </w:del>
      <w:r>
        <w:t>files &lt;appname&gt;_sdp_db</w:t>
      </w:r>
      <w:ins w:id="436" w:author="Greg Landry" w:date="2018-06-11T13:19:00Z">
        <w:r w:rsidR="00D67F99">
          <w:t>.c/.h</w:t>
        </w:r>
      </w:ins>
    </w:p>
    <w:p w14:paraId="6E5D1E9F" w14:textId="6382BB3B" w:rsidR="002B5CFC" w:rsidRDefault="002B5CFC">
      <w:pPr>
        <w:keepNext/>
        <w:pPrChange w:id="437" w:author="Greg Landry" w:date="2018-06-11T13:21:00Z">
          <w:pPr/>
        </w:pPrChange>
      </w:pPr>
      <w:r>
        <w:lastRenderedPageBreak/>
        <w:t>The file &lt;appname&gt;_sdp_db.h</w:t>
      </w:r>
      <w:ins w:id="438" w:author="Greg Landry" w:date="2018-06-11T13:20:00Z">
        <w:r w:rsidR="00CD258F">
          <w:t xml:space="preserve"> </w:t>
        </w:r>
      </w:ins>
      <w:ins w:id="439" w:author="Greg Landry" w:date="2018-06-11T13:21:00Z">
        <w:r w:rsidR="00CD258F">
          <w:t>for the</w:t>
        </w:r>
      </w:ins>
      <w:ins w:id="440" w:author="Greg Landry" w:date="2018-06-11T13:20:00Z">
        <w:r w:rsidR="00CD258F">
          <w:t xml:space="preserve"> simple project </w:t>
        </w:r>
      </w:ins>
      <w:ins w:id="441" w:author="Greg Landry" w:date="2018-06-11T13:21:00Z">
        <w:r w:rsidR="00CD258F">
          <w:t xml:space="preserve">with SPP and Device ID Services that we created using BT Designer </w:t>
        </w:r>
      </w:ins>
      <w:ins w:id="442" w:author="Greg Landry" w:date="2018-06-11T13:20:00Z">
        <w:r w:rsidR="00CD258F">
          <w:t>is shown here:</w:t>
        </w:r>
      </w:ins>
    </w:p>
    <w:p w14:paraId="5E089841" w14:textId="28459D2E" w:rsidR="002B5CFC" w:rsidRDefault="002B5CFC" w:rsidP="002B5CFC">
      <w:r w:rsidRPr="002B5CFC">
        <w:rPr>
          <w:noProof/>
        </w:rPr>
        <w:drawing>
          <wp:inline distT="0" distB="0" distL="0" distR="0" wp14:anchorId="11ABC1EF" wp14:editId="0CFBEC0F">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50820"/>
                    </a:xfrm>
                    <a:prstGeom prst="rect">
                      <a:avLst/>
                    </a:prstGeom>
                  </pic:spPr>
                </pic:pic>
              </a:graphicData>
            </a:graphic>
          </wp:inline>
        </w:drawing>
      </w:r>
    </w:p>
    <w:p w14:paraId="35276180" w14:textId="581A2AC3" w:rsidR="002B5CFC" w:rsidRDefault="002B5CFC">
      <w:pPr>
        <w:keepNext/>
        <w:pPrChange w:id="443" w:author="Greg Landry" w:date="2018-06-11T13:22:00Z">
          <w:pPr/>
        </w:pPrChange>
      </w:pPr>
      <w:r>
        <w:lastRenderedPageBreak/>
        <w:t xml:space="preserve">The file &lt;appname&gt;_sdp_db.c simply contains the two Service Records that we defined in </w:t>
      </w:r>
      <w:del w:id="444" w:author="Greg Landry" w:date="2018-06-11T13:21:00Z">
        <w:r w:rsidDel="00CD258F">
          <w:delText xml:space="preserve">the </w:delText>
        </w:r>
      </w:del>
      <w:r>
        <w:t>BT Designer</w:t>
      </w:r>
      <w:ins w:id="445" w:author="Greg Landry" w:date="2018-06-11T13:22:00Z">
        <w:r w:rsidR="00CD258F">
          <w:t xml:space="preserve">: </w:t>
        </w:r>
      </w:ins>
      <w:del w:id="446" w:author="Greg Landry" w:date="2018-06-11T13:22:00Z">
        <w:r w:rsidDel="00CD258F">
          <w:delText xml:space="preserve">, </w:delText>
        </w:r>
      </w:del>
      <w:r>
        <w:t>the SPP and the Device Info.</w:t>
      </w:r>
    </w:p>
    <w:p w14:paraId="18CFA490" w14:textId="5C14490F" w:rsidR="002B5CFC" w:rsidRDefault="002B5CFC" w:rsidP="002B5CFC">
      <w:r w:rsidRPr="002B5CFC">
        <w:rPr>
          <w:noProof/>
        </w:rPr>
        <w:drawing>
          <wp:inline distT="0" distB="0" distL="0" distR="0" wp14:anchorId="1143A03D" wp14:editId="379BBD89">
            <wp:extent cx="5943600" cy="572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25160"/>
                    </a:xfrm>
                    <a:prstGeom prst="rect">
                      <a:avLst/>
                    </a:prstGeom>
                  </pic:spPr>
                </pic:pic>
              </a:graphicData>
            </a:graphic>
          </wp:inline>
        </w:drawing>
      </w:r>
    </w:p>
    <w:p w14:paraId="0097217E" w14:textId="1A46D52E" w:rsidR="002B5CFC" w:rsidRDefault="002B5CFC" w:rsidP="002B5CFC">
      <w:r>
        <w:t xml:space="preserve">The only </w:t>
      </w:r>
      <w:del w:id="447" w:author="Greg Landry" w:date="2018-06-11T13:22:00Z">
        <w:r w:rsidDel="00CD258F">
          <w:delText xml:space="preserve">firmware </w:delText>
        </w:r>
      </w:del>
      <w:r>
        <w:t>action required by your application</w:t>
      </w:r>
      <w:ins w:id="448" w:author="Greg Landry" w:date="2018-06-11T13:22:00Z">
        <w:r w:rsidR="00CD258F">
          <w:t xml:space="preserve"> firware to interact with the database</w:t>
        </w:r>
      </w:ins>
      <w:r>
        <w:t xml:space="preserve"> is to register </w:t>
      </w:r>
      <w:del w:id="449" w:author="Greg Landry" w:date="2018-06-11T13:23:00Z">
        <w:r w:rsidDel="00CD258F">
          <w:delText xml:space="preserve">your database </w:delText>
        </w:r>
      </w:del>
      <w:ins w:id="450" w:author="Greg Landry" w:date="2018-06-11T13:23:00Z">
        <w:r w:rsidR="00CD258F">
          <w:t>it. Thi is</w:t>
        </w:r>
      </w:ins>
      <w:del w:id="451" w:author="Greg Landry" w:date="2018-06-11T13:23:00Z">
        <w:r w:rsidDel="00CD258F">
          <w:delText xml:space="preserve">which is </w:delText>
        </w:r>
      </w:del>
      <w:r>
        <w:t xml:space="preserve">inserted into the function &lt;appname&gt;_app_init for you automatically by </w:t>
      </w:r>
      <w:del w:id="452" w:author="Greg Landry" w:date="2018-06-11T13:23:00Z">
        <w:r w:rsidDel="00CD258F">
          <w:delText xml:space="preserve">the </w:delText>
        </w:r>
      </w:del>
      <w:r>
        <w:t>BT Designer.</w:t>
      </w:r>
    </w:p>
    <w:p w14:paraId="2B259D91" w14:textId="1106CBA2" w:rsidR="002B5CFC" w:rsidRPr="002B5CFC" w:rsidRDefault="002B5CFC" w:rsidP="002B5CFC">
      <w:r w:rsidRPr="002B5CFC">
        <w:rPr>
          <w:noProof/>
        </w:rPr>
        <w:drawing>
          <wp:inline distT="0" distB="0" distL="0" distR="0" wp14:anchorId="4CBED008" wp14:editId="6CC3128C">
            <wp:extent cx="5943600" cy="42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1640"/>
                    </a:xfrm>
                    <a:prstGeom prst="rect">
                      <a:avLst/>
                    </a:prstGeom>
                  </pic:spPr>
                </pic:pic>
              </a:graphicData>
            </a:graphic>
          </wp:inline>
        </w:drawing>
      </w:r>
    </w:p>
    <w:p w14:paraId="16B095F3" w14:textId="1453DDDB" w:rsidR="007A424F" w:rsidRDefault="007A424F" w:rsidP="007A424F">
      <w:pPr>
        <w:pStyle w:val="Heading2"/>
      </w:pPr>
      <w:bookmarkStart w:id="453" w:name="_Ref516402715"/>
      <w:bookmarkStart w:id="454" w:name="_Toc516492191"/>
      <w:r>
        <w:lastRenderedPageBreak/>
        <w:t>Handle Pairing</w:t>
      </w:r>
      <w:bookmarkEnd w:id="453"/>
      <w:bookmarkEnd w:id="454"/>
    </w:p>
    <w:p w14:paraId="4A014BE9" w14:textId="77777777" w:rsidR="00B3642C" w:rsidRDefault="005C019A">
      <w:pPr>
        <w:keepNext/>
        <w:pPrChange w:id="455" w:author="Greg Landry" w:date="2018-06-11T13:23:00Z">
          <w:pPr/>
        </w:pPrChange>
      </w:pPr>
      <w:r>
        <w:t>T</w:t>
      </w:r>
      <w:r w:rsidR="00B3642C">
        <w:t>he BTM events involved in Pairing are:</w:t>
      </w:r>
    </w:p>
    <w:p w14:paraId="3751E1D6" w14:textId="455BA26D" w:rsidR="00B3642C" w:rsidDel="00C02341" w:rsidRDefault="00B3642C" w:rsidP="00B3642C">
      <w:pPr>
        <w:pStyle w:val="ListParagraph"/>
        <w:numPr>
          <w:ilvl w:val="0"/>
          <w:numId w:val="22"/>
        </w:numPr>
        <w:rPr>
          <w:del w:id="456" w:author="Greg Landry" w:date="2018-06-11T16:53:00Z"/>
        </w:rPr>
      </w:pPr>
      <w:del w:id="457" w:author="Greg Landry" w:date="2018-06-11T16:53:00Z">
        <w:r w:rsidRPr="00B3642C" w:rsidDel="00C02341">
          <w:delText>BTM_PIN_REQUEST_EVT</w:delText>
        </w:r>
      </w:del>
    </w:p>
    <w:p w14:paraId="088F3119" w14:textId="673E0B6D" w:rsidR="00B3642C" w:rsidRDefault="00B3642C" w:rsidP="00B3642C">
      <w:pPr>
        <w:pStyle w:val="ListParagraph"/>
        <w:numPr>
          <w:ilvl w:val="0"/>
          <w:numId w:val="22"/>
        </w:numPr>
      </w:pPr>
      <w:r w:rsidRPr="00B3642C">
        <w:t>BTM_PAIRING_IO_CAPABILITIES_BR_EDR_RESPONSE_EVT</w:t>
      </w:r>
    </w:p>
    <w:p w14:paraId="25C039CD" w14:textId="38768ED2" w:rsidR="002C5B06" w:rsidRDefault="00B3642C" w:rsidP="00B3642C">
      <w:pPr>
        <w:pStyle w:val="ListParagraph"/>
        <w:numPr>
          <w:ilvl w:val="0"/>
          <w:numId w:val="22"/>
        </w:numPr>
      </w:pPr>
      <w:r w:rsidRPr="00B3642C">
        <w:t>BTM_PAIRING_IO_CAPABILITIES_BR_EDR_REQUEST_EVT</w:t>
      </w:r>
    </w:p>
    <w:p w14:paraId="5B519686" w14:textId="6335957A" w:rsidR="00B3642C" w:rsidRDefault="00B3642C" w:rsidP="00B3642C">
      <w:pPr>
        <w:pStyle w:val="ListParagraph"/>
        <w:numPr>
          <w:ilvl w:val="0"/>
          <w:numId w:val="22"/>
        </w:numPr>
      </w:pPr>
      <w:r w:rsidRPr="00B3642C">
        <w:t>BTM_USER_CONFIRMATION_REQUEST_EVT</w:t>
      </w:r>
    </w:p>
    <w:p w14:paraId="52493ED8" w14:textId="6E8718E1" w:rsidR="00B3642C" w:rsidRDefault="00B3642C" w:rsidP="00B3642C">
      <w:pPr>
        <w:pStyle w:val="ListParagraph"/>
        <w:numPr>
          <w:ilvl w:val="0"/>
          <w:numId w:val="22"/>
        </w:numPr>
      </w:pPr>
      <w:r w:rsidRPr="00B3642C">
        <w:t>BTM_PAIRING_COMPLETE_EVT</w:t>
      </w:r>
    </w:p>
    <w:p w14:paraId="17666506" w14:textId="55F12CB0" w:rsidR="00B3642C" w:rsidDel="00C02341" w:rsidRDefault="00B3642C" w:rsidP="00B3642C">
      <w:pPr>
        <w:rPr>
          <w:del w:id="458" w:author="Greg Landry" w:date="2018-06-11T16:53:00Z"/>
        </w:rPr>
      </w:pPr>
      <w:del w:id="459" w:author="Greg Landry" w:date="2018-06-11T16:53:00Z">
        <w:r w:rsidDel="00C02341">
          <w:delText xml:space="preserve">When you get the </w:delText>
        </w:r>
        <w:r w:rsidRPr="00B3642C" w:rsidDel="00C02341">
          <w:delText>BTM_PIN_REQUEST_EVT</w:delText>
        </w:r>
        <w:r w:rsidDel="00C02341">
          <w:delText xml:space="preserve"> you should respond with a PIN code.  </w:delText>
        </w:r>
      </w:del>
      <w:del w:id="460" w:author="Greg Landry" w:date="2018-06-11T13:24:00Z">
        <w:r w:rsidDel="00616909">
          <w:delText xml:space="preserve">The </w:delText>
        </w:r>
      </w:del>
      <w:del w:id="461" w:author="Greg Landry" w:date="2018-06-11T16:53:00Z">
        <w:r w:rsidDel="00C02341">
          <w:delText>BT Designer does not put this code in the template for you.</w:delText>
        </w:r>
        <w:r w:rsidR="00B830FC" w:rsidDel="00C02341">
          <w:delText xml:space="preserve">  The pin code is typically four ASCII digits.</w:delText>
        </w:r>
      </w:del>
    </w:p>
    <w:p w14:paraId="59066D4F" w14:textId="5303479B" w:rsidR="00B3642C" w:rsidDel="00C02341" w:rsidRDefault="00B830FC" w:rsidP="00B3642C">
      <w:pPr>
        <w:rPr>
          <w:del w:id="462" w:author="Greg Landry" w:date="2018-06-11T16:53:00Z"/>
        </w:rPr>
      </w:pPr>
      <w:commentRangeStart w:id="463"/>
      <w:del w:id="464" w:author="Greg Landry" w:date="2018-06-11T16:53:00Z">
        <w:r w:rsidRPr="00B830FC" w:rsidDel="00C02341">
          <w:rPr>
            <w:noProof/>
          </w:rPr>
          <w:drawing>
            <wp:inline distT="0" distB="0" distL="0" distR="0" wp14:anchorId="59E47E4F" wp14:editId="12AB86A3">
              <wp:extent cx="4191000" cy="5715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000" cy="571500"/>
                      </a:xfrm>
                      <a:prstGeom prst="rect">
                        <a:avLst/>
                      </a:prstGeom>
                    </pic:spPr>
                  </pic:pic>
                </a:graphicData>
              </a:graphic>
            </wp:inline>
          </w:drawing>
        </w:r>
        <w:commentRangeEnd w:id="463"/>
        <w:r w:rsidR="0004051D" w:rsidDel="00C02341">
          <w:rPr>
            <w:rStyle w:val="CommentReference"/>
          </w:rPr>
          <w:commentReference w:id="463"/>
        </w:r>
      </w:del>
    </w:p>
    <w:p w14:paraId="76AEACD8" w14:textId="767C0080" w:rsidR="00B830FC" w:rsidDel="00C02341" w:rsidRDefault="00636E24" w:rsidP="00B3642C">
      <w:pPr>
        <w:rPr>
          <w:del w:id="465" w:author="Greg Landry" w:date="2018-06-11T16:53:00Z"/>
        </w:rPr>
      </w:pPr>
      <w:del w:id="466" w:author="Greg Landry" w:date="2018-06-11T13:24:00Z">
        <w:r w:rsidDel="00616909">
          <w:delText>And y</w:delText>
        </w:r>
      </w:del>
      <w:del w:id="467" w:author="Greg Landry" w:date="2018-06-11T16:53:00Z">
        <w:r w:rsidDel="00C02341">
          <w:delText>ou need to handle the case by responding with the PIN Code.</w:delText>
        </w:r>
      </w:del>
    </w:p>
    <w:p w14:paraId="1AE221F3" w14:textId="46D59133" w:rsidR="00636E24" w:rsidDel="00C02341" w:rsidRDefault="00636E24" w:rsidP="00B3642C">
      <w:pPr>
        <w:rPr>
          <w:del w:id="468" w:author="Greg Landry" w:date="2018-06-11T16:53:00Z"/>
        </w:rPr>
      </w:pPr>
      <w:del w:id="469" w:author="Greg Landry" w:date="2018-06-11T16:53:00Z">
        <w:r w:rsidRPr="00636E24" w:rsidDel="00C02341">
          <w:rPr>
            <w:noProof/>
          </w:rPr>
          <w:drawing>
            <wp:inline distT="0" distB="0" distL="0" distR="0" wp14:anchorId="4854DCD5" wp14:editId="5958E5C4">
              <wp:extent cx="5943600" cy="548005"/>
              <wp:effectExtent l="0" t="0" r="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48005"/>
                      </a:xfrm>
                      <a:prstGeom prst="rect">
                        <a:avLst/>
                      </a:prstGeom>
                    </pic:spPr>
                  </pic:pic>
                </a:graphicData>
              </a:graphic>
            </wp:inline>
          </w:drawing>
        </w:r>
      </w:del>
    </w:p>
    <w:p w14:paraId="7FDD9C02" w14:textId="00A91D19" w:rsidR="00636E24" w:rsidRDefault="00636E24" w:rsidP="00B3642C">
      <w:r>
        <w:t>When the Master attempts to Pair with you, it sends its I/O capabilities.  When you get th</w:t>
      </w:r>
      <w:ins w:id="470" w:author="Greg Landry" w:date="2018-06-11T13:24:00Z">
        <w:r w:rsidR="00616909">
          <w:t>at</w:t>
        </w:r>
      </w:ins>
      <w:del w:id="471" w:author="Greg Landry" w:date="2018-06-11T13:24:00Z">
        <w:r w:rsidDel="00616909">
          <w:delText>e</w:delText>
        </w:r>
      </w:del>
      <w:r>
        <w:t xml:space="preserve"> event you can decide what to do, including nothing.  In this case</w:t>
      </w:r>
      <w:r w:rsidR="00EA4AB7">
        <w:t>,</w:t>
      </w:r>
      <w:r>
        <w:t xml:space="preserve"> we just print out the I/O capabilities.  By default</w:t>
      </w:r>
      <w:r w:rsidR="00EA4AB7">
        <w:t>,</w:t>
      </w:r>
      <w:r>
        <w:t xml:space="preserve"> </w:t>
      </w:r>
      <w:del w:id="472" w:author="Greg Landry" w:date="2018-06-11T13:24:00Z">
        <w:r w:rsidDel="00616909">
          <w:delText xml:space="preserve">the </w:delText>
        </w:r>
      </w:del>
      <w:r>
        <w:t>BT Designer does not include this event in the template.</w:t>
      </w:r>
    </w:p>
    <w:p w14:paraId="1DE40E8A" w14:textId="5205F6DF" w:rsidR="00636E24" w:rsidRDefault="00731977" w:rsidP="00B3642C">
      <w:commentRangeStart w:id="473"/>
      <w:r w:rsidRPr="00731977">
        <w:rPr>
          <w:noProof/>
        </w:rPr>
        <w:drawing>
          <wp:inline distT="0" distB="0" distL="0" distR="0" wp14:anchorId="49DC97E9" wp14:editId="42738624">
            <wp:extent cx="5943600" cy="69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95960"/>
                    </a:xfrm>
                    <a:prstGeom prst="rect">
                      <a:avLst/>
                    </a:prstGeom>
                  </pic:spPr>
                </pic:pic>
              </a:graphicData>
            </a:graphic>
          </wp:inline>
        </w:drawing>
      </w:r>
      <w:commentRangeEnd w:id="473"/>
      <w:r w:rsidR="00011685">
        <w:rPr>
          <w:rStyle w:val="CommentReference"/>
        </w:rPr>
        <w:commentReference w:id="473"/>
      </w:r>
    </w:p>
    <w:p w14:paraId="0610A87D" w14:textId="15E26C1A" w:rsidR="00731977" w:rsidRDefault="00731977" w:rsidP="00B3642C">
      <w:r>
        <w:t>When you get the event asking for your I/O Capabilities, you need to respond by changing the event data.</w:t>
      </w:r>
      <w:r w:rsidR="00E4441B">
        <w:t xml:space="preserve">  By default</w:t>
      </w:r>
      <w:r w:rsidR="00EA4AB7">
        <w:t>,</w:t>
      </w:r>
      <w:r w:rsidR="00E4441B">
        <w:t xml:space="preserve"> </w:t>
      </w:r>
      <w:del w:id="474" w:author="Greg Landry" w:date="2018-06-11T13:25:00Z">
        <w:r w:rsidR="00E4441B" w:rsidDel="00616909">
          <w:delText xml:space="preserve">the </w:delText>
        </w:r>
      </w:del>
      <w:r w:rsidR="00E4441B">
        <w:t xml:space="preserve">BT Designer </w:t>
      </w:r>
      <w:r w:rsidR="00EA4AB7">
        <w:t xml:space="preserve">gives you an incomplete </w:t>
      </w:r>
      <w:r w:rsidR="00066708">
        <w:t xml:space="preserve">filling of the structure.  You need to add </w:t>
      </w:r>
      <w:ins w:id="475" w:author="Greg Landry" w:date="2018-06-11T13:25:00Z">
        <w:r w:rsidR="00616909">
          <w:t xml:space="preserve">the local IO capabilities. For example, if your device has a display but no user entry, you would use BTM_IO_CAPABILITIES_DISPLAY_ONLY as </w:t>
        </w:r>
      </w:ins>
      <w:ins w:id="476" w:author="Greg Landry" w:date="2018-06-11T13:26:00Z">
        <w:r w:rsidR="00616909">
          <w:t>shown</w:t>
        </w:r>
      </w:ins>
      <w:ins w:id="477" w:author="Greg Landry" w:date="2018-06-11T13:25:00Z">
        <w:r w:rsidR="00616909">
          <w:t xml:space="preserve"> </w:t>
        </w:r>
      </w:ins>
      <w:ins w:id="478" w:author="Greg Landry" w:date="2018-06-11T13:26:00Z">
        <w:r w:rsidR="00616909">
          <w:t>here:</w:t>
        </w:r>
      </w:ins>
      <w:del w:id="479" w:author="Greg Landry" w:date="2018-06-11T13:25:00Z">
        <w:r w:rsidR="00E4441B" w:rsidDel="00616909">
          <w:delText xml:space="preserve"> </w:delText>
        </w:r>
      </w:del>
    </w:p>
    <w:p w14:paraId="790EABB5" w14:textId="557DC5AD" w:rsidR="00731977" w:rsidRDefault="00081139" w:rsidP="00B3642C">
      <w:r w:rsidRPr="00081139">
        <w:rPr>
          <w:noProof/>
        </w:rPr>
        <w:drawing>
          <wp:inline distT="0" distB="0" distL="0" distR="0" wp14:anchorId="551564F3" wp14:editId="64EDE92B">
            <wp:extent cx="5943600" cy="974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74090"/>
                    </a:xfrm>
                    <a:prstGeom prst="rect">
                      <a:avLst/>
                    </a:prstGeom>
                  </pic:spPr>
                </pic:pic>
              </a:graphicData>
            </a:graphic>
          </wp:inline>
        </w:drawing>
      </w:r>
    </w:p>
    <w:p w14:paraId="26D7B3C5" w14:textId="4C530A26" w:rsidR="00081139" w:rsidRDefault="00081139">
      <w:pPr>
        <w:keepNext/>
        <w:pPrChange w:id="480" w:author="Greg Landry" w:date="2018-06-11T13:26:00Z">
          <w:pPr/>
        </w:pPrChange>
      </w:pPr>
      <w:r>
        <w:t>When the pairing process is complete you can print a message, or more likely initialize some variable for that session.</w:t>
      </w:r>
    </w:p>
    <w:p w14:paraId="61C48C9B" w14:textId="21D70A4B" w:rsidR="00081139" w:rsidRPr="002C5B06" w:rsidRDefault="00081139" w:rsidP="00B3642C">
      <w:r w:rsidRPr="00081139">
        <w:rPr>
          <w:noProof/>
        </w:rPr>
        <w:drawing>
          <wp:inline distT="0" distB="0" distL="0" distR="0" wp14:anchorId="51B2A933" wp14:editId="16170B83">
            <wp:extent cx="5943600" cy="830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30580"/>
                    </a:xfrm>
                    <a:prstGeom prst="rect">
                      <a:avLst/>
                    </a:prstGeom>
                  </pic:spPr>
                </pic:pic>
              </a:graphicData>
            </a:graphic>
          </wp:inline>
        </w:drawing>
      </w:r>
    </w:p>
    <w:p w14:paraId="7DE4319F" w14:textId="4B987587" w:rsidR="007A424F" w:rsidRDefault="007A424F" w:rsidP="007A424F">
      <w:pPr>
        <w:pStyle w:val="Heading2"/>
      </w:pPr>
      <w:bookmarkStart w:id="481" w:name="_Ref516402727"/>
      <w:bookmarkStart w:id="482" w:name="_Toc516492192"/>
      <w:r>
        <w:t>Handle Bonding</w:t>
      </w:r>
      <w:bookmarkEnd w:id="481"/>
      <w:bookmarkEnd w:id="482"/>
    </w:p>
    <w:p w14:paraId="47A3F5E5" w14:textId="36BF91BF" w:rsidR="002C5B06" w:rsidRDefault="005C019A" w:rsidP="005C019A">
      <w:r>
        <w:t>T</w:t>
      </w:r>
      <w:r w:rsidR="002C5B06">
        <w:t>o handle Bonding</w:t>
      </w:r>
      <w:r>
        <w:t xml:space="preserve">, </w:t>
      </w:r>
      <w:r w:rsidR="002C5B06">
        <w:t>you need to</w:t>
      </w:r>
      <w:r>
        <w:t xml:space="preserve"> act on the BTM Events that request you to find the saved link key for a specific BD Address (</w:t>
      </w:r>
      <w:r w:rsidRPr="002C5B06">
        <w:t>BTM_PAIRED_DEVICE_LINK_KEYS_REQUEST_EVT</w:t>
      </w:r>
      <w:r>
        <w:t>) and to save the Link Key when it is created or updated for a specific address (</w:t>
      </w:r>
      <w:r w:rsidRPr="005C019A">
        <w:t>BTM_PAIRED_DEVICE_LINK_KEYS_UPDATE_EVT</w:t>
      </w:r>
      <w:r>
        <w:t>)</w:t>
      </w:r>
      <w:ins w:id="483" w:author="Greg Landry" w:date="2018-06-11T13:27:00Z">
        <w:r w:rsidR="002A6A11">
          <w:t>.</w:t>
        </w:r>
      </w:ins>
    </w:p>
    <w:p w14:paraId="5CC84006" w14:textId="6E47100B" w:rsidR="006E23C3" w:rsidRDefault="005C019A" w:rsidP="005C019A">
      <w:r>
        <w:t xml:space="preserve">This is best done by reserving a block of the NVRAM </w:t>
      </w:r>
      <w:r w:rsidR="00C54E3F">
        <w:t>VS</w:t>
      </w:r>
      <w:del w:id="484" w:author="Greg Landry" w:date="2018-06-11T13:28:00Z">
        <w:r w:rsidR="00C54E3F" w:rsidDel="002A6A11">
          <w:delText xml:space="preserve"> </w:delText>
        </w:r>
      </w:del>
      <w:r w:rsidR="00C54E3F">
        <w:t xml:space="preserve">IDs </w:t>
      </w:r>
      <w:r>
        <w:t>to hold the key/BDADDR tuple.</w:t>
      </w:r>
      <w:r w:rsidR="00C54E3F">
        <w:t xml:space="preserve">  The VSID is just a row number in the NVRAM.  Each </w:t>
      </w:r>
      <w:r w:rsidR="006E23C3">
        <w:t xml:space="preserve">Volatile Sector </w:t>
      </w:r>
      <w:r w:rsidR="00C54E3F">
        <w:t xml:space="preserve">in the NVRAM is 255 </w:t>
      </w:r>
      <w:r w:rsidR="006E23C3">
        <w:t xml:space="preserve">bytes long. </w:t>
      </w:r>
      <w:r w:rsidR="00C54E3F">
        <w:t xml:space="preserve">Each WICED Device has #defines for the </w:t>
      </w:r>
      <w:r w:rsidR="00C54E3F" w:rsidRPr="00C54E3F">
        <w:t>WICED_NVRAM_VSID_START</w:t>
      </w:r>
      <w:r w:rsidR="00C54E3F">
        <w:t xml:space="preserve"> and WICED_NVRAM_VSID_END</w:t>
      </w:r>
      <w:r w:rsidR="006E23C3">
        <w:t xml:space="preserve"> in wiced_hal_nvram.h</w:t>
      </w:r>
      <w:ins w:id="485" w:author="Greg Landry" w:date="2018-06-11T13:28:00Z">
        <w:r w:rsidR="002A6A11">
          <w:t>.</w:t>
        </w:r>
      </w:ins>
    </w:p>
    <w:p w14:paraId="0D6C5CE8" w14:textId="5771D16C" w:rsidR="00D54DE4" w:rsidRDefault="00D54DE4" w:rsidP="005C019A">
      <w:del w:id="486" w:author="Greg Landry" w:date="2018-06-11T13:28:00Z">
        <w:r w:rsidDel="002A6A11">
          <w:lastRenderedPageBreak/>
          <w:delText xml:space="preserve">The </w:delText>
        </w:r>
      </w:del>
      <w:r>
        <w:t xml:space="preserve">BT Designer provides a template for the keys request event.  </w:t>
      </w:r>
      <w:ins w:id="487" w:author="Greg Landry" w:date="2018-06-11T13:29:00Z">
        <w:r w:rsidR="002A6A11">
          <w:t>To</w:t>
        </w:r>
      </w:ins>
      <w:del w:id="488" w:author="Greg Landry" w:date="2018-06-11T13:29:00Z">
        <w:r w:rsidDel="002A6A11">
          <w:delText>In order to</w:delText>
        </w:r>
      </w:del>
      <w:r>
        <w:t xml:space="preserve"> use it change the #if to 1.</w:t>
      </w:r>
      <w:del w:id="489" w:author="Greg Landry" w:date="2018-06-11T13:28:00Z">
        <w:r w:rsidDel="002A6A11">
          <w:delText>.</w:delText>
        </w:r>
      </w:del>
      <w:r>
        <w:t xml:space="preserve"> You also need to provide the function &lt;appname&gt;_read_link_keys</w:t>
      </w:r>
      <w:ins w:id="490" w:author="Greg Landry" w:date="2018-06-11T13:29:00Z">
        <w:r w:rsidR="007A7AE9">
          <w:t xml:space="preserve"> which we will do in a</w:t>
        </w:r>
      </w:ins>
      <w:ins w:id="491" w:author="Greg Landry" w:date="2018-06-11T14:14:00Z">
        <w:r w:rsidR="007A7AE9">
          <w:t xml:space="preserve"> </w:t>
        </w:r>
      </w:ins>
      <w:ins w:id="492" w:author="Greg Landry" w:date="2018-06-11T13:29:00Z">
        <w:r w:rsidR="007A7AE9">
          <w:t>minute.</w:t>
        </w:r>
      </w:ins>
    </w:p>
    <w:p w14:paraId="1EDC0B1A" w14:textId="22892C2C" w:rsidR="006E23C3" w:rsidRDefault="00D54DE4" w:rsidP="005C019A">
      <w:r w:rsidRPr="00D54DE4">
        <w:rPr>
          <w:noProof/>
        </w:rPr>
        <w:drawing>
          <wp:inline distT="0" distB="0" distL="0" distR="0" wp14:anchorId="03706330" wp14:editId="0D2161DB">
            <wp:extent cx="5943600" cy="193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1670"/>
                    </a:xfrm>
                    <a:prstGeom prst="rect">
                      <a:avLst/>
                    </a:prstGeom>
                  </pic:spPr>
                </pic:pic>
              </a:graphicData>
            </a:graphic>
          </wp:inline>
        </w:drawing>
      </w:r>
      <w:r w:rsidR="006E23C3">
        <w:t xml:space="preserve"> </w:t>
      </w:r>
    </w:p>
    <w:p w14:paraId="67B1A22C" w14:textId="2BDE3462" w:rsidR="007A7AE9" w:rsidRDefault="007A7AE9" w:rsidP="007A7AE9">
      <w:pPr>
        <w:rPr>
          <w:ins w:id="493" w:author="Greg Landry" w:date="2018-06-11T14:14:00Z"/>
        </w:rPr>
      </w:pPr>
      <w:ins w:id="494" w:author="Greg Landry" w:date="2018-06-11T14:14:00Z">
        <w:r>
          <w:t>BT Designer does not provide a template for the keys update event.  So, you need to add the case for that event, which simply calls a write function that we will create next.</w:t>
        </w:r>
      </w:ins>
    </w:p>
    <w:p w14:paraId="24A75E1C" w14:textId="77777777" w:rsidR="007A7AE9" w:rsidRDefault="007A7AE9" w:rsidP="007A7AE9">
      <w:pPr>
        <w:rPr>
          <w:ins w:id="495" w:author="Greg Landry" w:date="2018-06-11T14:14:00Z"/>
        </w:rPr>
      </w:pPr>
      <w:ins w:id="496" w:author="Greg Landry" w:date="2018-06-11T14:14:00Z">
        <w:r w:rsidRPr="00D54DE4">
          <w:rPr>
            <w:noProof/>
          </w:rPr>
          <w:drawing>
            <wp:inline distT="0" distB="0" distL="0" distR="0" wp14:anchorId="43D20FC5" wp14:editId="54B3CA0D">
              <wp:extent cx="5943600"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95325"/>
                      </a:xfrm>
                      <a:prstGeom prst="rect">
                        <a:avLst/>
                      </a:prstGeom>
                    </pic:spPr>
                  </pic:pic>
                </a:graphicData>
              </a:graphic>
            </wp:inline>
          </w:drawing>
        </w:r>
      </w:ins>
    </w:p>
    <w:p w14:paraId="72DB7202" w14:textId="77777777" w:rsidR="007A7AE9" w:rsidRDefault="007A7AE9" w:rsidP="005C019A">
      <w:pPr>
        <w:rPr>
          <w:ins w:id="497" w:author="Greg Landry" w:date="2018-06-11T14:14:00Z"/>
        </w:rPr>
      </w:pPr>
    </w:p>
    <w:p w14:paraId="0BF27651" w14:textId="50323B1E" w:rsidR="00E06BC4" w:rsidRDefault="007A7AE9">
      <w:pPr>
        <w:keepNext/>
        <w:pPrChange w:id="498" w:author="Greg Landry" w:date="2018-06-11T14:15:00Z">
          <w:pPr/>
        </w:pPrChange>
      </w:pPr>
      <w:ins w:id="499" w:author="Greg Landry" w:date="2018-06-11T14:15:00Z">
        <w:r>
          <w:t>Next, y</w:t>
        </w:r>
      </w:ins>
      <w:del w:id="500" w:author="Greg Landry" w:date="2018-06-11T14:15:00Z">
        <w:r w:rsidR="00D54DE4" w:rsidDel="007A7AE9">
          <w:delText>Y</w:delText>
        </w:r>
      </w:del>
      <w:r w:rsidR="00D54DE4">
        <w:t xml:space="preserve">ou need to </w:t>
      </w:r>
      <w:del w:id="501" w:author="Greg Landry" w:date="2018-06-11T14:15:00Z">
        <w:r w:rsidR="00D54DE4" w:rsidDel="007A7AE9">
          <w:delText xml:space="preserve">make </w:delText>
        </w:r>
      </w:del>
      <w:ins w:id="502" w:author="Greg Landry" w:date="2018-06-11T14:15:00Z">
        <w:r>
          <w:t xml:space="preserve">write </w:t>
        </w:r>
      </w:ins>
      <w:r w:rsidR="00D54DE4">
        <w:t xml:space="preserve">the </w:t>
      </w:r>
      <w:ins w:id="503" w:author="Greg Landry" w:date="2018-06-11T13:31:00Z">
        <w:r w:rsidR="008D5C1B">
          <w:t>&lt;appname&gt;_</w:t>
        </w:r>
      </w:ins>
      <w:r w:rsidR="00D54DE4">
        <w:t xml:space="preserve">read_link_keys and </w:t>
      </w:r>
      <w:ins w:id="504" w:author="Greg Landry" w:date="2018-06-11T13:31:00Z">
        <w:r w:rsidR="008D5C1B">
          <w:t>&lt;appname&gt;_</w:t>
        </w:r>
      </w:ins>
      <w:r w:rsidR="00D54DE4">
        <w:t>write_link_keys function</w:t>
      </w:r>
      <w:ins w:id="505" w:author="Greg Landry" w:date="2018-06-11T13:31:00Z">
        <w:r w:rsidR="008D5C1B">
          <w:t>s</w:t>
        </w:r>
      </w:ins>
      <w:r w:rsidR="00D54DE4">
        <w:t xml:space="preserve">.  </w:t>
      </w:r>
      <w:ins w:id="506" w:author="Greg Landry" w:date="2018-06-11T13:32:00Z">
        <w:r w:rsidR="0071603D">
          <w:t xml:space="preserve">In our case we will write them so that </w:t>
        </w:r>
      </w:ins>
      <w:del w:id="507" w:author="Greg Landry" w:date="2018-06-11T13:32:00Z">
        <w:r w:rsidR="00D54DE4" w:rsidDel="0071603D">
          <w:delText xml:space="preserve">They </w:delText>
        </w:r>
      </w:del>
      <w:ins w:id="508" w:author="Greg Landry" w:date="2018-06-11T13:32:00Z">
        <w:r w:rsidR="0071603D">
          <w:t xml:space="preserve">they </w:t>
        </w:r>
      </w:ins>
      <w:del w:id="509" w:author="Greg Landry" w:date="2018-06-11T14:12:00Z">
        <w:r w:rsidR="00D54DE4" w:rsidDel="007A7AE9">
          <w:delText xml:space="preserve">both </w:delText>
        </w:r>
      </w:del>
      <w:ins w:id="510" w:author="Greg Landry" w:date="2018-06-11T14:12:00Z">
        <w:r>
          <w:t xml:space="preserve">each </w:t>
        </w:r>
      </w:ins>
      <w:r w:rsidR="00D54DE4">
        <w:t xml:space="preserve">support only one set of saved link keys, and they </w:t>
      </w:r>
      <w:ins w:id="511" w:author="Greg Landry" w:date="2018-06-11T13:32:00Z">
        <w:r w:rsidR="002A4E87">
          <w:t xml:space="preserve">each </w:t>
        </w:r>
      </w:ins>
      <w:r w:rsidR="00D54DE4">
        <w:t>use an entire VSID row.</w:t>
      </w:r>
    </w:p>
    <w:p w14:paraId="2DECEFB0" w14:textId="3B22B53E" w:rsidR="00D54DE4" w:rsidRDefault="00D54DE4" w:rsidP="005C019A">
      <w:r w:rsidRPr="00D54DE4">
        <w:rPr>
          <w:noProof/>
        </w:rPr>
        <w:drawing>
          <wp:inline distT="0" distB="0" distL="0" distR="0" wp14:anchorId="1E614213" wp14:editId="105B371B">
            <wp:extent cx="5943600" cy="2786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6380"/>
                    </a:xfrm>
                    <a:prstGeom prst="rect">
                      <a:avLst/>
                    </a:prstGeom>
                  </pic:spPr>
                </pic:pic>
              </a:graphicData>
            </a:graphic>
          </wp:inline>
        </w:drawing>
      </w:r>
    </w:p>
    <w:p w14:paraId="0048F787" w14:textId="07DC39A0" w:rsidR="00D54DE4" w:rsidRDefault="00D54DE4" w:rsidP="005C019A">
      <w:r>
        <w:t xml:space="preserve">After you </w:t>
      </w:r>
      <w:del w:id="512" w:author="Greg Landry" w:date="2018-06-11T14:15:00Z">
        <w:r w:rsidDel="007A7AE9">
          <w:delText xml:space="preserve">add </w:delText>
        </w:r>
      </w:del>
      <w:ins w:id="513" w:author="Greg Landry" w:date="2018-06-11T14:15:00Z">
        <w:r w:rsidR="007A7AE9">
          <w:t xml:space="preserve">write </w:t>
        </w:r>
      </w:ins>
      <w:r>
        <w:t>these two function</w:t>
      </w:r>
      <w:ins w:id="514" w:author="Greg Landry" w:date="2018-06-11T14:13:00Z">
        <w:r w:rsidR="007A7AE9">
          <w:t>s</w:t>
        </w:r>
      </w:ins>
      <w:r>
        <w:t xml:space="preserve"> you need to </w:t>
      </w:r>
      <w:del w:id="515" w:author="Greg Landry" w:date="2018-06-11T14:13:00Z">
        <w:r w:rsidDel="007A7AE9">
          <w:delText>make a forward declaration</w:delText>
        </w:r>
      </w:del>
      <w:ins w:id="516" w:author="Greg Landry" w:date="2018-06-11T14:13:00Z">
        <w:r w:rsidR="007A7AE9">
          <w:t xml:space="preserve">add a </w:t>
        </w:r>
      </w:ins>
      <w:ins w:id="517" w:author="Greg Landry" w:date="2018-06-11T16:55:00Z">
        <w:r w:rsidR="00011685">
          <w:t>forward declaration</w:t>
        </w:r>
      </w:ins>
      <w:r>
        <w:t xml:space="preserve"> for </w:t>
      </w:r>
      <w:del w:id="518" w:author="Greg Landry" w:date="2018-06-11T14:13:00Z">
        <w:r w:rsidDel="007A7AE9">
          <w:delText xml:space="preserve">both </w:delText>
        </w:r>
      </w:del>
      <w:ins w:id="519" w:author="Greg Landry" w:date="2018-06-11T14:13:00Z">
        <w:r w:rsidR="007A7AE9">
          <w:t xml:space="preserve">each </w:t>
        </w:r>
      </w:ins>
      <w:r>
        <w:t>of them at the top of the file.</w:t>
      </w:r>
    </w:p>
    <w:p w14:paraId="28E522CD" w14:textId="7DFCD269" w:rsidR="00D54DE4" w:rsidRDefault="00D54DE4" w:rsidP="005C019A">
      <w:r w:rsidRPr="00D54DE4">
        <w:rPr>
          <w:noProof/>
        </w:rPr>
        <w:lastRenderedPageBreak/>
        <w:drawing>
          <wp:inline distT="0" distB="0" distL="0" distR="0" wp14:anchorId="672111E2" wp14:editId="165DCD3E">
            <wp:extent cx="5943600" cy="64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3890"/>
                    </a:xfrm>
                    <a:prstGeom prst="rect">
                      <a:avLst/>
                    </a:prstGeom>
                  </pic:spPr>
                </pic:pic>
              </a:graphicData>
            </a:graphic>
          </wp:inline>
        </w:drawing>
      </w:r>
    </w:p>
    <w:p w14:paraId="3D8FDC26" w14:textId="1D39FE36" w:rsidR="00D54DE4" w:rsidDel="007A7AE9" w:rsidRDefault="00D54DE4" w:rsidP="005C019A">
      <w:pPr>
        <w:rPr>
          <w:del w:id="520" w:author="Greg Landry" w:date="2018-06-11T14:14:00Z"/>
        </w:rPr>
      </w:pPr>
      <w:del w:id="521" w:author="Greg Landry" w:date="2018-06-11T14:13:00Z">
        <w:r w:rsidDel="007A7AE9">
          <w:delText xml:space="preserve">The </w:delText>
        </w:r>
      </w:del>
      <w:del w:id="522" w:author="Greg Landry" w:date="2018-06-11T14:14:00Z">
        <w:r w:rsidDel="007A7AE9">
          <w:delText>BT Designer does not provide a template for the save keys event.  So, you need to add the case for that event, which simply calls the write function you already created.</w:delText>
        </w:r>
        <w:bookmarkStart w:id="523" w:name="_Toc516492193"/>
        <w:bookmarkEnd w:id="523"/>
      </w:del>
    </w:p>
    <w:p w14:paraId="3B94AB54" w14:textId="6E9B2731" w:rsidR="00D54DE4" w:rsidDel="007A7AE9" w:rsidRDefault="00D54DE4" w:rsidP="005C019A">
      <w:pPr>
        <w:rPr>
          <w:del w:id="524" w:author="Greg Landry" w:date="2018-06-11T14:14:00Z"/>
        </w:rPr>
      </w:pPr>
      <w:del w:id="525" w:author="Greg Landry" w:date="2018-06-11T14:14:00Z">
        <w:r w:rsidRPr="00D54DE4" w:rsidDel="007A7AE9">
          <w:rPr>
            <w:noProof/>
          </w:rPr>
          <w:drawing>
            <wp:inline distT="0" distB="0" distL="0" distR="0" wp14:anchorId="65631FE7" wp14:editId="27979379">
              <wp:extent cx="5943600" cy="69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95325"/>
                      </a:xfrm>
                      <a:prstGeom prst="rect">
                        <a:avLst/>
                      </a:prstGeom>
                    </pic:spPr>
                  </pic:pic>
                </a:graphicData>
              </a:graphic>
            </wp:inline>
          </w:drawing>
        </w:r>
        <w:bookmarkStart w:id="526" w:name="_Toc516492194"/>
        <w:bookmarkEnd w:id="526"/>
      </w:del>
    </w:p>
    <w:p w14:paraId="1FC99B34" w14:textId="56752D0A" w:rsidR="007A424F" w:rsidRDefault="007A424F" w:rsidP="007A424F">
      <w:pPr>
        <w:pStyle w:val="Heading2"/>
      </w:pPr>
      <w:bookmarkStart w:id="527" w:name="_Ref516402647"/>
      <w:bookmarkStart w:id="528" w:name="_Toc516492195"/>
      <w:r>
        <w:t>Serial Port Profile</w:t>
      </w:r>
      <w:bookmarkEnd w:id="527"/>
      <w:bookmarkEnd w:id="528"/>
    </w:p>
    <w:p w14:paraId="4AE511F4" w14:textId="6AF2E73F" w:rsidR="006666EC" w:rsidRDefault="00D54CE2" w:rsidP="00D54CE2">
      <w:r>
        <w:t xml:space="preserve">The WICED Bluetooth SDK contains all the code to implement </w:t>
      </w:r>
      <w:del w:id="529" w:author="Greg Landry" w:date="2018-06-11T14:16:00Z">
        <w:r w:rsidDel="007A7AE9">
          <w:delText xml:space="preserve">the </w:delText>
        </w:r>
      </w:del>
      <w:ins w:id="530" w:author="Greg Landry" w:date="2018-06-11T14:16:00Z">
        <w:r w:rsidR="007A7AE9">
          <w:t xml:space="preserve">an </w:t>
        </w:r>
      </w:ins>
      <w:r>
        <w:t xml:space="preserve">SPP server. To make it work you need to initialize the </w:t>
      </w:r>
      <w:del w:id="531" w:author="Greg Landry" w:date="2018-06-11T14:16:00Z">
        <w:r w:rsidDel="007A7AE9">
          <w:delText xml:space="preserve">spp </w:delText>
        </w:r>
      </w:del>
      <w:r>
        <w:t xml:space="preserve">server and provide callbacks for starting and stopping </w:t>
      </w:r>
      <w:ins w:id="532" w:author="Greg Landry" w:date="2018-06-11T14:16:00Z">
        <w:r w:rsidR="007A7AE9">
          <w:t xml:space="preserve">the </w:t>
        </w:r>
      </w:ins>
      <w:r>
        <w:t>connection</w:t>
      </w:r>
      <w:del w:id="533" w:author="Greg Landry" w:date="2018-06-11T14:16:00Z">
        <w:r w:rsidDel="007A7AE9">
          <w:delText>,</w:delText>
        </w:r>
      </w:del>
      <w:r>
        <w:t xml:space="preserve"> and receiving data. </w:t>
      </w:r>
      <w:r w:rsidR="002B5CFC">
        <w:t xml:space="preserve"> </w:t>
      </w:r>
      <w:r>
        <w:t>After you have created your SPP project with the BT Designer tool, you can open the snip.bt.spp example to copy the additional block</w:t>
      </w:r>
      <w:r w:rsidR="002B5CFC">
        <w:t>s</w:t>
      </w:r>
      <w:r>
        <w:t xml:space="preserve"> of code that you need.</w:t>
      </w:r>
      <w:r w:rsidR="006666EC">
        <w:t xml:space="preserve">  </w:t>
      </w:r>
      <w:r w:rsidR="000C6A4A">
        <w:t>Typically,</w:t>
      </w:r>
      <w:r w:rsidR="006666EC">
        <w:t xml:space="preserve"> I create</w:t>
      </w:r>
      <w:del w:id="534" w:author="Greg Landry" w:date="2018-06-11T14:16:00Z">
        <w:r w:rsidR="006666EC" w:rsidDel="007A7AE9">
          <w:delText xml:space="preserve"> a</w:delText>
        </w:r>
      </w:del>
      <w:r w:rsidR="006666EC">
        <w:t xml:space="preserve"> separate files spp.h and spp.c to handle all the SPP server functionality.</w:t>
      </w:r>
    </w:p>
    <w:p w14:paraId="19E622B1" w14:textId="090EF0D6" w:rsidR="006666EC" w:rsidRDefault="00ED491E" w:rsidP="00D54CE2">
      <w:r>
        <w:t xml:space="preserve">This leads you to two changes that need to happen to the </w:t>
      </w:r>
      <w:ins w:id="535" w:author="Greg Landry" w:date="2018-06-11T14:16:00Z">
        <w:r w:rsidR="007A7AE9">
          <w:t xml:space="preserve">file </w:t>
        </w:r>
      </w:ins>
      <w:r>
        <w:t>makefile.mk.  First you need to add the spp_lib.a so that you can link</w:t>
      </w:r>
      <w:del w:id="536" w:author="Greg Landry" w:date="2018-06-11T14:17:00Z">
        <w:r w:rsidDel="007A7AE9">
          <w:delText xml:space="preserve"> against</w:delText>
        </w:r>
      </w:del>
      <w:r>
        <w:t xml:space="preserve"> the SPP functions.  </w:t>
      </w:r>
      <w:del w:id="537" w:author="Greg Landry" w:date="2018-06-11T14:17:00Z">
        <w:r w:rsidR="007046C7" w:rsidDel="007A7AE9">
          <w:delText>And</w:delText>
        </w:r>
      </w:del>
      <w:ins w:id="538" w:author="Greg Landry" w:date="2018-06-11T14:17:00Z">
        <w:r w:rsidR="007A7AE9">
          <w:t>Second</w:t>
        </w:r>
      </w:ins>
      <w:r w:rsidR="007046C7">
        <w:t>, w</w:t>
      </w:r>
      <w:r w:rsidR="006666EC">
        <w:t xml:space="preserve">hen you add new files to your project </w:t>
      </w:r>
      <w:ins w:id="539" w:author="Greg Landry" w:date="2018-06-11T14:17:00Z">
        <w:r w:rsidR="007A7AE9">
          <w:t xml:space="preserve">(like spp.c) </w:t>
        </w:r>
      </w:ins>
      <w:r w:rsidR="006666EC">
        <w:t>you need to add them</w:t>
      </w:r>
      <w:del w:id="540" w:author="Greg Landry" w:date="2018-06-11T14:17:00Z">
        <w:r w:rsidR="006666EC" w:rsidDel="007A7AE9">
          <w:delText xml:space="preserve"> to the file makefile.mk</w:delText>
        </w:r>
      </w:del>
      <w:r>
        <w:t>.</w:t>
      </w:r>
    </w:p>
    <w:p w14:paraId="65C209EE" w14:textId="41198E4B" w:rsidR="006666EC" w:rsidRDefault="007A7AE9" w:rsidP="00D54CE2">
      <w:ins w:id="541" w:author="Greg Landry" w:date="2018-06-11T14:18:00Z">
        <w:r>
          <w:rPr>
            <w:noProof/>
          </w:rPr>
          <mc:AlternateContent>
            <mc:Choice Requires="wps">
              <w:drawing>
                <wp:anchor distT="0" distB="0" distL="114300" distR="114300" simplePos="0" relativeHeight="251641344" behindDoc="0" locked="0" layoutInCell="1" allowOverlap="1" wp14:anchorId="558E6D32" wp14:editId="7D015B86">
                  <wp:simplePos x="0" y="0"/>
                  <wp:positionH relativeFrom="column">
                    <wp:posOffset>109960</wp:posOffset>
                  </wp:positionH>
                  <wp:positionV relativeFrom="paragraph">
                    <wp:posOffset>429533</wp:posOffset>
                  </wp:positionV>
                  <wp:extent cx="1458410" cy="300942"/>
                  <wp:effectExtent l="0" t="0" r="27940" b="23495"/>
                  <wp:wrapNone/>
                  <wp:docPr id="39" name="Rectangle: Rounded Corners 39"/>
                  <wp:cNvGraphicFramePr/>
                  <a:graphic xmlns:a="http://schemas.openxmlformats.org/drawingml/2006/main">
                    <a:graphicData uri="http://schemas.microsoft.com/office/word/2010/wordprocessingShape">
                      <wps:wsp>
                        <wps:cNvSpPr/>
                        <wps:spPr>
                          <a:xfrm>
                            <a:off x="0" y="0"/>
                            <a:ext cx="1458410"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202B7" id="Rectangle: Rounded Corners 39" o:spid="_x0000_s1026" style="position:absolute;margin-left:8.65pt;margin-top:33.8pt;width:114.85pt;height:23.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44416" behindDoc="0" locked="0" layoutInCell="1" allowOverlap="1" wp14:anchorId="216151A5" wp14:editId="38212A54">
                  <wp:simplePos x="0" y="0"/>
                  <wp:positionH relativeFrom="column">
                    <wp:posOffset>133108</wp:posOffset>
                  </wp:positionH>
                  <wp:positionV relativeFrom="paragraph">
                    <wp:posOffset>1969014</wp:posOffset>
                  </wp:positionV>
                  <wp:extent cx="2430683" cy="300942"/>
                  <wp:effectExtent l="0" t="0" r="27305" b="23495"/>
                  <wp:wrapNone/>
                  <wp:docPr id="51" name="Rectangle: Rounded Corners 51"/>
                  <wp:cNvGraphicFramePr/>
                  <a:graphic xmlns:a="http://schemas.openxmlformats.org/drawingml/2006/main">
                    <a:graphicData uri="http://schemas.microsoft.com/office/word/2010/wordprocessingShape">
                      <wps:wsp>
                        <wps:cNvSpPr/>
                        <wps:spPr>
                          <a:xfrm>
                            <a:off x="0" y="0"/>
                            <a:ext cx="2430683" cy="3009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82ADA3" id="Rectangle: Rounded Corners 51" o:spid="_x0000_s1026" style="position:absolute;margin-left:10.5pt;margin-top:155.05pt;width:191.4pt;height:23.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" filled="f" strokecolor="red" strokeweight="1pt">
                  <v:stroke joinstyle="miter"/>
                </v:roundrect>
              </w:pict>
            </mc:Fallback>
          </mc:AlternateContent>
        </w:r>
      </w:ins>
      <w:r w:rsidR="0021251E" w:rsidRPr="0021251E">
        <w:rPr>
          <w:noProof/>
        </w:rPr>
        <w:drawing>
          <wp:inline distT="0" distB="0" distL="0" distR="0" wp14:anchorId="0E22249F" wp14:editId="6B619BB9">
            <wp:extent cx="5943600" cy="2265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65045"/>
                    </a:xfrm>
                    <a:prstGeom prst="rect">
                      <a:avLst/>
                    </a:prstGeom>
                  </pic:spPr>
                </pic:pic>
              </a:graphicData>
            </a:graphic>
          </wp:inline>
        </w:drawing>
      </w:r>
    </w:p>
    <w:p w14:paraId="0D93E458" w14:textId="78D83C29" w:rsidR="0021251E" w:rsidRDefault="0021251E" w:rsidP="00D54CE2">
      <w:r>
        <w:t>In spp.h</w:t>
      </w:r>
      <w:ins w:id="542" w:author="Greg Landry" w:date="2018-06-11T14:19:00Z">
        <w:r w:rsidR="007A7AE9">
          <w:t>,</w:t>
        </w:r>
      </w:ins>
      <w:r>
        <w:t xml:space="preserve"> I </w:t>
      </w:r>
      <w:r w:rsidR="007046C7">
        <w:t xml:space="preserve">provide a </w:t>
      </w:r>
      <w:del w:id="543" w:author="Greg Landry" w:date="2018-06-11T16:56:00Z">
        <w:r w:rsidR="007046C7" w:rsidDel="00011685">
          <w:delText xml:space="preserve">function </w:delText>
        </w:r>
      </w:del>
      <w:ins w:id="544" w:author="Greg Landry" w:date="2018-06-11T16:56:00Z">
        <w:r w:rsidR="00011685">
          <w:t xml:space="preserve">function </w:t>
        </w:r>
      </w:ins>
      <w:r w:rsidR="007046C7">
        <w:t>prototype</w:t>
      </w:r>
      <w:r>
        <w:t xml:space="preserve"> </w:t>
      </w:r>
      <w:r w:rsidR="007046C7">
        <w:t xml:space="preserve">for </w:t>
      </w:r>
      <w:ins w:id="545" w:author="Greg Landry" w:date="2018-06-11T14:19:00Z">
        <w:r w:rsidR="007A7AE9">
          <w:t>the</w:t>
        </w:r>
      </w:ins>
      <w:del w:id="546" w:author="Greg Landry" w:date="2018-06-11T14:19:00Z">
        <w:r w:rsidR="007046C7" w:rsidDel="007A7AE9">
          <w:delText>a</w:delText>
        </w:r>
      </w:del>
      <w:r>
        <w:t xml:space="preserve"> public interface </w:t>
      </w:r>
      <w:del w:id="547" w:author="Greg Landry" w:date="2018-06-11T14:19:00Z">
        <w:r w:rsidDel="007A7AE9">
          <w:delText xml:space="preserve">for </w:delText>
        </w:r>
      </w:del>
      <w:ins w:id="548" w:author="Greg Landry" w:date="2018-06-11T14:19:00Z">
        <w:r w:rsidR="007A7AE9">
          <w:t xml:space="preserve">to </w:t>
        </w:r>
      </w:ins>
      <w:r>
        <w:t>the server.</w:t>
      </w:r>
    </w:p>
    <w:p w14:paraId="2C948336" w14:textId="79D34FB4" w:rsidR="007046C7" w:rsidRDefault="007046C7" w:rsidP="00D54CE2">
      <w:r w:rsidRPr="007046C7">
        <w:rPr>
          <w:noProof/>
        </w:rPr>
        <w:drawing>
          <wp:inline distT="0" distB="0" distL="0" distR="0" wp14:anchorId="3AA5A267" wp14:editId="1AA005CA">
            <wp:extent cx="2527300" cy="1016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300" cy="1016000"/>
                    </a:xfrm>
                    <a:prstGeom prst="rect">
                      <a:avLst/>
                    </a:prstGeom>
                  </pic:spPr>
                </pic:pic>
              </a:graphicData>
            </a:graphic>
          </wp:inline>
        </w:drawing>
      </w:r>
    </w:p>
    <w:p w14:paraId="79442908" w14:textId="0F9042F8" w:rsidR="007046C7" w:rsidRDefault="007046C7" w:rsidP="00D54CE2">
      <w:r>
        <w:t xml:space="preserve">In spp.c you </w:t>
      </w:r>
      <w:ins w:id="549" w:author="Greg Landry" w:date="2018-06-11T14:19:00Z">
        <w:r w:rsidR="007A7AE9">
          <w:t xml:space="preserve">first </w:t>
        </w:r>
      </w:ins>
      <w:r>
        <w:t>need add #defines to get all the required functions</w:t>
      </w:r>
      <w:ins w:id="550" w:author="Greg Landry" w:date="2018-06-11T14:19:00Z">
        <w:r w:rsidR="007A7AE9">
          <w:t>.</w:t>
        </w:r>
      </w:ins>
    </w:p>
    <w:p w14:paraId="3932F123" w14:textId="53D7B33B" w:rsidR="007046C7" w:rsidRDefault="007046C7" w:rsidP="00D54CE2">
      <w:r w:rsidRPr="007046C7">
        <w:rPr>
          <w:noProof/>
        </w:rPr>
        <w:drawing>
          <wp:inline distT="0" distB="0" distL="0" distR="0" wp14:anchorId="1503C3F7" wp14:editId="080ADA59">
            <wp:extent cx="3746500" cy="1193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6500" cy="1193800"/>
                    </a:xfrm>
                    <a:prstGeom prst="rect">
                      <a:avLst/>
                    </a:prstGeom>
                  </pic:spPr>
                </pic:pic>
              </a:graphicData>
            </a:graphic>
          </wp:inline>
        </w:drawing>
      </w:r>
    </w:p>
    <w:p w14:paraId="698856CF" w14:textId="1B2FF969" w:rsidR="007046C7" w:rsidRDefault="007046C7">
      <w:pPr>
        <w:keepNext/>
        <w:pPrChange w:id="551" w:author="Greg Landry" w:date="2018-06-11T14:20:00Z">
          <w:pPr/>
        </w:pPrChange>
      </w:pPr>
      <w:r>
        <w:lastRenderedPageBreak/>
        <w:t>Then you declare a variable called spp_handle to hold the current handle of the SPP connection.</w:t>
      </w:r>
      <w:del w:id="552" w:author="Greg Landry" w:date="2018-06-11T14:19:00Z">
        <w:r w:rsidDel="007A7AE9">
          <w:delText>.</w:delText>
        </w:r>
      </w:del>
      <w:r>
        <w:t xml:space="preserve"> You also need to </w:t>
      </w:r>
      <w:del w:id="553" w:author="Greg Landry" w:date="2018-06-11T14:20:00Z">
        <w:r w:rsidDel="007A7AE9">
          <w:delText>make forward declarations</w:delText>
        </w:r>
      </w:del>
      <w:ins w:id="554" w:author="Greg Landry" w:date="2018-06-11T14:20:00Z">
        <w:r w:rsidR="007A7AE9">
          <w:t xml:space="preserve">include </w:t>
        </w:r>
      </w:ins>
      <w:ins w:id="555" w:author="Greg Landry" w:date="2018-06-11T16:56:00Z">
        <w:r w:rsidR="00011685">
          <w:t>forward declarations</w:t>
        </w:r>
      </w:ins>
      <w:r>
        <w:t xml:space="preserve"> for the SPP handler functions.</w:t>
      </w:r>
    </w:p>
    <w:p w14:paraId="21EE70C8" w14:textId="206BC214" w:rsidR="007046C7" w:rsidRDefault="007046C7" w:rsidP="00D54CE2">
      <w:r>
        <w:t xml:space="preserve">The structure wiced_bt_spp_reg_t holds all </w:t>
      </w:r>
      <w:del w:id="556" w:author="Greg Landry" w:date="2018-06-11T14:20:00Z">
        <w:r w:rsidDel="007A7AE9">
          <w:delText xml:space="preserve">of </w:delText>
        </w:r>
      </w:del>
      <w:r>
        <w:t xml:space="preserve">the configuration information for the SPP Server.  </w:t>
      </w:r>
      <w:r w:rsidRPr="007046C7">
        <w:rPr>
          <w:noProof/>
        </w:rPr>
        <w:drawing>
          <wp:inline distT="0" distB="0" distL="0" distR="0" wp14:anchorId="0500FFC0" wp14:editId="23673225">
            <wp:extent cx="5943600" cy="190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06905"/>
                    </a:xfrm>
                    <a:prstGeom prst="rect">
                      <a:avLst/>
                    </a:prstGeom>
                  </pic:spPr>
                </pic:pic>
              </a:graphicData>
            </a:graphic>
          </wp:inline>
        </w:drawing>
      </w:r>
    </w:p>
    <w:p w14:paraId="25FB6917" w14:textId="7FA44644" w:rsidR="007046C7" w:rsidRDefault="007046C7" w:rsidP="00D54CE2">
      <w:r>
        <w:t>To startup the SPP server call the startup function with the configuration you defined above.</w:t>
      </w:r>
    </w:p>
    <w:p w14:paraId="38FB5CD1" w14:textId="715FDBBA" w:rsidR="007046C7" w:rsidRDefault="007046C7" w:rsidP="00D54CE2">
      <w:r w:rsidRPr="007046C7">
        <w:rPr>
          <w:noProof/>
        </w:rPr>
        <w:drawing>
          <wp:inline distT="0" distB="0" distL="0" distR="0" wp14:anchorId="057D72AC" wp14:editId="48FB768E">
            <wp:extent cx="3937000" cy="124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7000" cy="1244600"/>
                    </a:xfrm>
                    <a:prstGeom prst="rect">
                      <a:avLst/>
                    </a:prstGeom>
                  </pic:spPr>
                </pic:pic>
              </a:graphicData>
            </a:graphic>
          </wp:inline>
        </w:drawing>
      </w:r>
    </w:p>
    <w:p w14:paraId="2AC92F39" w14:textId="6965BD82" w:rsidR="00D54CE2" w:rsidRDefault="00D54CE2" w:rsidP="00D54CE2">
      <w:r>
        <w:t>The connection up and down callback</w:t>
      </w:r>
      <w:ins w:id="557" w:author="Greg Landry" w:date="2018-06-11T14:21:00Z">
        <w:r w:rsidR="007A7AE9">
          <w:t>s</w:t>
        </w:r>
      </w:ins>
      <w:r>
        <w:t xml:space="preserve"> </w:t>
      </w:r>
      <w:del w:id="558" w:author="Greg Landry" w:date="2018-06-11T14:21:00Z">
        <w:r w:rsidDel="007A7AE9">
          <w:delText xml:space="preserve">simply </w:delText>
        </w:r>
      </w:del>
      <w:ins w:id="559" w:author="Greg Landry" w:date="2018-06-11T14:21:00Z">
        <w:r w:rsidR="007A7AE9">
          <w:t xml:space="preserve">send </w:t>
        </w:r>
      </w:ins>
      <w:r>
        <w:t>information via the BT Trace and set/unset a global variable that keeps track of the SPP handle.</w:t>
      </w:r>
    </w:p>
    <w:p w14:paraId="778E8DC1" w14:textId="1AED98C4" w:rsidR="00D54CE2" w:rsidRDefault="00D54CE2" w:rsidP="00D54CE2">
      <w:r w:rsidRPr="00D54CE2">
        <w:rPr>
          <w:noProof/>
        </w:rPr>
        <w:drawing>
          <wp:inline distT="0" distB="0" distL="0" distR="0" wp14:anchorId="280A5313" wp14:editId="71FFF981">
            <wp:extent cx="5943600" cy="2914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4015"/>
                    </a:xfrm>
                    <a:prstGeom prst="rect">
                      <a:avLst/>
                    </a:prstGeom>
                  </pic:spPr>
                </pic:pic>
              </a:graphicData>
            </a:graphic>
          </wp:inline>
        </w:drawing>
      </w:r>
    </w:p>
    <w:p w14:paraId="5C289DB5" w14:textId="6D961AA6" w:rsidR="007046C7" w:rsidRDefault="007046C7">
      <w:pPr>
        <w:keepNext/>
        <w:pPrChange w:id="560" w:author="Greg Landry" w:date="2018-06-11T14:21:00Z">
          <w:pPr/>
        </w:pPrChange>
      </w:pPr>
      <w:r>
        <w:lastRenderedPageBreak/>
        <w:t>When you receive data just dump it out onto the screen.</w:t>
      </w:r>
    </w:p>
    <w:p w14:paraId="5FAC3C67" w14:textId="064CC1FB" w:rsidR="007046C7" w:rsidRDefault="007046C7" w:rsidP="00D54CE2">
      <w:r w:rsidRPr="007046C7">
        <w:rPr>
          <w:noProof/>
        </w:rPr>
        <w:drawing>
          <wp:inline distT="0" distB="0" distL="0" distR="0" wp14:anchorId="49BA7CF2" wp14:editId="0413B47D">
            <wp:extent cx="5943600" cy="2917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17190"/>
                    </a:xfrm>
                    <a:prstGeom prst="rect">
                      <a:avLst/>
                    </a:prstGeom>
                  </pic:spPr>
                </pic:pic>
              </a:graphicData>
            </a:graphic>
          </wp:inline>
        </w:drawing>
      </w:r>
    </w:p>
    <w:p w14:paraId="43F3BFBF" w14:textId="4279348E" w:rsidR="00226065" w:rsidRDefault="00226065" w:rsidP="00D54CE2">
      <w:pPr>
        <w:rPr>
          <w:ins w:id="561" w:author="Greg Landry" w:date="2018-06-11T14:22:00Z"/>
        </w:rPr>
      </w:pPr>
      <w:ins w:id="562" w:author="Greg Landry" w:date="2018-06-11T14:22:00Z">
        <w:r>
          <w:t xml:space="preserve">Note that the implementation above does not send data – it is RX only – but if you look at the #if LOOPBACK_DATA directive you can see how data is sent using the wiced_bt_spp_send_session_data function. That can be called anywhere in your </w:t>
        </w:r>
      </w:ins>
      <w:ins w:id="563" w:author="Greg Landry" w:date="2018-06-11T14:23:00Z">
        <w:r>
          <w:t>application</w:t>
        </w:r>
      </w:ins>
      <w:ins w:id="564" w:author="Greg Landry" w:date="2018-06-11T14:22:00Z">
        <w:r>
          <w:t xml:space="preserve"> </w:t>
        </w:r>
      </w:ins>
      <w:ins w:id="565" w:author="Greg Landry" w:date="2018-06-11T14:23:00Z">
        <w:r>
          <w:t>to send data over the SPP interface. It needs the handle to the SPP service, a pointer to the data to send, and the length of the data in bytes.</w:t>
        </w:r>
      </w:ins>
      <w:ins w:id="566" w:author="Greg Landry" w:date="2018-06-11T14:24:00Z">
        <w:r>
          <w:t xml:space="preserve"> Since it requires the handle, it </w:t>
        </w:r>
      </w:ins>
      <w:ins w:id="567" w:author="Greg Landry" w:date="2018-06-11T14:25:00Z">
        <w:r>
          <w:t>is easiest to</w:t>
        </w:r>
      </w:ins>
      <w:ins w:id="568" w:author="Greg Landry" w:date="2018-06-11T14:24:00Z">
        <w:r>
          <w:t xml:space="preserve"> include an additional function (e.g. spp_</w:t>
        </w:r>
      </w:ins>
      <w:ins w:id="569" w:author="Greg Landry" w:date="2018-06-11T14:25:00Z">
        <w:r>
          <w:t>send_tx_data) in spp.c/.h as part of the public interface.</w:t>
        </w:r>
      </w:ins>
    </w:p>
    <w:p w14:paraId="2AD6E761" w14:textId="4DE5BBA3" w:rsidR="007046C7" w:rsidRDefault="007046C7" w:rsidP="00D54CE2">
      <w:r>
        <w:t>The last thing that you need to do is initialize</w:t>
      </w:r>
      <w:ins w:id="570" w:author="Greg Landry" w:date="2018-06-11T14:26:00Z">
        <w:r w:rsidR="00D6362E">
          <w:t xml:space="preserve"> and start</w:t>
        </w:r>
      </w:ins>
      <w:r>
        <w:t xml:space="preserve"> the SPP server in your &lt;appname&gt;_app_init function</w:t>
      </w:r>
      <w:ins w:id="571" w:author="Greg Landry" w:date="2018-06-11T14:21:00Z">
        <w:r w:rsidR="007A7AE9">
          <w:t>:</w:t>
        </w:r>
      </w:ins>
    </w:p>
    <w:p w14:paraId="683F1494" w14:textId="72655D42" w:rsidR="007046C7" w:rsidRDefault="007046C7" w:rsidP="00D54CE2">
      <w:r w:rsidRPr="007046C7">
        <w:rPr>
          <w:noProof/>
        </w:rPr>
        <w:drawing>
          <wp:inline distT="0" distB="0" distL="0" distR="0" wp14:anchorId="35B7B1D3" wp14:editId="02FFE52C">
            <wp:extent cx="3175000" cy="63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5000" cy="635000"/>
                    </a:xfrm>
                    <a:prstGeom prst="rect">
                      <a:avLst/>
                    </a:prstGeom>
                  </pic:spPr>
                </pic:pic>
              </a:graphicData>
            </a:graphic>
          </wp:inline>
        </w:drawing>
      </w:r>
    </w:p>
    <w:p w14:paraId="76124A76" w14:textId="77777777" w:rsidR="002A6A11" w:rsidRDefault="002A6A11">
      <w:pPr>
        <w:spacing w:line="259" w:lineRule="auto"/>
        <w:rPr>
          <w:ins w:id="572" w:author="Greg Landry" w:date="2018-06-11T13:27:00Z"/>
          <w:rFonts w:eastAsia="Times New Roman"/>
          <w:b/>
          <w:bCs/>
          <w:color w:val="1F4E79" w:themeColor="accent1" w:themeShade="80"/>
          <w:sz w:val="28"/>
          <w:szCs w:val="28"/>
        </w:rPr>
      </w:pPr>
      <w:ins w:id="573" w:author="Greg Landry" w:date="2018-06-11T13:27:00Z">
        <w:r>
          <w:br w:type="page"/>
        </w:r>
      </w:ins>
    </w:p>
    <w:p w14:paraId="21596FF0" w14:textId="6063F747" w:rsidR="00A9263E" w:rsidRDefault="00A9263E" w:rsidP="00EE2197">
      <w:pPr>
        <w:pStyle w:val="Heading1"/>
      </w:pPr>
      <w:bookmarkStart w:id="574" w:name="_Toc516492196"/>
      <w:r>
        <w:lastRenderedPageBreak/>
        <w:t>Exercises</w:t>
      </w:r>
      <w:bookmarkEnd w:id="574"/>
    </w:p>
    <w:p w14:paraId="1CC1B242" w14:textId="49474ED5" w:rsidR="00081139" w:rsidRDefault="00174ABD" w:rsidP="00DC2697">
      <w:pPr>
        <w:pStyle w:val="Exercise"/>
      </w:pPr>
      <w:bookmarkStart w:id="575" w:name="_Toc516492197"/>
      <w:r>
        <w:t>Create a Serial Port Profile Project</w:t>
      </w:r>
      <w:bookmarkEnd w:id="575"/>
    </w:p>
    <w:p w14:paraId="4A0FBA78" w14:textId="23CF9C18" w:rsidR="000376BF" w:rsidRDefault="000376BF">
      <w:pPr>
        <w:pStyle w:val="Heading3"/>
        <w:rPr>
          <w:ins w:id="576" w:author="Greg Landry" w:date="2018-06-11T14:29:00Z"/>
        </w:rPr>
        <w:pPrChange w:id="577" w:author="Greg Landry" w:date="2018-06-11T14:29:00Z">
          <w:pPr/>
        </w:pPrChange>
      </w:pPr>
      <w:ins w:id="578" w:author="Greg Landry" w:date="2018-06-11T14:29:00Z">
        <w:r>
          <w:t>Project Creation</w:t>
        </w:r>
      </w:ins>
    </w:p>
    <w:p w14:paraId="4FA82D80" w14:textId="3B9E7C34" w:rsidR="00081139" w:rsidRDefault="00081139" w:rsidP="00174ABD">
      <w:r>
        <w:t>For this example, you will need to do:</w:t>
      </w:r>
    </w:p>
    <w:p w14:paraId="35DE1C88" w14:textId="5981F8CB" w:rsidR="00174ABD" w:rsidRDefault="00174ABD" w:rsidP="00081139">
      <w:pPr>
        <w:pStyle w:val="ListParagraph"/>
        <w:numPr>
          <w:ilvl w:val="0"/>
          <w:numId w:val="23"/>
        </w:numPr>
      </w:pPr>
      <w:r>
        <w:t xml:space="preserve">Create a new project using the BT Designer as documented in </w:t>
      </w:r>
      <w:r w:rsidR="00081139">
        <w:t>se</w:t>
      </w:r>
      <w:r>
        <w:t xml:space="preserve">ction </w:t>
      </w:r>
      <w:r>
        <w:fldChar w:fldCharType="begin"/>
      </w:r>
      <w:r>
        <w:instrText xml:space="preserve"> REF _Ref516393423 \r \h </w:instrText>
      </w:r>
      <w:r>
        <w:fldChar w:fldCharType="separate"/>
      </w:r>
      <w:r w:rsidR="00EE2E9D">
        <w:t xml:space="preserve">9.5 </w:t>
      </w:r>
      <w:r>
        <w:fldChar w:fldCharType="end"/>
      </w:r>
    </w:p>
    <w:p w14:paraId="7CE7B843" w14:textId="2CA40DFB" w:rsidR="00081139" w:rsidRDefault="00081139" w:rsidP="00081139">
      <w:pPr>
        <w:pStyle w:val="ListParagraph"/>
        <w:numPr>
          <w:ilvl w:val="0"/>
          <w:numId w:val="23"/>
        </w:numPr>
      </w:pPr>
      <w:r>
        <w:t xml:space="preserve">Update the project to handle pairing as documented in section </w:t>
      </w:r>
      <w:r>
        <w:fldChar w:fldCharType="begin"/>
      </w:r>
      <w:r>
        <w:instrText xml:space="preserve"> REF _Ref516402715 \r \h </w:instrText>
      </w:r>
      <w:r>
        <w:fldChar w:fldCharType="separate"/>
      </w:r>
      <w:r w:rsidR="00EE2E9D">
        <w:t xml:space="preserve">9.7.3 </w:t>
      </w:r>
      <w:r>
        <w:fldChar w:fldCharType="end"/>
      </w:r>
    </w:p>
    <w:p w14:paraId="435463FC" w14:textId="543B2CF8" w:rsidR="00081139" w:rsidRDefault="00081139" w:rsidP="00081139">
      <w:pPr>
        <w:pStyle w:val="ListParagraph"/>
        <w:numPr>
          <w:ilvl w:val="0"/>
          <w:numId w:val="23"/>
        </w:numPr>
      </w:pPr>
      <w:r>
        <w:t xml:space="preserve">Update the project to handle bonding as documented in section </w:t>
      </w:r>
      <w:r>
        <w:fldChar w:fldCharType="begin"/>
      </w:r>
      <w:r>
        <w:instrText xml:space="preserve"> REF _Ref516402727 \r \h </w:instrText>
      </w:r>
      <w:r>
        <w:fldChar w:fldCharType="separate"/>
      </w:r>
      <w:r w:rsidR="00EE2E9D">
        <w:t xml:space="preserve">9.7.4 </w:t>
      </w:r>
      <w:r>
        <w:fldChar w:fldCharType="end"/>
      </w:r>
    </w:p>
    <w:p w14:paraId="532651D1" w14:textId="0DB3F187" w:rsidR="00081139" w:rsidRDefault="00081139" w:rsidP="00081139">
      <w:pPr>
        <w:pStyle w:val="ListParagraph"/>
        <w:numPr>
          <w:ilvl w:val="0"/>
          <w:numId w:val="23"/>
        </w:numPr>
      </w:pPr>
      <w:r>
        <w:t xml:space="preserve">Update the project with the SPP </w:t>
      </w:r>
      <w:del w:id="579" w:author="Greg Landry" w:date="2018-06-11T14:26:00Z">
        <w:r w:rsidDel="0086702C">
          <w:delText xml:space="preserve">configuration </w:delText>
        </w:r>
      </w:del>
      <w:ins w:id="580" w:author="Greg Landry" w:date="2018-06-11T14:26:00Z">
        <w:r w:rsidR="0086702C">
          <w:t xml:space="preserve">functionality </w:t>
        </w:r>
      </w:ins>
      <w:r>
        <w:t xml:space="preserve">as documented in section </w:t>
      </w:r>
      <w:r>
        <w:fldChar w:fldCharType="begin"/>
      </w:r>
      <w:r>
        <w:instrText xml:space="preserve"> REF _Ref516402647 \r \h </w:instrText>
      </w:r>
      <w:r>
        <w:fldChar w:fldCharType="separate"/>
      </w:r>
      <w:r w:rsidR="00EE2E9D">
        <w:t xml:space="preserve">9.7.5 </w:t>
      </w:r>
      <w:r>
        <w:fldChar w:fldCharType="end"/>
      </w:r>
    </w:p>
    <w:p w14:paraId="4B59AF7D" w14:textId="60B71785" w:rsidR="000376BF" w:rsidRDefault="000376BF">
      <w:pPr>
        <w:pStyle w:val="Heading3"/>
        <w:rPr>
          <w:ins w:id="581" w:author="Greg Landry" w:date="2018-06-11T14:29:00Z"/>
        </w:rPr>
        <w:pPrChange w:id="582" w:author="Greg Landry" w:date="2018-06-11T14:29:00Z">
          <w:pPr/>
        </w:pPrChange>
      </w:pPr>
      <w:commentRangeStart w:id="583"/>
      <w:ins w:id="584" w:author="Greg Landry" w:date="2018-06-11T14:29:00Z">
        <w:r>
          <w:t>Testing</w:t>
        </w:r>
      </w:ins>
      <w:commentRangeEnd w:id="583"/>
      <w:ins w:id="585" w:author="Greg Landry" w:date="2018-06-11T14:53:00Z">
        <w:r w:rsidR="00970ECF">
          <w:rPr>
            <w:rStyle w:val="CommentReference"/>
            <w:rFonts w:ascii="Times New Roman" w:eastAsiaTheme="minorHAnsi" w:hAnsi="Times New Roman"/>
            <w:b w:val="0"/>
            <w:bCs w:val="0"/>
            <w:color w:val="auto"/>
          </w:rPr>
          <w:commentReference w:id="583"/>
        </w:r>
      </w:ins>
    </w:p>
    <w:p w14:paraId="59A9E97D" w14:textId="539D0F1D" w:rsidR="00174ABD" w:rsidDel="000376BF" w:rsidRDefault="00081139" w:rsidP="00081139">
      <w:pPr>
        <w:rPr>
          <w:del w:id="586" w:author="Greg Landry" w:date="2018-06-11T14:29:00Z"/>
        </w:rPr>
      </w:pPr>
      <w:r>
        <w:t>Once your project seems to be working, you can attach to it using Windows, Mac or Android.</w:t>
      </w:r>
    </w:p>
    <w:p w14:paraId="28800DC5" w14:textId="77777777" w:rsidR="000376BF" w:rsidRDefault="000376BF" w:rsidP="00174ABD">
      <w:pPr>
        <w:rPr>
          <w:ins w:id="587" w:author="Greg Landry" w:date="2018-06-11T14:29:00Z"/>
          <w:b/>
          <w:u w:val="single"/>
        </w:rPr>
      </w:pPr>
    </w:p>
    <w:p w14:paraId="714F95F8" w14:textId="6EA419D6" w:rsidR="00174ABD" w:rsidRPr="00081139" w:rsidRDefault="00174ABD">
      <w:pPr>
        <w:pStyle w:val="Heading3"/>
        <w:pPrChange w:id="588" w:author="Greg Landry" w:date="2018-06-11T14:29:00Z">
          <w:pPr/>
        </w:pPrChange>
      </w:pPr>
      <w:r w:rsidRPr="00081139">
        <w:t>PC Instructions</w:t>
      </w:r>
    </w:p>
    <w:p w14:paraId="63EBA787" w14:textId="68987EA5" w:rsidR="000C2608" w:rsidRDefault="000C2608" w:rsidP="00174ABD">
      <w:r>
        <w:t>For Windows 10 the easiest thing to do is install the “Bluetooth Serial Terminal” from the Microsoft App Store.</w:t>
      </w:r>
    </w:p>
    <w:p w14:paraId="69DF0411" w14:textId="5A3588DC" w:rsidR="009C1E8B" w:rsidRDefault="000C2608" w:rsidP="00174ABD">
      <w:r w:rsidRPr="000C2608">
        <w:rPr>
          <w:noProof/>
        </w:rPr>
        <w:drawing>
          <wp:inline distT="0" distB="0" distL="0" distR="0" wp14:anchorId="52D050FD" wp14:editId="2E078095">
            <wp:extent cx="5943600" cy="3773805"/>
            <wp:effectExtent l="0" t="0" r="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73805"/>
                    </a:xfrm>
                    <a:prstGeom prst="rect">
                      <a:avLst/>
                    </a:prstGeom>
                  </pic:spPr>
                </pic:pic>
              </a:graphicData>
            </a:graphic>
          </wp:inline>
        </w:drawing>
      </w:r>
    </w:p>
    <w:p w14:paraId="2BABFEBB" w14:textId="78E5D220" w:rsidR="009C1E8B" w:rsidRDefault="000C2608">
      <w:pPr>
        <w:keepNext/>
        <w:pPrChange w:id="589" w:author="Greg Landry" w:date="2018-06-11T14:29:00Z">
          <w:pPr/>
        </w:pPrChange>
      </w:pPr>
      <w:r>
        <w:lastRenderedPageBreak/>
        <w:t>Once that is done</w:t>
      </w:r>
      <w:ins w:id="590" w:author="Greg Landry" w:date="2018-06-11T14:26:00Z">
        <w:r w:rsidR="000376BF">
          <w:t xml:space="preserve">, </w:t>
        </w:r>
      </w:ins>
      <w:del w:id="591" w:author="Greg Landry" w:date="2018-06-11T14:26:00Z">
        <w:r w:rsidDel="000376BF">
          <w:delText xml:space="preserve"> you </w:delText>
        </w:r>
      </w:del>
      <w:r>
        <w:t>click “Refresh List” until you can see your project</w:t>
      </w:r>
      <w:ins w:id="592" w:author="Greg Landry" w:date="2018-06-11T14:27:00Z">
        <w:r w:rsidR="000376BF">
          <w:t xml:space="preserve"> -</w:t>
        </w:r>
      </w:ins>
      <w:del w:id="593" w:author="Greg Landry" w:date="2018-06-11T14:27:00Z">
        <w:r w:rsidDel="000376BF">
          <w:delText>,</w:delText>
        </w:r>
      </w:del>
      <w:r>
        <w:t xml:space="preserve"> in this case “TestClassicSpp”.  Then Press “Connect”.  Now you can type strings in the Transmit window </w:t>
      </w:r>
      <w:ins w:id="594" w:author="Greg Landry" w:date="2018-06-11T14:34:00Z">
        <w:r w:rsidR="006818E6">
          <w:t xml:space="preserve">and click on Send </w:t>
        </w:r>
      </w:ins>
      <w:r>
        <w:t xml:space="preserve">to send </w:t>
      </w:r>
      <w:ins w:id="595" w:author="Greg Landry" w:date="2018-06-11T14:34:00Z">
        <w:r w:rsidR="006818E6">
          <w:t xml:space="preserve">them </w:t>
        </w:r>
      </w:ins>
      <w:r>
        <w:t>to the WICED SPP Project.</w:t>
      </w:r>
      <w:ins w:id="596" w:author="Greg Landry" w:date="2018-06-11T14:35:00Z">
        <w:r w:rsidR="006818E6">
          <w:t xml:space="preserve"> Observe the strings being received in the WICED kit by watching in the UART terminal.</w:t>
        </w:r>
      </w:ins>
    </w:p>
    <w:p w14:paraId="4C9F5384" w14:textId="343849A3" w:rsidR="00081139" w:rsidRDefault="006818E6" w:rsidP="00174ABD">
      <w:ins w:id="597" w:author="Greg Landry" w:date="2018-06-11T14:35:00Z">
        <w:r>
          <w:rPr>
            <w:noProof/>
          </w:rPr>
          <mc:AlternateContent>
            <mc:Choice Requires="wps">
              <w:drawing>
                <wp:anchor distT="0" distB="0" distL="114300" distR="114300" simplePos="0" relativeHeight="251658752" behindDoc="0" locked="0" layoutInCell="1" allowOverlap="1" wp14:anchorId="5D9A115F" wp14:editId="70DCA56D">
                  <wp:simplePos x="0" y="0"/>
                  <wp:positionH relativeFrom="column">
                    <wp:posOffset>74657</wp:posOffset>
                  </wp:positionH>
                  <wp:positionV relativeFrom="paragraph">
                    <wp:posOffset>623570</wp:posOffset>
                  </wp:positionV>
                  <wp:extent cx="2430145" cy="648183"/>
                  <wp:effectExtent l="0" t="0" r="27305" b="19050"/>
                  <wp:wrapNone/>
                  <wp:docPr id="68" name="Rectangle: Rounded Corners 68"/>
                  <wp:cNvGraphicFramePr/>
                  <a:graphic xmlns:a="http://schemas.openxmlformats.org/drawingml/2006/main">
                    <a:graphicData uri="http://schemas.microsoft.com/office/word/2010/wordprocessingShape">
                      <wps:wsp>
                        <wps:cNvSpPr/>
                        <wps:spPr>
                          <a:xfrm>
                            <a:off x="0" y="0"/>
                            <a:ext cx="2430145" cy="6481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F0D03" id="Rectangle: Rounded Corners 68" o:spid="_x0000_s1026" style="position:absolute;margin-left:5.9pt;margin-top:49.1pt;width:191.35pt;height:51.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1584" behindDoc="0" locked="0" layoutInCell="1" allowOverlap="1" wp14:anchorId="21BC0629" wp14:editId="5BC33A83">
                  <wp:simplePos x="0" y="0"/>
                  <wp:positionH relativeFrom="column">
                    <wp:posOffset>92596</wp:posOffset>
                  </wp:positionH>
                  <wp:positionV relativeFrom="paragraph">
                    <wp:posOffset>1294950</wp:posOffset>
                  </wp:positionV>
                  <wp:extent cx="4687747" cy="474562"/>
                  <wp:effectExtent l="0" t="0" r="17780" b="20955"/>
                  <wp:wrapNone/>
                  <wp:docPr id="67" name="Rectangle: Rounded Corners 67"/>
                  <wp:cNvGraphicFramePr/>
                  <a:graphic xmlns:a="http://schemas.openxmlformats.org/drawingml/2006/main">
                    <a:graphicData uri="http://schemas.microsoft.com/office/word/2010/wordprocessingShape">
                      <wps:wsp>
                        <wps:cNvSpPr/>
                        <wps:spPr>
                          <a:xfrm>
                            <a:off x="0" y="0"/>
                            <a:ext cx="4687747" cy="4745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4172C" id="Rectangle: Rounded Corners 67" o:spid="_x0000_s1026" style="position:absolute;margin-left:7.3pt;margin-top:101.95pt;width:369.1pt;height:37.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" filled="f" strokecolor="red" strokeweight="1pt">
                  <v:stroke joinstyle="miter"/>
                </v:roundrect>
              </w:pict>
            </mc:Fallback>
          </mc:AlternateContent>
        </w:r>
      </w:ins>
      <w:r w:rsidR="009C1E8B" w:rsidRPr="009C1E8B">
        <w:rPr>
          <w:noProof/>
        </w:rPr>
        <w:drawing>
          <wp:inline distT="0" distB="0" distL="0" distR="0" wp14:anchorId="3658800A" wp14:editId="6BA88D6D">
            <wp:extent cx="5943600" cy="5076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076825"/>
                    </a:xfrm>
                    <a:prstGeom prst="rect">
                      <a:avLst/>
                    </a:prstGeom>
                  </pic:spPr>
                </pic:pic>
              </a:graphicData>
            </a:graphic>
          </wp:inline>
        </w:drawing>
      </w:r>
    </w:p>
    <w:p w14:paraId="1753CF9D" w14:textId="6BAB9719" w:rsidR="00081139" w:rsidRDefault="00174ABD">
      <w:pPr>
        <w:pStyle w:val="Heading3"/>
        <w:pPrChange w:id="598" w:author="Greg Landry" w:date="2018-06-11T14:30:00Z">
          <w:pPr/>
        </w:pPrChange>
      </w:pPr>
      <w:r w:rsidRPr="00081139">
        <w:lastRenderedPageBreak/>
        <w:t>Android Instructions</w:t>
      </w:r>
    </w:p>
    <w:p w14:paraId="24D3B1BC" w14:textId="3DEA98F4" w:rsidR="000E6611" w:rsidRDefault="000C2608">
      <w:pPr>
        <w:keepNext/>
        <w:keepLines/>
        <w:pPrChange w:id="599" w:author="Greg Landry" w:date="2018-06-11T14:30:00Z">
          <w:pPr/>
        </w:pPrChange>
      </w:pPr>
      <w:r>
        <w:t xml:space="preserve">On an Android </w:t>
      </w:r>
      <w:r w:rsidR="000E6611">
        <w:t>phone,</w:t>
      </w:r>
      <w:r>
        <w:t xml:space="preserve"> you can install “</w:t>
      </w:r>
      <w:r w:rsidR="009E66ED">
        <w:t>Serial Bluetooth Terminal” from the Google Play Store.</w:t>
      </w:r>
      <w:r w:rsidR="000E6611">
        <w:t xml:space="preserve">  </w:t>
      </w:r>
      <w:moveFromRangeStart w:id="600" w:author="Greg Landry" w:date="2018-06-11T14:28:00Z" w:name="move516490629"/>
      <w:moveFrom w:id="601" w:author="Greg Landry" w:date="2018-06-11T14:28:00Z">
        <w:r w:rsidR="00372CF7" w:rsidDel="000376BF">
          <w:t xml:space="preserve">Install “Serial” from Decisive Tactics onto your Mac.  </w:t>
        </w:r>
        <w:r w:rsidR="000E6611" w:rsidDel="000376BF">
          <w:t>You can get it i</w:t>
        </w:r>
        <w:r w:rsidR="00FC77F1" w:rsidDel="000376BF">
          <w:t xml:space="preserve">n the App Store.  </w:t>
        </w:r>
      </w:moveFrom>
      <w:moveFromRangeEnd w:id="600"/>
      <w:r w:rsidR="00FC77F1">
        <w:t>When you run the App</w:t>
      </w:r>
      <w:ins w:id="602" w:author="Greg Landry" w:date="2018-06-11T14:30:00Z">
        <w:r w:rsidR="000376BF">
          <w:t>,</w:t>
        </w:r>
      </w:ins>
      <w:r w:rsidR="00FC77F1">
        <w:t xml:space="preserve"> you will need to pair with your development kit.  To do that </w:t>
      </w:r>
      <w:del w:id="603" w:author="Greg Landry" w:date="2018-06-11T14:30:00Z">
        <w:r w:rsidR="00FC77F1" w:rsidDel="006818E6">
          <w:delText xml:space="preserve">press </w:delText>
        </w:r>
      </w:del>
      <w:ins w:id="604" w:author="Greg Landry" w:date="2018-06-11T14:30:00Z">
        <w:r w:rsidR="006818E6">
          <w:t xml:space="preserve">open </w:t>
        </w:r>
      </w:ins>
      <w:r w:rsidR="00FC77F1">
        <w:t xml:space="preserve">the </w:t>
      </w:r>
      <w:del w:id="605" w:author="Greg Landry" w:date="2018-06-11T14:30:00Z">
        <w:r w:rsidR="00FC77F1" w:rsidDel="006818E6">
          <w:delText xml:space="preserve">thing </w:delText>
        </w:r>
      </w:del>
      <w:ins w:id="606" w:author="Greg Landry" w:date="2018-06-11T14:30:00Z">
        <w:r w:rsidR="006818E6">
          <w:t xml:space="preserve">menu </w:t>
        </w:r>
      </w:ins>
      <w:r w:rsidR="00FC77F1">
        <w:t>in the upper left</w:t>
      </w:r>
      <w:ins w:id="607" w:author="Greg Landry" w:date="2018-06-11T14:30:00Z">
        <w:r w:rsidR="000376BF">
          <w:t>, t</w:t>
        </w:r>
      </w:ins>
      <w:del w:id="608" w:author="Greg Landry" w:date="2018-06-11T14:30:00Z">
        <w:r w:rsidR="00FC77F1" w:rsidDel="000376BF">
          <w:delText>.  T</w:delText>
        </w:r>
      </w:del>
      <w:r w:rsidR="00FC77F1">
        <w:t xml:space="preserve">hen </w:t>
      </w:r>
      <w:ins w:id="609" w:author="Greg Landry" w:date="2018-06-11T14:31:00Z">
        <w:r w:rsidR="006818E6">
          <w:t>tap</w:t>
        </w:r>
      </w:ins>
      <w:del w:id="610" w:author="Greg Landry" w:date="2018-06-11T14:31:00Z">
        <w:r w:rsidR="00FC77F1" w:rsidDel="006818E6">
          <w:delText>Click</w:delText>
        </w:r>
      </w:del>
      <w:r w:rsidR="00FC77F1">
        <w:t xml:space="preserve"> on devices.</w:t>
      </w:r>
    </w:p>
    <w:p w14:paraId="03DE2152" w14:textId="2EA26063" w:rsidR="000E6611" w:rsidRDefault="006818E6" w:rsidP="00174ABD">
      <w:ins w:id="611" w:author="Greg Landry" w:date="2018-06-11T14:36:00Z">
        <w:r>
          <w:rPr>
            <w:noProof/>
          </w:rPr>
          <mc:AlternateContent>
            <mc:Choice Requires="wps">
              <w:drawing>
                <wp:anchor distT="0" distB="0" distL="114300" distR="114300" simplePos="0" relativeHeight="251667968" behindDoc="0" locked="0" layoutInCell="1" allowOverlap="1" wp14:anchorId="6215238A" wp14:editId="3C4686A2">
                  <wp:simplePos x="0" y="0"/>
                  <wp:positionH relativeFrom="column">
                    <wp:posOffset>3992823</wp:posOffset>
                  </wp:positionH>
                  <wp:positionV relativeFrom="paragraph">
                    <wp:posOffset>877570</wp:posOffset>
                  </wp:positionV>
                  <wp:extent cx="376177" cy="190846"/>
                  <wp:effectExtent l="0" t="0" r="24130" b="19050"/>
                  <wp:wrapNone/>
                  <wp:docPr id="70" name="Rectangle: Rounded Corners 70"/>
                  <wp:cNvGraphicFramePr/>
                  <a:graphic xmlns:a="http://schemas.openxmlformats.org/drawingml/2006/main">
                    <a:graphicData uri="http://schemas.microsoft.com/office/word/2010/wordprocessingShape">
                      <wps:wsp>
                        <wps:cNvSpPr/>
                        <wps:spPr>
                          <a:xfrm>
                            <a:off x="0" y="0"/>
                            <a:ext cx="376177" cy="1908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B0963" id="Rectangle: Rounded Corners 70" o:spid="_x0000_s1026" style="position:absolute;margin-left:314.4pt;margin-top:69.1pt;width:29.6pt;height:15.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zpAIAAJw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63872" behindDoc="0" locked="0" layoutInCell="1" allowOverlap="1" wp14:anchorId="1D50691F" wp14:editId="78A7CE63">
                  <wp:simplePos x="0" y="0"/>
                  <wp:positionH relativeFrom="column">
                    <wp:posOffset>1996440</wp:posOffset>
                  </wp:positionH>
                  <wp:positionV relativeFrom="paragraph">
                    <wp:posOffset>124532</wp:posOffset>
                  </wp:positionV>
                  <wp:extent cx="231494" cy="190395"/>
                  <wp:effectExtent l="0" t="0" r="16510" b="19685"/>
                  <wp:wrapNone/>
                  <wp:docPr id="69" name="Rectangle: Rounded Corners 69"/>
                  <wp:cNvGraphicFramePr/>
                  <a:graphic xmlns:a="http://schemas.openxmlformats.org/drawingml/2006/main">
                    <a:graphicData uri="http://schemas.microsoft.com/office/word/2010/wordprocessingShape">
                      <wps:wsp>
                        <wps:cNvSpPr/>
                        <wps:spPr>
                          <a:xfrm>
                            <a:off x="0" y="0"/>
                            <a:ext cx="231494" cy="1903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A789A8" id="Rectangle: Rounded Corners 69" o:spid="_x0000_s1026" style="position:absolute;margin-left:157.2pt;margin-top:9.8pt;width:18.25pt;height: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" filled="f" strokecolor="red" strokeweight="1pt">
                  <v:stroke joinstyle="miter"/>
                </v:roundrect>
              </w:pict>
            </mc:Fallback>
          </mc:AlternateContent>
        </w:r>
      </w:ins>
      <w:r w:rsidR="000E6611">
        <w:rPr>
          <w:noProof/>
        </w:rPr>
        <w:drawing>
          <wp:inline distT="0" distB="0" distL="0" distR="0" wp14:anchorId="1FB3AE94" wp14:editId="58A5AE7D">
            <wp:extent cx="1799237" cy="3200400"/>
            <wp:effectExtent l="0" t="0" r="4445" b="0"/>
            <wp:docPr id="53" name="Picture 53" descr="../../../../../Downloads/2018-06-10/Screenshot_20180610-1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6-10/Screenshot_20180610-1513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4F8953DB" wp14:editId="6723DB6E">
            <wp:extent cx="1799237" cy="3200400"/>
            <wp:effectExtent l="0" t="0" r="4445" b="0"/>
            <wp:docPr id="54" name="Picture 54" descr="../../../../../Downloads/2018-06-10/Screenshot_20180610-1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6-10/Screenshot_20180610-1514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ins w:id="612" w:author="Greg Landry" w:date="2018-06-11T14:36:00Z">
        <w:r>
          <w:t xml:space="preserve">  </w:t>
        </w:r>
      </w:ins>
      <w:r w:rsidR="000E6611">
        <w:t xml:space="preserve"> </w:t>
      </w:r>
      <w:ins w:id="613" w:author="Greg Landry" w:date="2018-06-11T14:37:00Z">
        <w:r>
          <w:t xml:space="preserve"> </w:t>
        </w:r>
      </w:ins>
      <w:r w:rsidR="000E6611">
        <w:rPr>
          <w:noProof/>
        </w:rPr>
        <w:drawing>
          <wp:inline distT="0" distB="0" distL="0" distR="0" wp14:anchorId="331F07C2" wp14:editId="65A60BFC">
            <wp:extent cx="1799237" cy="3200400"/>
            <wp:effectExtent l="0" t="0" r="4445" b="0"/>
            <wp:docPr id="55" name="Picture 55" descr="../../../../../Downloads/2018-06-10/Screenshot_20180610-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6-10/Screenshot_20180610-1514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172AAAF1" w14:textId="059886C7" w:rsidR="00FC77F1" w:rsidRDefault="00FC77F1" w:rsidP="00174ABD">
      <w:r>
        <w:t>Click on “+ Pair new device”</w:t>
      </w:r>
      <w:ins w:id="614" w:author="Greg Landry" w:date="2018-06-11T14:31:00Z">
        <w:r w:rsidR="006818E6">
          <w:t>, t</w:t>
        </w:r>
      </w:ins>
      <w:del w:id="615" w:author="Greg Landry" w:date="2018-06-11T14:31:00Z">
        <w:r w:rsidDel="006818E6">
          <w:delText>.  T</w:delText>
        </w:r>
      </w:del>
      <w:r>
        <w:t xml:space="preserve">hen find your development kit </w:t>
      </w:r>
      <w:ins w:id="616" w:author="Greg Landry" w:date="2018-06-11T14:31:00Z">
        <w:r w:rsidR="006818E6">
          <w:t xml:space="preserve">in the list </w:t>
        </w:r>
      </w:ins>
      <w:r>
        <w:t xml:space="preserve">and </w:t>
      </w:r>
      <w:ins w:id="617" w:author="Greg Landry" w:date="2018-06-11T14:31:00Z">
        <w:r w:rsidR="006818E6">
          <w:t xml:space="preserve">tap on it to </w:t>
        </w:r>
      </w:ins>
      <w:r>
        <w:t>add it.</w:t>
      </w:r>
    </w:p>
    <w:p w14:paraId="74B5892F" w14:textId="41E0E356" w:rsidR="000E6611" w:rsidRDefault="006818E6" w:rsidP="00174ABD">
      <w:ins w:id="618" w:author="Greg Landry" w:date="2018-06-11T14:37:00Z">
        <w:r>
          <w:rPr>
            <w:noProof/>
          </w:rPr>
          <mc:AlternateContent>
            <mc:Choice Requires="wps">
              <w:drawing>
                <wp:anchor distT="0" distB="0" distL="114300" distR="114300" simplePos="0" relativeHeight="251674112" behindDoc="0" locked="0" layoutInCell="1" allowOverlap="1" wp14:anchorId="35C262BB" wp14:editId="2E26BA82">
                  <wp:simplePos x="0" y="0"/>
                  <wp:positionH relativeFrom="column">
                    <wp:posOffset>2048526</wp:posOffset>
                  </wp:positionH>
                  <wp:positionV relativeFrom="paragraph">
                    <wp:posOffset>852009</wp:posOffset>
                  </wp:positionV>
                  <wp:extent cx="816015" cy="168347"/>
                  <wp:effectExtent l="0" t="0" r="22225" b="22225"/>
                  <wp:wrapNone/>
                  <wp:docPr id="72" name="Rectangle: Rounded Corners 72"/>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095E07" id="Rectangle: Rounded Corners 72" o:spid="_x0000_s1026" style="position:absolute;margin-left:161.3pt;margin-top:67.1pt;width:64.25pt;height:13.25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Pa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" filled="f" strokecolor="red" strokeweight="1pt">
                  <v:stroke joinstyle="miter"/>
                </v:roundrect>
              </w:pict>
            </mc:Fallback>
          </mc:AlternateContent>
        </w:r>
        <w:r>
          <w:rPr>
            <w:noProof/>
          </w:rPr>
          <mc:AlternateContent>
            <mc:Choice Requires="wps">
              <w:drawing>
                <wp:anchor distT="0" distB="0" distL="114300" distR="114300" simplePos="0" relativeHeight="251671040" behindDoc="0" locked="0" layoutInCell="1" allowOverlap="1" wp14:anchorId="2A1225DA" wp14:editId="1ECDDFA6">
                  <wp:simplePos x="0" y="0"/>
                  <wp:positionH relativeFrom="column">
                    <wp:posOffset>46299</wp:posOffset>
                  </wp:positionH>
                  <wp:positionV relativeFrom="paragraph">
                    <wp:posOffset>1083720</wp:posOffset>
                  </wp:positionV>
                  <wp:extent cx="816015" cy="168347"/>
                  <wp:effectExtent l="0" t="0" r="22225" b="22225"/>
                  <wp:wrapNone/>
                  <wp:docPr id="71" name="Rectangle: Rounded Corners 71"/>
                  <wp:cNvGraphicFramePr/>
                  <a:graphic xmlns:a="http://schemas.openxmlformats.org/drawingml/2006/main">
                    <a:graphicData uri="http://schemas.microsoft.com/office/word/2010/wordprocessingShape">
                      <wps:wsp>
                        <wps:cNvSpPr/>
                        <wps:spPr>
                          <a:xfrm flipV="1">
                            <a:off x="0" y="0"/>
                            <a:ext cx="816015" cy="1683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BA104" id="Rectangle: Rounded Corners 71" o:spid="_x0000_s1026" style="position:absolute;margin-left:3.65pt;margin-top:85.35pt;width:64.25pt;height:13.2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" filled="f" strokecolor="red" strokeweight="1pt">
                  <v:stroke joinstyle="miter"/>
                </v:roundrect>
              </w:pict>
            </mc:Fallback>
          </mc:AlternateContent>
        </w:r>
      </w:ins>
      <w:r w:rsidR="000E6611">
        <w:rPr>
          <w:noProof/>
        </w:rPr>
        <w:drawing>
          <wp:inline distT="0" distB="0" distL="0" distR="0" wp14:anchorId="258F9B49" wp14:editId="5B09B5A6">
            <wp:extent cx="1799237" cy="3200400"/>
            <wp:effectExtent l="0" t="0" r="4445" b="0"/>
            <wp:docPr id="56" name="Picture 56" descr="../../../../../Downloads/2018-06-10/Screenshot_20180610-1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18-06-10/Screenshot_20180610-1514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r w:rsidR="000E6611">
        <w:rPr>
          <w:noProof/>
        </w:rPr>
        <w:drawing>
          <wp:inline distT="0" distB="0" distL="0" distR="0" wp14:anchorId="0CF06E00" wp14:editId="1E8A930C">
            <wp:extent cx="1799237" cy="3200400"/>
            <wp:effectExtent l="0" t="0" r="4445" b="0"/>
            <wp:docPr id="58" name="Picture 58" descr="../../../../../Downloads/2018-06-10/Screenshot_20180610-1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8-06-10/Screenshot_20180610-1514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ins w:id="619" w:author="Greg Landry" w:date="2018-06-11T14:37:00Z">
        <w:r>
          <w:t xml:space="preserve">   </w:t>
        </w:r>
      </w:ins>
      <w:r w:rsidR="000E6611">
        <w:t xml:space="preserve"> </w:t>
      </w:r>
      <w:r w:rsidR="000E6611">
        <w:rPr>
          <w:noProof/>
        </w:rPr>
        <w:drawing>
          <wp:inline distT="0" distB="0" distL="0" distR="0" wp14:anchorId="48B1FD7B" wp14:editId="453802DC">
            <wp:extent cx="1799237" cy="3200400"/>
            <wp:effectExtent l="0" t="0" r="4445" b="0"/>
            <wp:docPr id="59" name="Picture 59" descr="../../../../../Downloads/2018-06-10/Screenshot_20180610-1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18-06-10/Screenshot_20180610-1514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7639354D" w14:textId="2FC8952E" w:rsidR="00FC77F1" w:rsidRDefault="00FC77F1" w:rsidP="00174ABD">
      <w:del w:id="620" w:author="Greg Landry" w:date="2018-06-11T14:32:00Z">
        <w:r w:rsidDel="006818E6">
          <w:lastRenderedPageBreak/>
          <w:delText>After you are connected</w:delText>
        </w:r>
      </w:del>
      <w:ins w:id="621" w:author="Greg Landry" w:date="2018-06-11T14:32:00Z">
        <w:r w:rsidR="006818E6">
          <w:t>Once the device has been added</w:t>
        </w:r>
      </w:ins>
      <w:ins w:id="622" w:author="Greg Landry" w:date="2018-06-11T14:31:00Z">
        <w:r w:rsidR="006818E6">
          <w:t>,</w:t>
        </w:r>
      </w:ins>
      <w:r>
        <w:t xml:space="preserve"> press the back arrow </w:t>
      </w:r>
      <w:del w:id="623" w:author="Greg Landry" w:date="2018-06-11T14:38:00Z">
        <w:r w:rsidDel="006818E6">
          <w:delText xml:space="preserve">where </w:delText>
        </w:r>
      </w:del>
      <w:ins w:id="624" w:author="Greg Landry" w:date="2018-06-11T14:38:00Z">
        <w:r w:rsidR="006818E6">
          <w:t xml:space="preserve">and </w:t>
        </w:r>
      </w:ins>
      <w:r>
        <w:t xml:space="preserve">you will see that your device is </w:t>
      </w:r>
      <w:commentRangeStart w:id="625"/>
      <w:del w:id="626" w:author="Greg Landry" w:date="2018-06-11T14:32:00Z">
        <w:r w:rsidDel="006818E6">
          <w:delText>connected</w:delText>
        </w:r>
      </w:del>
      <w:ins w:id="627" w:author="Greg Landry" w:date="2018-06-11T14:32:00Z">
        <w:r w:rsidR="006818E6">
          <w:t>paired</w:t>
        </w:r>
      </w:ins>
      <w:commentRangeEnd w:id="625"/>
      <w:ins w:id="628" w:author="Greg Landry" w:date="2018-06-11T14:33:00Z">
        <w:r w:rsidR="006818E6">
          <w:rPr>
            <w:rStyle w:val="CommentReference"/>
          </w:rPr>
          <w:commentReference w:id="625"/>
        </w:r>
      </w:ins>
      <w:r>
        <w:t>.  Then press the back arrow again to see the blank terminal window.  Next</w:t>
      </w:r>
      <w:ins w:id="629" w:author="Greg Landry" w:date="2018-06-11T14:33:00Z">
        <w:r w:rsidR="006818E6">
          <w:t>,</w:t>
        </w:r>
      </w:ins>
      <w:r>
        <w:t xml:space="preserve"> </w:t>
      </w:r>
      <w:del w:id="630" w:author="Greg Landry" w:date="2018-06-11T14:33:00Z">
        <w:r w:rsidDel="006818E6">
          <w:delText xml:space="preserve">you next to </w:delText>
        </w:r>
      </w:del>
      <w:ins w:id="631" w:author="Greg Landry" w:date="2018-06-11T14:33:00Z">
        <w:r w:rsidR="006818E6">
          <w:t>tap</w:t>
        </w:r>
      </w:ins>
      <w:del w:id="632" w:author="Greg Landry" w:date="2018-06-11T14:33:00Z">
        <w:r w:rsidDel="006818E6">
          <w:delText>press</w:delText>
        </w:r>
      </w:del>
      <w:r>
        <w:t xml:space="preserve"> the plug icon </w:t>
      </w:r>
      <w:ins w:id="633" w:author="Greg Landry" w:date="2018-06-11T14:33:00Z">
        <w:r w:rsidR="006818E6">
          <w:t xml:space="preserve">near the upper right </w:t>
        </w:r>
      </w:ins>
      <w:r>
        <w:t xml:space="preserve">to </w:t>
      </w:r>
      <w:del w:id="634" w:author="Greg Landry" w:date="2018-06-11T14:34:00Z">
        <w:r w:rsidDel="006818E6">
          <w:delText>actually make a</w:delText>
        </w:r>
      </w:del>
      <w:ins w:id="635" w:author="Greg Landry" w:date="2018-06-11T14:34:00Z">
        <w:r w:rsidR="006818E6">
          <w:t>open the SPP server</w:t>
        </w:r>
      </w:ins>
      <w:r>
        <w:t xml:space="preserve"> connection to your development kit.</w:t>
      </w:r>
    </w:p>
    <w:p w14:paraId="59CC5872" w14:textId="77777777" w:rsidR="000E6611" w:rsidRDefault="000E6611" w:rsidP="00174ABD"/>
    <w:p w14:paraId="18DAC0AF" w14:textId="64180790" w:rsidR="000E6611" w:rsidRDefault="006818E6" w:rsidP="00174ABD">
      <w:ins w:id="636" w:author="Greg Landry" w:date="2018-06-11T14:38:00Z">
        <w:r>
          <w:rPr>
            <w:noProof/>
          </w:rPr>
          <mc:AlternateContent>
            <mc:Choice Requires="wps">
              <w:drawing>
                <wp:anchor distT="0" distB="0" distL="114300" distR="114300" simplePos="0" relativeHeight="251677184" behindDoc="0" locked="0" layoutInCell="1" allowOverlap="1" wp14:anchorId="6E60F833" wp14:editId="10D2810D">
                  <wp:simplePos x="0" y="0"/>
                  <wp:positionH relativeFrom="column">
                    <wp:posOffset>3171407</wp:posOffset>
                  </wp:positionH>
                  <wp:positionV relativeFrom="paragraph">
                    <wp:posOffset>133913</wp:posOffset>
                  </wp:positionV>
                  <wp:extent cx="225626" cy="179849"/>
                  <wp:effectExtent l="0" t="0" r="22225" b="10795"/>
                  <wp:wrapNone/>
                  <wp:docPr id="73" name="Rectangle: Rounded Corners 73"/>
                  <wp:cNvGraphicFramePr/>
                  <a:graphic xmlns:a="http://schemas.openxmlformats.org/drawingml/2006/main">
                    <a:graphicData uri="http://schemas.microsoft.com/office/word/2010/wordprocessingShape">
                      <wps:wsp>
                        <wps:cNvSpPr/>
                        <wps:spPr>
                          <a:xfrm flipV="1">
                            <a:off x="0" y="0"/>
                            <a:ext cx="225626" cy="1798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99044" id="Rectangle: Rounded Corners 73" o:spid="_x0000_s1026" style="position:absolute;margin-left:249.7pt;margin-top:10.55pt;width:17.75pt;height:14.1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" filled="f" strokecolor="red" strokeweight="1pt">
                  <v:stroke joinstyle="miter"/>
                </v:roundrect>
              </w:pict>
            </mc:Fallback>
          </mc:AlternateContent>
        </w:r>
      </w:ins>
      <w:r w:rsidR="000E6611">
        <w:rPr>
          <w:noProof/>
        </w:rPr>
        <w:drawing>
          <wp:inline distT="0" distB="0" distL="0" distR="0" wp14:anchorId="2AA9A9EA" wp14:editId="76AD7C01">
            <wp:extent cx="1799237" cy="3200400"/>
            <wp:effectExtent l="0" t="0" r="4445" b="0"/>
            <wp:docPr id="60" name="Picture 60" descr="../../../../../Downloads/2018-06-10/Screenshot_20180610-1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18-06-10/Screenshot_20180610-1515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ins w:id="637" w:author="Greg Landry" w:date="2018-06-11T14:38:00Z">
        <w:r>
          <w:t xml:space="preserve">  </w:t>
        </w:r>
      </w:ins>
      <w:r w:rsidR="000E6611">
        <w:t xml:space="preserve"> </w:t>
      </w:r>
      <w:ins w:id="638" w:author="Greg Landry" w:date="2018-06-11T14:38:00Z">
        <w:r>
          <w:t xml:space="preserve"> </w:t>
        </w:r>
      </w:ins>
      <w:r w:rsidR="000E6611">
        <w:t xml:space="preserve"> </w:t>
      </w:r>
      <w:r w:rsidR="000E6611">
        <w:rPr>
          <w:noProof/>
        </w:rPr>
        <w:drawing>
          <wp:inline distT="0" distB="0" distL="0" distR="0" wp14:anchorId="2B714407" wp14:editId="787B199D">
            <wp:extent cx="1799237" cy="3200400"/>
            <wp:effectExtent l="0" t="0" r="4445" b="0"/>
            <wp:docPr id="61" name="Picture 61" descr="../../../../../Downloads/2018-06-10/Screenshot_20180610-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018-06-10/Screenshot_20180610-1515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rsidR="000E6611">
        <w:t xml:space="preserve">  </w:t>
      </w:r>
      <w:ins w:id="639" w:author="Greg Landry" w:date="2018-06-11T14:38:00Z">
        <w:r>
          <w:t xml:space="preserve">   </w:t>
        </w:r>
      </w:ins>
      <w:r w:rsidR="000E6611">
        <w:rPr>
          <w:noProof/>
        </w:rPr>
        <w:drawing>
          <wp:inline distT="0" distB="0" distL="0" distR="0" wp14:anchorId="65A18E59" wp14:editId="25928191">
            <wp:extent cx="1799237" cy="3200400"/>
            <wp:effectExtent l="0" t="0" r="4445" b="0"/>
            <wp:docPr id="62" name="Picture 62" descr="../../../../../Downloads/2018-06-10/Screenshot_20180610-15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6-10/Screenshot_20180610-1515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5F62D516" w14:textId="3DF76FFA" w:rsidR="00FC77F1" w:rsidRDefault="00FC77F1">
      <w:pPr>
        <w:keepNext/>
        <w:pPrChange w:id="640" w:author="Greg Landry" w:date="2018-06-11T14:39:00Z">
          <w:pPr/>
        </w:pPrChange>
      </w:pPr>
      <w:r>
        <w:lastRenderedPageBreak/>
        <w:t>Now you can send data to the SPP</w:t>
      </w:r>
      <w:ins w:id="641" w:author="Greg Landry" w:date="2018-06-11T14:39:00Z">
        <w:r w:rsidR="006818E6">
          <w:t xml:space="preserve"> server</w:t>
        </w:r>
      </w:ins>
      <w:r>
        <w:t>.  When you press the plug again, it will disconnect.  You can then go back to the Device screen and forget (aka delete the Bonding information) for your project.</w:t>
      </w:r>
    </w:p>
    <w:p w14:paraId="2F86087D" w14:textId="0B731E64" w:rsidR="006818E6" w:rsidRDefault="000E6611" w:rsidP="00174ABD">
      <w:pPr>
        <w:rPr>
          <w:ins w:id="642" w:author="Greg Landry" w:date="2018-06-11T14:39:00Z"/>
        </w:rPr>
      </w:pPr>
      <w:r>
        <w:rPr>
          <w:noProof/>
        </w:rPr>
        <w:drawing>
          <wp:inline distT="0" distB="0" distL="0" distR="0" wp14:anchorId="79C4EBAB" wp14:editId="00814FF3">
            <wp:extent cx="1799237" cy="3200400"/>
            <wp:effectExtent l="0" t="0" r="4445" b="0"/>
            <wp:docPr id="63" name="Picture 63" descr="../../../../../Downloads/2018-06-10/Screenshot_20180610-1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8-06-10/Screenshot_20180610-1515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ins w:id="643" w:author="Greg Landry" w:date="2018-06-11T14:40:00Z">
        <w:r w:rsidR="006818E6">
          <w:t xml:space="preserve">   </w:t>
        </w:r>
      </w:ins>
      <w:r>
        <w:t xml:space="preserve"> </w:t>
      </w:r>
      <w:r>
        <w:rPr>
          <w:noProof/>
        </w:rPr>
        <w:drawing>
          <wp:inline distT="0" distB="0" distL="0" distR="0" wp14:anchorId="0B59A28C" wp14:editId="7BE4E08F">
            <wp:extent cx="1799237" cy="3200400"/>
            <wp:effectExtent l="0" t="0" r="4445" b="0"/>
            <wp:docPr id="64" name="Picture 64" descr="../../../../../Downloads/2018-06-10/Screenshot_20180610-1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018-06-10/Screenshot_20180610-1515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ins w:id="644" w:author="Greg Landry" w:date="2018-06-11T14:40:00Z">
        <w:r w:rsidR="006818E6">
          <w:t xml:space="preserve">   </w:t>
        </w:r>
      </w:ins>
      <w:r>
        <w:t xml:space="preserve"> </w:t>
      </w:r>
      <w:r>
        <w:rPr>
          <w:noProof/>
        </w:rPr>
        <w:drawing>
          <wp:inline distT="0" distB="0" distL="0" distR="0" wp14:anchorId="5F108B71" wp14:editId="1687D280">
            <wp:extent cx="1799237" cy="3200400"/>
            <wp:effectExtent l="0" t="0" r="4445" b="0"/>
            <wp:docPr id="65" name="Picture 65" descr="../../../../../Downloads/2018-06-10/Screenshot_20180610-15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018-06-10/Screenshot_20180610-1516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r>
        <w:t xml:space="preserve">  </w:t>
      </w:r>
    </w:p>
    <w:p w14:paraId="35B922DB" w14:textId="2A7D99E7" w:rsidR="000E6611" w:rsidRDefault="000E6611" w:rsidP="00174ABD">
      <w:r>
        <w:rPr>
          <w:noProof/>
        </w:rPr>
        <w:drawing>
          <wp:inline distT="0" distB="0" distL="0" distR="0" wp14:anchorId="7CE29A77" wp14:editId="73A343F3">
            <wp:extent cx="1799237" cy="3200400"/>
            <wp:effectExtent l="0" t="0" r="4445" b="0"/>
            <wp:docPr id="66" name="Picture 66" descr="../../../../../Downloads/2018-06-10/Screenshot_20180610-15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2018-06-10/Screenshot_20180610-1516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99237" cy="3200400"/>
                    </a:xfrm>
                    <a:prstGeom prst="rect">
                      <a:avLst/>
                    </a:prstGeom>
                    <a:noFill/>
                    <a:ln>
                      <a:noFill/>
                    </a:ln>
                  </pic:spPr>
                </pic:pic>
              </a:graphicData>
            </a:graphic>
          </wp:inline>
        </w:drawing>
      </w:r>
    </w:p>
    <w:p w14:paraId="45D27401" w14:textId="77777777" w:rsidR="000E6611" w:rsidRDefault="000E6611" w:rsidP="00174ABD"/>
    <w:p w14:paraId="066DF488" w14:textId="77777777" w:rsidR="000E6611" w:rsidRDefault="000E6611">
      <w:pPr>
        <w:pStyle w:val="Heading3"/>
        <w:pPrChange w:id="645" w:author="Greg Landry" w:date="2018-06-11T14:40:00Z">
          <w:pPr/>
        </w:pPrChange>
      </w:pPr>
      <w:r w:rsidRPr="00081139">
        <w:lastRenderedPageBreak/>
        <w:t>Mac Instructions</w:t>
      </w:r>
    </w:p>
    <w:p w14:paraId="1B1EC4BB" w14:textId="06700B56" w:rsidR="000E6611" w:rsidRDefault="000376BF" w:rsidP="00174ABD">
      <w:moveToRangeStart w:id="646" w:author="Greg Landry" w:date="2018-06-11T14:28:00Z" w:name="move516490629"/>
      <w:moveTo w:id="647" w:author="Greg Landry" w:date="2018-06-11T14:28:00Z">
        <w:r>
          <w:t xml:space="preserve">Install “Serial” from Decisive Tactics onto your Mac.  You can get it in the App Store. </w:t>
        </w:r>
      </w:moveTo>
      <w:moveToRangeEnd w:id="646"/>
      <w:del w:id="648" w:author="Greg Landry" w:date="2018-06-11T14:28:00Z">
        <w:r w:rsidR="00FC77F1" w:rsidDel="000376BF">
          <w:delText>Install the program “Serial” from the App Store.</w:delText>
        </w:r>
      </w:del>
    </w:p>
    <w:p w14:paraId="428305C4" w14:textId="2E4C273E" w:rsidR="00372CF7" w:rsidRDefault="00372CF7" w:rsidP="00174ABD">
      <w:r w:rsidRPr="00372CF7">
        <w:rPr>
          <w:noProof/>
        </w:rPr>
        <w:drawing>
          <wp:inline distT="0" distB="0" distL="0" distR="0" wp14:anchorId="3A8A4267" wp14:editId="5972BE1B">
            <wp:extent cx="4660900" cy="60071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0900" cy="6007100"/>
                    </a:xfrm>
                    <a:prstGeom prst="rect">
                      <a:avLst/>
                    </a:prstGeom>
                  </pic:spPr>
                </pic:pic>
              </a:graphicData>
            </a:graphic>
          </wp:inline>
        </w:drawing>
      </w:r>
    </w:p>
    <w:p w14:paraId="6AD1F6CE" w14:textId="1D09D191" w:rsidR="00372CF7" w:rsidRPr="00372CF7" w:rsidRDefault="00372CF7">
      <w:pPr>
        <w:keepNext/>
        <w:pPrChange w:id="649" w:author="Greg Landry" w:date="2018-06-11T14:40:00Z">
          <w:pPr/>
        </w:pPrChange>
      </w:pPr>
      <w:r>
        <w:lastRenderedPageBreak/>
        <w:t xml:space="preserve">Once you have programmed the development kit you need to connect to the board.  </w:t>
      </w:r>
      <w:r w:rsidR="00FC77F1">
        <w:t>In the Serial program c</w:t>
      </w:r>
      <w:r>
        <w:t xml:space="preserve">hoose File </w:t>
      </w:r>
      <w:r>
        <w:sym w:font="Wingdings" w:char="F0E0"/>
      </w:r>
      <w:ins w:id="650" w:author="Greg Landry" w:date="2018-06-11T14:40:00Z">
        <w:r w:rsidR="00FA736B">
          <w:t xml:space="preserve"> </w:t>
        </w:r>
      </w:ins>
      <w:r>
        <w:t>Open Bluetooth</w:t>
      </w:r>
      <w:ins w:id="651" w:author="Greg Landry" w:date="2018-06-11T14:28:00Z">
        <w:r w:rsidR="000376BF">
          <w:t>.</w:t>
        </w:r>
      </w:ins>
    </w:p>
    <w:p w14:paraId="0C251A9E" w14:textId="57989100" w:rsidR="00081139" w:rsidRDefault="009F78A3" w:rsidP="00174ABD">
      <w:r w:rsidRPr="009F78A3">
        <w:rPr>
          <w:noProof/>
        </w:rPr>
        <w:drawing>
          <wp:inline distT="0" distB="0" distL="0" distR="0" wp14:anchorId="12FF84F8" wp14:editId="21F40354">
            <wp:extent cx="4419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9600" cy="2540000"/>
                    </a:xfrm>
                    <a:prstGeom prst="rect">
                      <a:avLst/>
                    </a:prstGeom>
                  </pic:spPr>
                </pic:pic>
              </a:graphicData>
            </a:graphic>
          </wp:inline>
        </w:drawing>
      </w:r>
    </w:p>
    <w:p w14:paraId="7028A91F" w14:textId="5C7EA160" w:rsidR="00372CF7" w:rsidDel="00FA736B" w:rsidRDefault="00372CF7">
      <w:pPr>
        <w:keepNext/>
        <w:rPr>
          <w:del w:id="652" w:author="Greg Landry" w:date="2018-06-11T14:41:00Z"/>
        </w:rPr>
        <w:pPrChange w:id="653" w:author="Greg Landry" w:date="2018-06-11T14:41:00Z">
          <w:pPr/>
        </w:pPrChange>
      </w:pPr>
      <w:r>
        <w:lastRenderedPageBreak/>
        <w:t xml:space="preserve">Then </w:t>
      </w:r>
      <w:del w:id="654" w:author="Greg Landry" w:date="2018-06-11T14:41:00Z">
        <w:r w:rsidDel="00FA736B">
          <w:delText xml:space="preserve">find </w:delText>
        </w:r>
      </w:del>
      <w:ins w:id="655" w:author="Greg Landry" w:date="2018-06-11T14:41:00Z">
        <w:r w:rsidR="00FA736B">
          <w:t xml:space="preserve">click on </w:t>
        </w:r>
      </w:ins>
      <w:r>
        <w:t>you</w:t>
      </w:r>
      <w:ins w:id="656" w:author="Greg Landry" w:date="2018-06-11T14:41:00Z">
        <w:r w:rsidR="00FA736B">
          <w:t>r</w:t>
        </w:r>
      </w:ins>
      <w:r>
        <w:t xml:space="preserve"> project and press “</w:t>
      </w:r>
      <w:commentRangeStart w:id="657"/>
      <w:r>
        <w:t>Select</w:t>
      </w:r>
      <w:commentRangeEnd w:id="657"/>
      <w:r w:rsidR="00FA736B">
        <w:rPr>
          <w:rStyle w:val="CommentReference"/>
        </w:rPr>
        <w:commentReference w:id="657"/>
      </w:r>
      <w:r>
        <w:t>”.  This will pair to the development kit and open a window.</w:t>
      </w:r>
    </w:p>
    <w:p w14:paraId="72D170DC" w14:textId="77777777" w:rsidR="003C21B6" w:rsidRDefault="003C21B6">
      <w:pPr>
        <w:keepNext/>
        <w:pPrChange w:id="658" w:author="Greg Landry" w:date="2018-06-11T14:41:00Z">
          <w:pPr/>
        </w:pPrChange>
      </w:pPr>
    </w:p>
    <w:p w14:paraId="67E39DA2" w14:textId="7B0703D8" w:rsidR="003C21B6" w:rsidRDefault="00FA736B" w:rsidP="00174ABD">
      <w:ins w:id="659" w:author="Greg Landry" w:date="2018-06-11T14:42:00Z">
        <w:r>
          <w:rPr>
            <w:noProof/>
          </w:rPr>
          <mc:AlternateContent>
            <mc:Choice Requires="wps">
              <w:drawing>
                <wp:anchor distT="0" distB="0" distL="114300" distR="114300" simplePos="0" relativeHeight="251664896" behindDoc="0" locked="0" layoutInCell="1" allowOverlap="1" wp14:anchorId="60D84C4B" wp14:editId="2930681C">
                  <wp:simplePos x="0" y="0"/>
                  <wp:positionH relativeFrom="column">
                    <wp:posOffset>4982901</wp:posOffset>
                  </wp:positionH>
                  <wp:positionV relativeFrom="paragraph">
                    <wp:posOffset>4249773</wp:posOffset>
                  </wp:positionV>
                  <wp:extent cx="816015" cy="272005"/>
                  <wp:effectExtent l="0" t="0" r="22225" b="13970"/>
                  <wp:wrapNone/>
                  <wp:docPr id="74" name="Rectangle: Rounded Corners 74"/>
                  <wp:cNvGraphicFramePr/>
                  <a:graphic xmlns:a="http://schemas.openxmlformats.org/drawingml/2006/main">
                    <a:graphicData uri="http://schemas.microsoft.com/office/word/2010/wordprocessingShape">
                      <wps:wsp>
                        <wps:cNvSpPr/>
                        <wps:spPr>
                          <a:xfrm flipV="1">
                            <a:off x="0" y="0"/>
                            <a:ext cx="816015" cy="272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C3009" id="Rectangle: Rounded Corners 74" o:spid="_x0000_s1026" style="position:absolute;margin-left:392.35pt;margin-top:334.65pt;width:64.25pt;height:21.4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" filled="f" strokecolor="red" strokeweight="1pt">
                  <v:stroke joinstyle="miter"/>
                </v:roundrect>
              </w:pict>
            </mc:Fallback>
          </mc:AlternateContent>
        </w:r>
      </w:ins>
      <w:r w:rsidR="003C21B6" w:rsidRPr="003C21B6">
        <w:rPr>
          <w:noProof/>
        </w:rPr>
        <w:drawing>
          <wp:inline distT="0" distB="0" distL="0" distR="0" wp14:anchorId="420A5559" wp14:editId="4116D5A9">
            <wp:extent cx="5943600" cy="462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21530"/>
                    </a:xfrm>
                    <a:prstGeom prst="rect">
                      <a:avLst/>
                    </a:prstGeom>
                  </pic:spPr>
                </pic:pic>
              </a:graphicData>
            </a:graphic>
          </wp:inline>
        </w:drawing>
      </w:r>
    </w:p>
    <w:p w14:paraId="3C14252D" w14:textId="2FD0DEFB" w:rsidR="003C21B6" w:rsidRDefault="00372CF7" w:rsidP="00174ABD">
      <w:r>
        <w:t>You will be asked to confirm the connection.</w:t>
      </w:r>
    </w:p>
    <w:p w14:paraId="6F8ACF6A" w14:textId="4262A7F5" w:rsidR="009F78A3" w:rsidRDefault="003E3F76" w:rsidP="00174ABD">
      <w:r w:rsidRPr="003E3F76">
        <w:rPr>
          <w:noProof/>
        </w:rPr>
        <w:drawing>
          <wp:inline distT="0" distB="0" distL="0" distR="0" wp14:anchorId="5DD22E81" wp14:editId="5A35525C">
            <wp:extent cx="5943600" cy="2201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01545"/>
                    </a:xfrm>
                    <a:prstGeom prst="rect">
                      <a:avLst/>
                    </a:prstGeom>
                  </pic:spPr>
                </pic:pic>
              </a:graphicData>
            </a:graphic>
          </wp:inline>
        </w:drawing>
      </w:r>
    </w:p>
    <w:p w14:paraId="4E34775C" w14:textId="0CF71C2E" w:rsidR="00372CF7" w:rsidDel="00FA736B" w:rsidRDefault="00372CF7" w:rsidP="00174ABD">
      <w:pPr>
        <w:rPr>
          <w:del w:id="660" w:author="Greg Landry" w:date="2018-06-11T14:42:00Z"/>
        </w:rPr>
      </w:pPr>
      <w:r>
        <w:lastRenderedPageBreak/>
        <w:t>Once it is connected, everything you type will appear in the console window of the WICED Development kit.  Below you can see that I typed “asdf”</w:t>
      </w:r>
      <w:ins w:id="661" w:author="Greg Landry" w:date="2018-06-11T14:42:00Z">
        <w:r w:rsidR="00FA736B">
          <w:t>.</w:t>
        </w:r>
      </w:ins>
    </w:p>
    <w:p w14:paraId="343D5E0E" w14:textId="77777777" w:rsidR="00372CF7" w:rsidRDefault="00372CF7" w:rsidP="00174ABD"/>
    <w:p w14:paraId="0B78FA1D" w14:textId="3820A7A2" w:rsidR="00372CF7" w:rsidRDefault="00372CF7" w:rsidP="00174ABD">
      <w:r w:rsidRPr="00372CF7">
        <w:rPr>
          <w:noProof/>
        </w:rPr>
        <w:drawing>
          <wp:inline distT="0" distB="0" distL="0" distR="0" wp14:anchorId="57CBC984" wp14:editId="73116B80">
            <wp:extent cx="5943600" cy="3447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47415"/>
                    </a:xfrm>
                    <a:prstGeom prst="rect">
                      <a:avLst/>
                    </a:prstGeom>
                  </pic:spPr>
                </pic:pic>
              </a:graphicData>
            </a:graphic>
          </wp:inline>
        </w:drawing>
      </w:r>
    </w:p>
    <w:p w14:paraId="3C8ACDEA" w14:textId="68D60C84" w:rsidR="00372CF7" w:rsidRDefault="00372CF7" w:rsidP="00174ABD">
      <w:r>
        <w:t>To unpair your development kit, select the Bluetooth symbol and pick “Open Bluetooth Preferences”</w:t>
      </w:r>
    </w:p>
    <w:p w14:paraId="7E55EF94" w14:textId="57CC1CA2" w:rsidR="00372CF7" w:rsidRDefault="00372CF7" w:rsidP="00174ABD">
      <w:r w:rsidRPr="00372CF7">
        <w:rPr>
          <w:noProof/>
        </w:rPr>
        <w:drawing>
          <wp:inline distT="0" distB="0" distL="0" distR="0" wp14:anchorId="4C73542F" wp14:editId="7F716709">
            <wp:extent cx="2895600" cy="1892300"/>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5600" cy="1892300"/>
                    </a:xfrm>
                    <a:prstGeom prst="rect">
                      <a:avLst/>
                    </a:prstGeom>
                  </pic:spPr>
                </pic:pic>
              </a:graphicData>
            </a:graphic>
          </wp:inline>
        </w:drawing>
      </w:r>
    </w:p>
    <w:p w14:paraId="4CC1B52E" w14:textId="32DC47E7" w:rsidR="00372CF7" w:rsidRDefault="00324B06" w:rsidP="00174ABD">
      <w:ins w:id="662" w:author="Greg Landry" w:date="2018-06-11T14:43:00Z">
        <w:r>
          <w:lastRenderedPageBreak/>
          <w:t xml:space="preserve">Select your device and </w:t>
        </w:r>
      </w:ins>
      <w:del w:id="663" w:author="Greg Landry" w:date="2018-06-11T14:43:00Z">
        <w:r w:rsidR="00372CF7" w:rsidDel="00324B06">
          <w:delText xml:space="preserve">Then </w:delText>
        </w:r>
      </w:del>
      <w:r w:rsidR="00372CF7">
        <w:t>click the “</w:t>
      </w:r>
      <w:del w:id="664" w:author="Greg Landry" w:date="2018-06-11T14:43:00Z">
        <w:r w:rsidR="00372CF7" w:rsidDel="00324B06">
          <w:delText>x</w:delText>
        </w:r>
      </w:del>
      <w:ins w:id="665" w:author="Greg Landry" w:date="2018-06-11T14:43:00Z">
        <w:r>
          <w:t>X</w:t>
        </w:r>
      </w:ins>
      <w:r w:rsidR="00372CF7">
        <w:t>”</w:t>
      </w:r>
      <w:ins w:id="666" w:author="Greg Landry" w:date="2018-06-11T14:43:00Z">
        <w:r>
          <w:t>.</w:t>
        </w:r>
      </w:ins>
      <w:r w:rsidR="00372CF7" w:rsidRPr="00372CF7">
        <w:rPr>
          <w:noProof/>
        </w:rPr>
        <w:drawing>
          <wp:inline distT="0" distB="0" distL="0" distR="0" wp14:anchorId="1B1CD01E" wp14:editId="0EE01FC6">
            <wp:extent cx="5943600" cy="3870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70325"/>
                    </a:xfrm>
                    <a:prstGeom prst="rect">
                      <a:avLst/>
                    </a:prstGeom>
                  </pic:spPr>
                </pic:pic>
              </a:graphicData>
            </a:graphic>
          </wp:inline>
        </w:drawing>
      </w:r>
    </w:p>
    <w:p w14:paraId="472FA70D" w14:textId="3B8B407B" w:rsidR="00372CF7" w:rsidRDefault="00372CF7" w:rsidP="00174ABD">
      <w:del w:id="667" w:author="Greg Landry" w:date="2018-06-11T14:43:00Z">
        <w:r w:rsidDel="00324B06">
          <w:delText xml:space="preserve">And </w:delText>
        </w:r>
      </w:del>
      <w:ins w:id="668" w:author="Greg Landry" w:date="2018-06-11T14:43:00Z">
        <w:r w:rsidR="00324B06">
          <w:t>You will need to c</w:t>
        </w:r>
      </w:ins>
      <w:del w:id="669" w:author="Greg Landry" w:date="2018-06-11T14:43:00Z">
        <w:r w:rsidDel="00324B06">
          <w:delText>it will c</w:delText>
        </w:r>
      </w:del>
      <w:r>
        <w:t>onfirm that you want to remove the Bonding information from the Mac BT Stack.</w:t>
      </w:r>
    </w:p>
    <w:p w14:paraId="132DE390" w14:textId="14869ED4" w:rsidR="00372CF7" w:rsidRPr="00081139" w:rsidRDefault="00372CF7" w:rsidP="00174ABD">
      <w:r w:rsidRPr="00372CF7">
        <w:rPr>
          <w:noProof/>
        </w:rPr>
        <w:drawing>
          <wp:inline distT="0" distB="0" distL="0" distR="0" wp14:anchorId="0B87F8DF" wp14:editId="30B0A753">
            <wp:extent cx="5943600" cy="1571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71625"/>
                    </a:xfrm>
                    <a:prstGeom prst="rect">
                      <a:avLst/>
                    </a:prstGeom>
                  </pic:spPr>
                </pic:pic>
              </a:graphicData>
            </a:graphic>
          </wp:inline>
        </w:drawing>
      </w:r>
    </w:p>
    <w:p w14:paraId="5B3AF377" w14:textId="77777777" w:rsidR="00F5770B" w:rsidRDefault="00F5770B">
      <w:pPr>
        <w:spacing w:line="259" w:lineRule="auto"/>
        <w:rPr>
          <w:ins w:id="670" w:author="Greg Landry" w:date="2018-06-11T17:13:00Z"/>
          <w:rFonts w:eastAsia="Times New Roman"/>
          <w:b/>
          <w:color w:val="1F4E79" w:themeColor="accent1" w:themeShade="80"/>
          <w:szCs w:val="26"/>
        </w:rPr>
      </w:pPr>
      <w:bookmarkStart w:id="671" w:name="_Toc516492198"/>
      <w:ins w:id="672" w:author="Greg Landry" w:date="2018-06-11T17:13:00Z">
        <w:r>
          <w:br w:type="page"/>
        </w:r>
      </w:ins>
    </w:p>
    <w:p w14:paraId="0BF77DA4" w14:textId="071567C7" w:rsidR="00174ABD" w:rsidRDefault="00174ABD" w:rsidP="00DC2697">
      <w:pPr>
        <w:pStyle w:val="Exercise"/>
        <w:rPr>
          <w:ins w:id="673" w:author="Greg Landry" w:date="2018-06-11T14:43:00Z"/>
        </w:rPr>
      </w:pPr>
      <w:r w:rsidRPr="00DC2697">
        <w:lastRenderedPageBreak/>
        <w:t>Improve</w:t>
      </w:r>
      <w:r>
        <w:t xml:space="preserve"> Security by Adding IO Capabilities</w:t>
      </w:r>
      <w:bookmarkEnd w:id="671"/>
    </w:p>
    <w:p w14:paraId="686FF21A" w14:textId="77777777" w:rsidR="00324B06" w:rsidRDefault="00324B06">
      <w:pPr>
        <w:pStyle w:val="Exercise"/>
        <w:numPr>
          <w:ilvl w:val="0"/>
          <w:numId w:val="0"/>
        </w:numPr>
        <w:pPrChange w:id="674" w:author="Greg Landry" w:date="2018-06-11T14:43:00Z">
          <w:pPr>
            <w:pStyle w:val="Exercise"/>
          </w:pPr>
        </w:pPrChange>
      </w:pPr>
    </w:p>
    <w:p w14:paraId="31F97A28" w14:textId="29A7AD42" w:rsidR="00174ABD" w:rsidRDefault="00174ABD" w:rsidP="00DC2697">
      <w:pPr>
        <w:pStyle w:val="Exercise"/>
        <w:rPr>
          <w:ins w:id="675" w:author="Greg Landry" w:date="2018-06-11T14:43:00Z"/>
        </w:rPr>
      </w:pPr>
      <w:bookmarkStart w:id="676" w:name="_Toc516492199"/>
      <w:r>
        <w:t xml:space="preserve">Add </w:t>
      </w:r>
      <w:r w:rsidR="00DC2697">
        <w:t>M</w:t>
      </w:r>
      <w:r>
        <w:t>ultiple Device Bonding Capability</w:t>
      </w:r>
      <w:bookmarkEnd w:id="676"/>
    </w:p>
    <w:p w14:paraId="20AE8057" w14:textId="23AF23A1" w:rsidR="00324B06" w:rsidRDefault="00324B06">
      <w:pPr>
        <w:pStyle w:val="Exercise"/>
        <w:numPr>
          <w:ilvl w:val="0"/>
          <w:numId w:val="0"/>
        </w:numPr>
        <w:pPrChange w:id="677" w:author="Greg Landry" w:date="2018-06-11T14:43:00Z">
          <w:pPr>
            <w:pStyle w:val="Exercise"/>
          </w:pPr>
        </w:pPrChange>
      </w:pPr>
    </w:p>
    <w:sectPr w:rsidR="00324B06">
      <w:headerReference w:type="default" r:id="rId72"/>
      <w:footerReference w:type="default" r:id="rId7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3" w:author="Greg Landry" w:date="2018-06-11T10:08:00Z" w:initials="GL">
    <w:p w14:paraId="74BEC7D7" w14:textId="77777777" w:rsidR="00FA736B" w:rsidRDefault="00FA736B">
      <w:pPr>
        <w:pStyle w:val="CommentText"/>
      </w:pPr>
      <w:r>
        <w:rPr>
          <w:rStyle w:val="CommentReference"/>
        </w:rPr>
        <w:annotationRef/>
      </w:r>
      <w:r>
        <w:t>I added this because the flow seems a little scattered – you talk about pairing/bonding then SDP, the, SPP, then go back to pairing/bonding in more detail and then SPP in more detail.</w:t>
      </w:r>
    </w:p>
    <w:p w14:paraId="2CB93D61" w14:textId="77777777" w:rsidR="00FA736B" w:rsidRDefault="00FA736B">
      <w:pPr>
        <w:pStyle w:val="CommentText"/>
      </w:pPr>
    </w:p>
    <w:p w14:paraId="7B0783F8" w14:textId="5531CA6A" w:rsidR="00FA736B" w:rsidRDefault="00FA736B">
      <w:pPr>
        <w:pStyle w:val="CommentText"/>
      </w:pPr>
      <w:r>
        <w:t>I realize you are trying to cover the big picture first and then the details, but I found it confusing to follow at first.</w:t>
      </w:r>
    </w:p>
    <w:p w14:paraId="722F2AB5" w14:textId="168658AB" w:rsidR="00FA736B" w:rsidRDefault="00FA736B">
      <w:pPr>
        <w:pStyle w:val="CommentText"/>
      </w:pPr>
    </w:p>
    <w:p w14:paraId="3B0455CA" w14:textId="24D9672E" w:rsidR="00FA736B" w:rsidRDefault="00FA736B">
      <w:pPr>
        <w:pStyle w:val="CommentText"/>
      </w:pPr>
      <w:r>
        <w:t>Part of the problem is that you don't go back to Inquiry/Page/Connect but you do go back Pair/Bond/SDP/SPP.</w:t>
      </w:r>
    </w:p>
    <w:p w14:paraId="4D44B3B9" w14:textId="77777777" w:rsidR="00FA736B" w:rsidRDefault="00FA736B">
      <w:pPr>
        <w:pStyle w:val="CommentText"/>
      </w:pPr>
    </w:p>
    <w:p w14:paraId="1F064380" w14:textId="354B7204" w:rsidR="00FA736B" w:rsidRDefault="00FA736B">
      <w:pPr>
        <w:pStyle w:val="CommentText"/>
      </w:pPr>
      <w:r>
        <w:t>There might be a better way to organize or describe the flow up front so that it is clear what is being discuesed.</w:t>
      </w:r>
    </w:p>
  </w:comment>
  <w:comment w:id="228" w:author="Greg Landry" w:date="2018-06-11T10:10:00Z" w:initials="GL">
    <w:p w14:paraId="4AA867FA" w14:textId="21815E12" w:rsidR="00FA736B" w:rsidRDefault="00FA736B">
      <w:pPr>
        <w:pStyle w:val="CommentText"/>
      </w:pPr>
      <w:r>
        <w:rPr>
          <w:rStyle w:val="CommentReference"/>
        </w:rPr>
        <w:annotationRef/>
      </w:r>
      <w:r>
        <w:t>Same as the comment on the previous section.</w:t>
      </w:r>
    </w:p>
  </w:comment>
  <w:comment w:id="300" w:author="Greg Landry" w:date="2018-06-11T11:11:00Z" w:initials="GL">
    <w:p w14:paraId="1781385B" w14:textId="1727CCBC" w:rsidR="00FA736B" w:rsidRDefault="00FA736B">
      <w:pPr>
        <w:pStyle w:val="CommentText"/>
      </w:pPr>
      <w:r>
        <w:rPr>
          <w:rStyle w:val="CommentReference"/>
        </w:rPr>
        <w:annotationRef/>
      </w:r>
      <w:r>
        <w:t>A picture here would be good</w:t>
      </w:r>
    </w:p>
  </w:comment>
  <w:comment w:id="347" w:author="Greg Landry" w:date="2018-06-11T11:19:00Z" w:initials="GL">
    <w:p w14:paraId="458CC2C9" w14:textId="2E2E0011" w:rsidR="00FA736B" w:rsidRDefault="00FA736B">
      <w:pPr>
        <w:pStyle w:val="CommentText"/>
      </w:pPr>
      <w:r>
        <w:rPr>
          <w:rStyle w:val="CommentReference"/>
        </w:rPr>
        <w:annotationRef/>
      </w:r>
      <w:r>
        <w:t>You didn't talk about Browse List before now (at least not with that name).</w:t>
      </w:r>
    </w:p>
  </w:comment>
  <w:comment w:id="463" w:author="Greg Landry" w:date="2018-06-11T14:51:00Z" w:initials="GL">
    <w:p w14:paraId="657DF05E" w14:textId="1E7DBE0B" w:rsidR="0004051D" w:rsidRDefault="0004051D">
      <w:pPr>
        <w:pStyle w:val="CommentText"/>
      </w:pPr>
      <w:r>
        <w:rPr>
          <w:rStyle w:val="CommentReference"/>
        </w:rPr>
        <w:annotationRef/>
      </w:r>
      <w:r>
        <w:t>These should all be text instead of pictures so that copy/paste is possible.</w:t>
      </w:r>
    </w:p>
  </w:comment>
  <w:comment w:id="473" w:author="Greg Landry" w:date="2018-06-11T16:53:00Z" w:initials="GL">
    <w:p w14:paraId="2FE38133" w14:textId="3E3397C4" w:rsidR="00011685" w:rsidRDefault="00011685">
      <w:pPr>
        <w:pStyle w:val="CommentText"/>
      </w:pPr>
      <w:r>
        <w:rPr>
          <w:rStyle w:val="CommentReference"/>
        </w:rPr>
        <w:annotationRef/>
      </w:r>
      <w:r>
        <w:t>Change to copy/paste text</w:t>
      </w:r>
    </w:p>
  </w:comment>
  <w:comment w:id="583" w:author="Greg Landry" w:date="2018-06-11T14:53:00Z" w:initials="GL">
    <w:p w14:paraId="5EB87B7D" w14:textId="56EFF419" w:rsidR="00970ECF" w:rsidRDefault="00970ECF">
      <w:pPr>
        <w:pStyle w:val="CommentText"/>
      </w:pPr>
      <w:r>
        <w:rPr>
          <w:rStyle w:val="CommentReference"/>
        </w:rPr>
        <w:annotationRef/>
      </w:r>
      <w:r>
        <w:t>Do you want to discuss iOS not supporting SPP either here or earlier on? I'm sure the question will come up if we don't explain it.</w:t>
      </w:r>
    </w:p>
  </w:comment>
  <w:comment w:id="625" w:author="Greg Landry" w:date="2018-06-11T14:33:00Z" w:initials="GL">
    <w:p w14:paraId="6D302741" w14:textId="04E9B99F" w:rsidR="00FA736B" w:rsidRDefault="00FA736B">
      <w:pPr>
        <w:pStyle w:val="CommentText"/>
      </w:pPr>
      <w:r>
        <w:rPr>
          <w:rStyle w:val="CommentReference"/>
        </w:rPr>
        <w:annotationRef/>
      </w:r>
      <w:r>
        <w:t>Is this right? You said connected in both places. Is one a BLE connection and one an SPP server connection? If so let's make that clear.</w:t>
      </w:r>
    </w:p>
  </w:comment>
  <w:comment w:id="657" w:author="Greg Landry" w:date="2018-06-11T14:41:00Z" w:initials="GL">
    <w:p w14:paraId="3F347306" w14:textId="4EA7CA8E" w:rsidR="00FA736B" w:rsidRDefault="00FA736B">
      <w:pPr>
        <w:pStyle w:val="CommentText"/>
      </w:pPr>
      <w:r>
        <w:rPr>
          <w:rStyle w:val="CommentReference"/>
        </w:rPr>
        <w:annotationRef/>
      </w:r>
      <w:r>
        <w:t>What is the different between the Connect button next to the device and the Select button at the bottom?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064380" w15:done="0"/>
  <w15:commentEx w15:paraId="4AA867FA" w15:done="0"/>
  <w15:commentEx w15:paraId="1781385B" w15:done="0"/>
  <w15:commentEx w15:paraId="458CC2C9" w15:done="0"/>
  <w15:commentEx w15:paraId="657DF05E" w15:done="0"/>
  <w15:commentEx w15:paraId="2FE38133" w15:done="0"/>
  <w15:commentEx w15:paraId="5EB87B7D" w15:done="0"/>
  <w15:commentEx w15:paraId="6D302741" w15:done="0"/>
  <w15:commentEx w15:paraId="3F34730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064380" w16cid:durableId="1EC8C8A8"/>
  <w16cid:commentId w16cid:paraId="4AA867FA" w16cid:durableId="1EC8C915"/>
  <w16cid:commentId w16cid:paraId="1781385B" w16cid:durableId="1EC8D766"/>
  <w16cid:commentId w16cid:paraId="458CC2C9" w16cid:durableId="1EC8D958"/>
  <w16cid:commentId w16cid:paraId="657DF05E" w16cid:durableId="1EC90AFC"/>
  <w16cid:commentId w16cid:paraId="2FE38133" w16cid:durableId="1EC9279B"/>
  <w16cid:commentId w16cid:paraId="5EB87B7D" w16cid:durableId="1EC90B58"/>
  <w16cid:commentId w16cid:paraId="6D302741" w16cid:durableId="1EC906C0"/>
  <w16cid:commentId w16cid:paraId="3F347306" w16cid:durableId="1EC908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CACD5" w14:textId="77777777" w:rsidR="00EF4371" w:rsidRDefault="00EF4371" w:rsidP="00DF6D18">
      <w:r>
        <w:separator/>
      </w:r>
    </w:p>
  </w:endnote>
  <w:endnote w:type="continuationSeparator" w:id="0">
    <w:p w14:paraId="633B0BF9" w14:textId="77777777" w:rsidR="00EF4371" w:rsidRDefault="00EF4371"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FA736B" w:rsidRDefault="00FA736B" w:rsidP="00547CF1">
            <w:pPr>
              <w:pStyle w:val="Footer"/>
              <w:spacing w:after="0"/>
            </w:pPr>
          </w:p>
          <w:p w14:paraId="4C29FDE6" w14:textId="0D2F0A2A" w:rsidR="00FA736B" w:rsidRDefault="00FA736B" w:rsidP="00E60124">
            <w:pPr>
              <w:pStyle w:val="Footer"/>
              <w:spacing w:after="0"/>
            </w:pPr>
            <w:r>
              <w:t>Chapter 5A Classic Bluetooth – The Wireless Serial Port</w:t>
            </w:r>
            <w:r>
              <w:tab/>
            </w:r>
            <w:del w:id="678" w:author="Greg Landry" w:date="2018-06-11T11:29:00Z">
              <w:r w:rsidDel="00775A54">
                <w:tab/>
              </w:r>
            </w:del>
            <w:r>
              <w:t xml:space="preserve">Page </w:t>
            </w:r>
            <w:r>
              <w:fldChar w:fldCharType="begin"/>
            </w:r>
            <w:r>
              <w:instrText xml:space="preserve"> PAGE </w:instrText>
            </w:r>
            <w:r>
              <w:fldChar w:fldCharType="separate"/>
            </w:r>
            <w:r>
              <w:rPr>
                <w:noProof/>
              </w:rPr>
              <w:t>1</w:t>
            </w:r>
            <w:r>
              <w:fldChar w:fldCharType="end"/>
            </w:r>
            <w:r>
              <w:t xml:space="preserve"> of </w:t>
            </w:r>
            <w:fldSimple w:instr=" NUMPAGES  ">
              <w:r>
                <w:rPr>
                  <w:noProof/>
                </w:rPr>
                <w:t>35</w:t>
              </w:r>
            </w:fldSimple>
          </w:p>
        </w:sdtContent>
      </w:sdt>
    </w:sdtContent>
  </w:sdt>
  <w:p w14:paraId="75581528" w14:textId="77777777" w:rsidR="00FA736B" w:rsidRDefault="00FA736B"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6985B" w14:textId="77777777" w:rsidR="00EF4371" w:rsidRDefault="00EF4371" w:rsidP="00DF6D18">
      <w:r>
        <w:separator/>
      </w:r>
    </w:p>
  </w:footnote>
  <w:footnote w:type="continuationSeparator" w:id="0">
    <w:p w14:paraId="78CE0650" w14:textId="77777777" w:rsidR="00EF4371" w:rsidRDefault="00EF4371"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FA736B" w:rsidRDefault="00FA736B">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FEA68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92808"/>
    <w:multiLevelType w:val="hybridMultilevel"/>
    <w:tmpl w:val="0480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F29C9"/>
    <w:multiLevelType w:val="hybridMultilevel"/>
    <w:tmpl w:val="91E0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92B14"/>
    <w:multiLevelType w:val="hybridMultilevel"/>
    <w:tmpl w:val="26B40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60FAC"/>
    <w:multiLevelType w:val="multilevel"/>
    <w:tmpl w:val="D4E285B4"/>
    <w:lvl w:ilvl="0">
      <w:start w:val="1"/>
      <w:numFmt w:val="decimal"/>
      <w:lvlText w:val="9.%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9700CD"/>
    <w:multiLevelType w:val="multilevel"/>
    <w:tmpl w:val="813C4270"/>
    <w:lvl w:ilvl="0">
      <w:start w:val="1"/>
      <w:numFmt w:val="decimal"/>
      <w:lvlText w:val="7C.%1"/>
      <w:lvlJc w:val="left"/>
      <w:pPr>
        <w:ind w:left="360" w:hanging="720"/>
      </w:pPr>
      <w:rPr>
        <w:rFonts w:hint="default"/>
      </w:rPr>
    </w:lvl>
    <w:lvl w:ilvl="1">
      <w:start w:val="1"/>
      <w:numFmt w:val="decimal"/>
      <w:pStyle w:val="Exercise"/>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AE5DE2"/>
    <w:multiLevelType w:val="hybridMultilevel"/>
    <w:tmpl w:val="9A9E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952AA"/>
    <w:multiLevelType w:val="hybridMultilevel"/>
    <w:tmpl w:val="2DB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6A68F9"/>
    <w:multiLevelType w:val="multilevel"/>
    <w:tmpl w:val="4AD65236"/>
    <w:lvl w:ilvl="0">
      <w:start w:val="1"/>
      <w:numFmt w:val="decimal"/>
      <w:lvlText w:val="5A.%1 "/>
      <w:lvlJc w:val="left"/>
      <w:pPr>
        <w:ind w:left="-360" w:firstLine="360"/>
      </w:pPr>
      <w:rPr>
        <w:rFonts w:hint="default"/>
      </w:rPr>
    </w:lvl>
    <w:lvl w:ilvl="1">
      <w:start w:val="1"/>
      <w:numFmt w:val="decimal"/>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282828"/>
    <w:multiLevelType w:val="hybridMultilevel"/>
    <w:tmpl w:val="6BBCA9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DD4CAF"/>
    <w:multiLevelType w:val="hybridMultilevel"/>
    <w:tmpl w:val="3480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14336"/>
    <w:multiLevelType w:val="hybridMultilevel"/>
    <w:tmpl w:val="4C54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82B7B"/>
    <w:multiLevelType w:val="hybridMultilevel"/>
    <w:tmpl w:val="85F0F0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E97051"/>
    <w:multiLevelType w:val="hybridMultilevel"/>
    <w:tmpl w:val="5A6E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760288"/>
    <w:multiLevelType w:val="hybridMultilevel"/>
    <w:tmpl w:val="330C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60EDD"/>
    <w:multiLevelType w:val="hybridMultilevel"/>
    <w:tmpl w:val="F11A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2103F"/>
    <w:multiLevelType w:val="multilevel"/>
    <w:tmpl w:val="D4E285B4"/>
    <w:lvl w:ilvl="0">
      <w:start w:val="1"/>
      <w:numFmt w:val="decimal"/>
      <w:pStyle w:val="Heading1"/>
      <w:lvlText w:val="9.%1 "/>
      <w:lvlJc w:val="left"/>
      <w:pPr>
        <w:ind w:left="-360" w:firstLine="360"/>
      </w:pPr>
      <w:rPr>
        <w:rFonts w:hint="default"/>
      </w:rPr>
    </w:lvl>
    <w:lvl w:ilvl="1">
      <w:start w:val="1"/>
      <w:numFmt w:val="decimal"/>
      <w:pStyle w:val="Heading2"/>
      <w:suff w:val="space"/>
      <w:lvlText w:val="9.%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06F3BC5"/>
    <w:multiLevelType w:val="hybridMultilevel"/>
    <w:tmpl w:val="B136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C318D4"/>
    <w:multiLevelType w:val="hybridMultilevel"/>
    <w:tmpl w:val="5150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BD2DEA"/>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BC62A5B"/>
    <w:multiLevelType w:val="hybridMultilevel"/>
    <w:tmpl w:val="26DA0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E6D9D"/>
    <w:multiLevelType w:val="hybridMultilevel"/>
    <w:tmpl w:val="BFA4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1"/>
  </w:num>
  <w:num w:numId="3">
    <w:abstractNumId w:val="5"/>
  </w:num>
  <w:num w:numId="4">
    <w:abstractNumId w:val="25"/>
  </w:num>
  <w:num w:numId="5">
    <w:abstractNumId w:val="3"/>
  </w:num>
  <w:num w:numId="6">
    <w:abstractNumId w:val="20"/>
  </w:num>
  <w:num w:numId="7">
    <w:abstractNumId w:val="4"/>
  </w:num>
  <w:num w:numId="8">
    <w:abstractNumId w:val="0"/>
  </w:num>
  <w:num w:numId="9">
    <w:abstractNumId w:val="9"/>
  </w:num>
  <w:num w:numId="10">
    <w:abstractNumId w:val="2"/>
  </w:num>
  <w:num w:numId="11">
    <w:abstractNumId w:val="17"/>
  </w:num>
  <w:num w:numId="12">
    <w:abstractNumId w:val="13"/>
  </w:num>
  <w:num w:numId="13">
    <w:abstractNumId w:val="18"/>
  </w:num>
  <w:num w:numId="14">
    <w:abstractNumId w:val="12"/>
  </w:num>
  <w:num w:numId="15">
    <w:abstractNumId w:val="15"/>
  </w:num>
  <w:num w:numId="16">
    <w:abstractNumId w:val="8"/>
  </w:num>
  <w:num w:numId="17">
    <w:abstractNumId w:val="14"/>
  </w:num>
  <w:num w:numId="18">
    <w:abstractNumId w:val="24"/>
  </w:num>
  <w:num w:numId="19">
    <w:abstractNumId w:val="1"/>
  </w:num>
  <w:num w:numId="20">
    <w:abstractNumId w:val="16"/>
  </w:num>
  <w:num w:numId="21">
    <w:abstractNumId w:val="6"/>
  </w:num>
  <w:num w:numId="22">
    <w:abstractNumId w:val="22"/>
  </w:num>
  <w:num w:numId="23">
    <w:abstractNumId w:val="26"/>
  </w:num>
  <w:num w:numId="24">
    <w:abstractNumId w:val="21"/>
  </w:num>
  <w:num w:numId="25">
    <w:abstractNumId w:val="7"/>
  </w:num>
  <w:num w:numId="26">
    <w:abstractNumId w:val="23"/>
  </w:num>
  <w:num w:numId="27">
    <w:abstractNumId w:val="1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Landry">
    <w15:presenceInfo w15:providerId="AD" w15:userId="S-1-12-1-1975327676-1325117367-1464604813-1524360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linkStyle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11685"/>
    <w:rsid w:val="000139E7"/>
    <w:rsid w:val="00013DA7"/>
    <w:rsid w:val="000157C9"/>
    <w:rsid w:val="0001761C"/>
    <w:rsid w:val="000211D8"/>
    <w:rsid w:val="0002304A"/>
    <w:rsid w:val="00027B1E"/>
    <w:rsid w:val="00027E46"/>
    <w:rsid w:val="00031825"/>
    <w:rsid w:val="000322CB"/>
    <w:rsid w:val="000376BF"/>
    <w:rsid w:val="0004051D"/>
    <w:rsid w:val="00042342"/>
    <w:rsid w:val="00044C80"/>
    <w:rsid w:val="00045AC8"/>
    <w:rsid w:val="00047DA1"/>
    <w:rsid w:val="00051E3C"/>
    <w:rsid w:val="0005324C"/>
    <w:rsid w:val="00056B7C"/>
    <w:rsid w:val="00061455"/>
    <w:rsid w:val="00066118"/>
    <w:rsid w:val="000662EB"/>
    <w:rsid w:val="00066708"/>
    <w:rsid w:val="00074015"/>
    <w:rsid w:val="000744CA"/>
    <w:rsid w:val="000805CB"/>
    <w:rsid w:val="00081139"/>
    <w:rsid w:val="0008193F"/>
    <w:rsid w:val="000851D4"/>
    <w:rsid w:val="00093229"/>
    <w:rsid w:val="00093941"/>
    <w:rsid w:val="00093A9C"/>
    <w:rsid w:val="00096E47"/>
    <w:rsid w:val="000A10C2"/>
    <w:rsid w:val="000A6446"/>
    <w:rsid w:val="000A7893"/>
    <w:rsid w:val="000A7C62"/>
    <w:rsid w:val="000B0436"/>
    <w:rsid w:val="000B3CDE"/>
    <w:rsid w:val="000B444B"/>
    <w:rsid w:val="000B480A"/>
    <w:rsid w:val="000B49C4"/>
    <w:rsid w:val="000C1BD7"/>
    <w:rsid w:val="000C2608"/>
    <w:rsid w:val="000C39F0"/>
    <w:rsid w:val="000C3B73"/>
    <w:rsid w:val="000C4E6B"/>
    <w:rsid w:val="000C5DDA"/>
    <w:rsid w:val="000C6A4A"/>
    <w:rsid w:val="000D1AED"/>
    <w:rsid w:val="000D47C7"/>
    <w:rsid w:val="000D5180"/>
    <w:rsid w:val="000D5CC1"/>
    <w:rsid w:val="000D62B0"/>
    <w:rsid w:val="000D64CA"/>
    <w:rsid w:val="000D7031"/>
    <w:rsid w:val="000D7E0E"/>
    <w:rsid w:val="000D7F02"/>
    <w:rsid w:val="000E2AD4"/>
    <w:rsid w:val="000E36BD"/>
    <w:rsid w:val="000E6611"/>
    <w:rsid w:val="000E730D"/>
    <w:rsid w:val="000F0639"/>
    <w:rsid w:val="000F1050"/>
    <w:rsid w:val="000F2E84"/>
    <w:rsid w:val="000F4EBA"/>
    <w:rsid w:val="001029D3"/>
    <w:rsid w:val="00102AD4"/>
    <w:rsid w:val="001049B7"/>
    <w:rsid w:val="00110CE4"/>
    <w:rsid w:val="00112EEC"/>
    <w:rsid w:val="00114104"/>
    <w:rsid w:val="001143D9"/>
    <w:rsid w:val="0011517F"/>
    <w:rsid w:val="001171D9"/>
    <w:rsid w:val="0012300A"/>
    <w:rsid w:val="00123A56"/>
    <w:rsid w:val="00124E78"/>
    <w:rsid w:val="00126DF9"/>
    <w:rsid w:val="00130E71"/>
    <w:rsid w:val="001318AB"/>
    <w:rsid w:val="00132EF0"/>
    <w:rsid w:val="001369F6"/>
    <w:rsid w:val="00136D1A"/>
    <w:rsid w:val="00137029"/>
    <w:rsid w:val="00137E77"/>
    <w:rsid w:val="00141C26"/>
    <w:rsid w:val="00143776"/>
    <w:rsid w:val="001437EE"/>
    <w:rsid w:val="001448EB"/>
    <w:rsid w:val="001504B7"/>
    <w:rsid w:val="00150A73"/>
    <w:rsid w:val="001519BC"/>
    <w:rsid w:val="00152878"/>
    <w:rsid w:val="001542E2"/>
    <w:rsid w:val="00155FDC"/>
    <w:rsid w:val="0015653A"/>
    <w:rsid w:val="00156EEC"/>
    <w:rsid w:val="00165DB6"/>
    <w:rsid w:val="001671EF"/>
    <w:rsid w:val="00167802"/>
    <w:rsid w:val="00171A27"/>
    <w:rsid w:val="00171CC3"/>
    <w:rsid w:val="00174ABD"/>
    <w:rsid w:val="00175AB2"/>
    <w:rsid w:val="001769AE"/>
    <w:rsid w:val="00177F74"/>
    <w:rsid w:val="00180147"/>
    <w:rsid w:val="001819F1"/>
    <w:rsid w:val="00182794"/>
    <w:rsid w:val="001834C2"/>
    <w:rsid w:val="00184A63"/>
    <w:rsid w:val="001853C1"/>
    <w:rsid w:val="00193937"/>
    <w:rsid w:val="00195A29"/>
    <w:rsid w:val="001A05BD"/>
    <w:rsid w:val="001A091C"/>
    <w:rsid w:val="001A2540"/>
    <w:rsid w:val="001A3876"/>
    <w:rsid w:val="001A44AD"/>
    <w:rsid w:val="001A6689"/>
    <w:rsid w:val="001B1B56"/>
    <w:rsid w:val="001B22CC"/>
    <w:rsid w:val="001B463A"/>
    <w:rsid w:val="001B5DCC"/>
    <w:rsid w:val="001B7ED9"/>
    <w:rsid w:val="001C2D81"/>
    <w:rsid w:val="001C2E68"/>
    <w:rsid w:val="001C3071"/>
    <w:rsid w:val="001C41CE"/>
    <w:rsid w:val="001C42A2"/>
    <w:rsid w:val="001D092F"/>
    <w:rsid w:val="001D0941"/>
    <w:rsid w:val="001D7E7B"/>
    <w:rsid w:val="001E01B2"/>
    <w:rsid w:val="001E0CD6"/>
    <w:rsid w:val="001E2D81"/>
    <w:rsid w:val="001E3135"/>
    <w:rsid w:val="001E500C"/>
    <w:rsid w:val="001E5730"/>
    <w:rsid w:val="001E5E8A"/>
    <w:rsid w:val="001F2B7E"/>
    <w:rsid w:val="001F4841"/>
    <w:rsid w:val="001F6D0F"/>
    <w:rsid w:val="00202274"/>
    <w:rsid w:val="002025AB"/>
    <w:rsid w:val="002039C6"/>
    <w:rsid w:val="00211F62"/>
    <w:rsid w:val="0021251E"/>
    <w:rsid w:val="002141D2"/>
    <w:rsid w:val="00214414"/>
    <w:rsid w:val="00214543"/>
    <w:rsid w:val="00216CA1"/>
    <w:rsid w:val="00216CEC"/>
    <w:rsid w:val="002203F9"/>
    <w:rsid w:val="00221074"/>
    <w:rsid w:val="00223C6D"/>
    <w:rsid w:val="00226065"/>
    <w:rsid w:val="00227150"/>
    <w:rsid w:val="00233F9B"/>
    <w:rsid w:val="00237A0F"/>
    <w:rsid w:val="00242C1E"/>
    <w:rsid w:val="00251B27"/>
    <w:rsid w:val="00254990"/>
    <w:rsid w:val="002563F7"/>
    <w:rsid w:val="00263211"/>
    <w:rsid w:val="00264210"/>
    <w:rsid w:val="00264A13"/>
    <w:rsid w:val="00264AA3"/>
    <w:rsid w:val="00266D14"/>
    <w:rsid w:val="0027359C"/>
    <w:rsid w:val="00274324"/>
    <w:rsid w:val="00276994"/>
    <w:rsid w:val="00277868"/>
    <w:rsid w:val="00280BC8"/>
    <w:rsid w:val="00282233"/>
    <w:rsid w:val="00283B23"/>
    <w:rsid w:val="00284CF2"/>
    <w:rsid w:val="00284EF2"/>
    <w:rsid w:val="0028641F"/>
    <w:rsid w:val="002864B5"/>
    <w:rsid w:val="00287758"/>
    <w:rsid w:val="00287C28"/>
    <w:rsid w:val="00287C59"/>
    <w:rsid w:val="00292555"/>
    <w:rsid w:val="0029288C"/>
    <w:rsid w:val="00292E3E"/>
    <w:rsid w:val="0029333E"/>
    <w:rsid w:val="00294E47"/>
    <w:rsid w:val="0029615D"/>
    <w:rsid w:val="00296706"/>
    <w:rsid w:val="00297171"/>
    <w:rsid w:val="002A0044"/>
    <w:rsid w:val="002A0254"/>
    <w:rsid w:val="002A1DD7"/>
    <w:rsid w:val="002A4E87"/>
    <w:rsid w:val="002A5A8F"/>
    <w:rsid w:val="002A6144"/>
    <w:rsid w:val="002A6A11"/>
    <w:rsid w:val="002A71F2"/>
    <w:rsid w:val="002B5CFC"/>
    <w:rsid w:val="002C1BB1"/>
    <w:rsid w:val="002C2164"/>
    <w:rsid w:val="002C32EA"/>
    <w:rsid w:val="002C3B9E"/>
    <w:rsid w:val="002C468D"/>
    <w:rsid w:val="002C4D6E"/>
    <w:rsid w:val="002C5818"/>
    <w:rsid w:val="002C5B06"/>
    <w:rsid w:val="002C7876"/>
    <w:rsid w:val="002D5D91"/>
    <w:rsid w:val="002D63D5"/>
    <w:rsid w:val="002D6B5C"/>
    <w:rsid w:val="002D75BC"/>
    <w:rsid w:val="002F2390"/>
    <w:rsid w:val="002F274D"/>
    <w:rsid w:val="002F6DCF"/>
    <w:rsid w:val="00301AE7"/>
    <w:rsid w:val="00304FBE"/>
    <w:rsid w:val="00312DFD"/>
    <w:rsid w:val="00313926"/>
    <w:rsid w:val="00313FF1"/>
    <w:rsid w:val="0031405B"/>
    <w:rsid w:val="00315A49"/>
    <w:rsid w:val="00321C35"/>
    <w:rsid w:val="003233E7"/>
    <w:rsid w:val="00324B06"/>
    <w:rsid w:val="003275D6"/>
    <w:rsid w:val="00331E67"/>
    <w:rsid w:val="00333E33"/>
    <w:rsid w:val="00342A77"/>
    <w:rsid w:val="003445E6"/>
    <w:rsid w:val="00346151"/>
    <w:rsid w:val="00346EF4"/>
    <w:rsid w:val="003477DB"/>
    <w:rsid w:val="00347F0A"/>
    <w:rsid w:val="00350E39"/>
    <w:rsid w:val="003526CF"/>
    <w:rsid w:val="00353B43"/>
    <w:rsid w:val="00356281"/>
    <w:rsid w:val="0035780A"/>
    <w:rsid w:val="00362F0E"/>
    <w:rsid w:val="00363F2E"/>
    <w:rsid w:val="003675BB"/>
    <w:rsid w:val="00371B26"/>
    <w:rsid w:val="0037207F"/>
    <w:rsid w:val="00372CF7"/>
    <w:rsid w:val="00374375"/>
    <w:rsid w:val="00376040"/>
    <w:rsid w:val="003817F7"/>
    <w:rsid w:val="00382507"/>
    <w:rsid w:val="003853D7"/>
    <w:rsid w:val="0038642E"/>
    <w:rsid w:val="00392567"/>
    <w:rsid w:val="0039793C"/>
    <w:rsid w:val="00397ACA"/>
    <w:rsid w:val="00397C00"/>
    <w:rsid w:val="003A355F"/>
    <w:rsid w:val="003B0470"/>
    <w:rsid w:val="003B235A"/>
    <w:rsid w:val="003B2C9C"/>
    <w:rsid w:val="003B37BE"/>
    <w:rsid w:val="003B39BB"/>
    <w:rsid w:val="003B3DDD"/>
    <w:rsid w:val="003B66DF"/>
    <w:rsid w:val="003B7B2A"/>
    <w:rsid w:val="003C21B6"/>
    <w:rsid w:val="003C323F"/>
    <w:rsid w:val="003C3BF9"/>
    <w:rsid w:val="003C634F"/>
    <w:rsid w:val="003D14E0"/>
    <w:rsid w:val="003D1DCA"/>
    <w:rsid w:val="003D224C"/>
    <w:rsid w:val="003D39DA"/>
    <w:rsid w:val="003E1722"/>
    <w:rsid w:val="003E201B"/>
    <w:rsid w:val="003E2251"/>
    <w:rsid w:val="003E3652"/>
    <w:rsid w:val="003E39EE"/>
    <w:rsid w:val="003E3F76"/>
    <w:rsid w:val="003E6C7C"/>
    <w:rsid w:val="003F05AE"/>
    <w:rsid w:val="003F19A0"/>
    <w:rsid w:val="003F7CA4"/>
    <w:rsid w:val="0040035E"/>
    <w:rsid w:val="004007F8"/>
    <w:rsid w:val="004056D2"/>
    <w:rsid w:val="00406245"/>
    <w:rsid w:val="00410B59"/>
    <w:rsid w:val="004119D6"/>
    <w:rsid w:val="00413DFB"/>
    <w:rsid w:val="00416612"/>
    <w:rsid w:val="0041710C"/>
    <w:rsid w:val="00417EB2"/>
    <w:rsid w:val="00423020"/>
    <w:rsid w:val="00431050"/>
    <w:rsid w:val="004320E0"/>
    <w:rsid w:val="004322E2"/>
    <w:rsid w:val="00435BD7"/>
    <w:rsid w:val="004377C2"/>
    <w:rsid w:val="0044255C"/>
    <w:rsid w:val="0044445E"/>
    <w:rsid w:val="004446D7"/>
    <w:rsid w:val="00445477"/>
    <w:rsid w:val="00445DBC"/>
    <w:rsid w:val="004475C1"/>
    <w:rsid w:val="00450660"/>
    <w:rsid w:val="00450E89"/>
    <w:rsid w:val="00451963"/>
    <w:rsid w:val="0045329F"/>
    <w:rsid w:val="00454EBF"/>
    <w:rsid w:val="004566FB"/>
    <w:rsid w:val="00460CD1"/>
    <w:rsid w:val="00461EE0"/>
    <w:rsid w:val="00464E99"/>
    <w:rsid w:val="004676EA"/>
    <w:rsid w:val="0047091C"/>
    <w:rsid w:val="00476B13"/>
    <w:rsid w:val="00480C6E"/>
    <w:rsid w:val="0048212A"/>
    <w:rsid w:val="00482F58"/>
    <w:rsid w:val="004865E3"/>
    <w:rsid w:val="00486DA4"/>
    <w:rsid w:val="00490C45"/>
    <w:rsid w:val="004932A2"/>
    <w:rsid w:val="00493E2C"/>
    <w:rsid w:val="004941CE"/>
    <w:rsid w:val="00495FC5"/>
    <w:rsid w:val="004A2CBD"/>
    <w:rsid w:val="004A4D30"/>
    <w:rsid w:val="004A59A0"/>
    <w:rsid w:val="004A6F00"/>
    <w:rsid w:val="004B40D3"/>
    <w:rsid w:val="004B4198"/>
    <w:rsid w:val="004B7E09"/>
    <w:rsid w:val="004C1AEE"/>
    <w:rsid w:val="004C42B6"/>
    <w:rsid w:val="004C42B9"/>
    <w:rsid w:val="004C76D0"/>
    <w:rsid w:val="004D3236"/>
    <w:rsid w:val="004D51FE"/>
    <w:rsid w:val="004D532F"/>
    <w:rsid w:val="004D60D6"/>
    <w:rsid w:val="004F02B0"/>
    <w:rsid w:val="005005B2"/>
    <w:rsid w:val="00501049"/>
    <w:rsid w:val="00502B57"/>
    <w:rsid w:val="005059F6"/>
    <w:rsid w:val="00511167"/>
    <w:rsid w:val="005112DE"/>
    <w:rsid w:val="00512B21"/>
    <w:rsid w:val="00512F59"/>
    <w:rsid w:val="005131C6"/>
    <w:rsid w:val="00513625"/>
    <w:rsid w:val="005140BE"/>
    <w:rsid w:val="00514502"/>
    <w:rsid w:val="005202BB"/>
    <w:rsid w:val="00521E29"/>
    <w:rsid w:val="005257A1"/>
    <w:rsid w:val="005320F0"/>
    <w:rsid w:val="00533AB8"/>
    <w:rsid w:val="00536D33"/>
    <w:rsid w:val="00536FB2"/>
    <w:rsid w:val="00542D5D"/>
    <w:rsid w:val="00544772"/>
    <w:rsid w:val="0054553E"/>
    <w:rsid w:val="00547CF1"/>
    <w:rsid w:val="00553617"/>
    <w:rsid w:val="005548D0"/>
    <w:rsid w:val="00561426"/>
    <w:rsid w:val="00561998"/>
    <w:rsid w:val="00566882"/>
    <w:rsid w:val="0056799C"/>
    <w:rsid w:val="005706DA"/>
    <w:rsid w:val="005720DC"/>
    <w:rsid w:val="005753E0"/>
    <w:rsid w:val="00583ABA"/>
    <w:rsid w:val="0058531C"/>
    <w:rsid w:val="00591008"/>
    <w:rsid w:val="00591056"/>
    <w:rsid w:val="00593945"/>
    <w:rsid w:val="005A6848"/>
    <w:rsid w:val="005B467B"/>
    <w:rsid w:val="005C019A"/>
    <w:rsid w:val="005C1DD9"/>
    <w:rsid w:val="005C3B08"/>
    <w:rsid w:val="005C585F"/>
    <w:rsid w:val="005D08CE"/>
    <w:rsid w:val="005D168C"/>
    <w:rsid w:val="005D21D5"/>
    <w:rsid w:val="005D365D"/>
    <w:rsid w:val="005D48B6"/>
    <w:rsid w:val="005E08F8"/>
    <w:rsid w:val="005E248C"/>
    <w:rsid w:val="005E284A"/>
    <w:rsid w:val="005E5743"/>
    <w:rsid w:val="005E5EED"/>
    <w:rsid w:val="005E6163"/>
    <w:rsid w:val="005F0D90"/>
    <w:rsid w:val="005F1AC7"/>
    <w:rsid w:val="005F3959"/>
    <w:rsid w:val="005F643B"/>
    <w:rsid w:val="005F67C7"/>
    <w:rsid w:val="005F73D7"/>
    <w:rsid w:val="00602121"/>
    <w:rsid w:val="006060A5"/>
    <w:rsid w:val="00606C95"/>
    <w:rsid w:val="00612559"/>
    <w:rsid w:val="00616909"/>
    <w:rsid w:val="00625C0B"/>
    <w:rsid w:val="00627290"/>
    <w:rsid w:val="00630ABF"/>
    <w:rsid w:val="00631730"/>
    <w:rsid w:val="00633C0D"/>
    <w:rsid w:val="00634157"/>
    <w:rsid w:val="00635122"/>
    <w:rsid w:val="00636E24"/>
    <w:rsid w:val="00640EA5"/>
    <w:rsid w:val="00651346"/>
    <w:rsid w:val="00653120"/>
    <w:rsid w:val="0065757C"/>
    <w:rsid w:val="006632D0"/>
    <w:rsid w:val="00663360"/>
    <w:rsid w:val="0066455D"/>
    <w:rsid w:val="00666361"/>
    <w:rsid w:val="006666EC"/>
    <w:rsid w:val="00671694"/>
    <w:rsid w:val="00672DB9"/>
    <w:rsid w:val="00673F97"/>
    <w:rsid w:val="00674FA2"/>
    <w:rsid w:val="006752D5"/>
    <w:rsid w:val="00680794"/>
    <w:rsid w:val="00680B9F"/>
    <w:rsid w:val="006818E6"/>
    <w:rsid w:val="00685301"/>
    <w:rsid w:val="006920C3"/>
    <w:rsid w:val="00693A41"/>
    <w:rsid w:val="00693CB5"/>
    <w:rsid w:val="006944A1"/>
    <w:rsid w:val="00695272"/>
    <w:rsid w:val="00696519"/>
    <w:rsid w:val="0069787F"/>
    <w:rsid w:val="006A1C88"/>
    <w:rsid w:val="006B26ED"/>
    <w:rsid w:val="006B442B"/>
    <w:rsid w:val="006B5FCE"/>
    <w:rsid w:val="006B64FF"/>
    <w:rsid w:val="006B679E"/>
    <w:rsid w:val="006B7735"/>
    <w:rsid w:val="006B7E6B"/>
    <w:rsid w:val="006C1488"/>
    <w:rsid w:val="006C3B4F"/>
    <w:rsid w:val="006C3D26"/>
    <w:rsid w:val="006C4A51"/>
    <w:rsid w:val="006D02D0"/>
    <w:rsid w:val="006D1524"/>
    <w:rsid w:val="006D2AA7"/>
    <w:rsid w:val="006E044C"/>
    <w:rsid w:val="006E18DC"/>
    <w:rsid w:val="006E23C3"/>
    <w:rsid w:val="006E30B4"/>
    <w:rsid w:val="006E6D6E"/>
    <w:rsid w:val="006E6E02"/>
    <w:rsid w:val="006F5B29"/>
    <w:rsid w:val="007010D1"/>
    <w:rsid w:val="007014FA"/>
    <w:rsid w:val="007019EB"/>
    <w:rsid w:val="007046C7"/>
    <w:rsid w:val="0070483D"/>
    <w:rsid w:val="007077A4"/>
    <w:rsid w:val="007111FC"/>
    <w:rsid w:val="0071136F"/>
    <w:rsid w:val="00714220"/>
    <w:rsid w:val="0071603D"/>
    <w:rsid w:val="00717FED"/>
    <w:rsid w:val="00726034"/>
    <w:rsid w:val="007316F3"/>
    <w:rsid w:val="00731977"/>
    <w:rsid w:val="00733B95"/>
    <w:rsid w:val="00733CBD"/>
    <w:rsid w:val="007341D8"/>
    <w:rsid w:val="0073437C"/>
    <w:rsid w:val="00734741"/>
    <w:rsid w:val="00735F20"/>
    <w:rsid w:val="00740FD7"/>
    <w:rsid w:val="00742215"/>
    <w:rsid w:val="00742C92"/>
    <w:rsid w:val="00743B4C"/>
    <w:rsid w:val="00743F83"/>
    <w:rsid w:val="00744738"/>
    <w:rsid w:val="00745C81"/>
    <w:rsid w:val="00746309"/>
    <w:rsid w:val="007521FF"/>
    <w:rsid w:val="0075487E"/>
    <w:rsid w:val="00757332"/>
    <w:rsid w:val="007579F8"/>
    <w:rsid w:val="007662C3"/>
    <w:rsid w:val="00767B54"/>
    <w:rsid w:val="0077231B"/>
    <w:rsid w:val="00772C22"/>
    <w:rsid w:val="00774C33"/>
    <w:rsid w:val="00775762"/>
    <w:rsid w:val="00775A54"/>
    <w:rsid w:val="007766DA"/>
    <w:rsid w:val="00776A22"/>
    <w:rsid w:val="00781F8C"/>
    <w:rsid w:val="0078728D"/>
    <w:rsid w:val="00790115"/>
    <w:rsid w:val="00790FD8"/>
    <w:rsid w:val="007951A8"/>
    <w:rsid w:val="00797923"/>
    <w:rsid w:val="007A063C"/>
    <w:rsid w:val="007A1CED"/>
    <w:rsid w:val="007A3330"/>
    <w:rsid w:val="007A424F"/>
    <w:rsid w:val="007A5CA1"/>
    <w:rsid w:val="007A6B4D"/>
    <w:rsid w:val="007A7AE9"/>
    <w:rsid w:val="007B104F"/>
    <w:rsid w:val="007B2653"/>
    <w:rsid w:val="007B2A5F"/>
    <w:rsid w:val="007B3332"/>
    <w:rsid w:val="007B3AD9"/>
    <w:rsid w:val="007B419B"/>
    <w:rsid w:val="007B7C9A"/>
    <w:rsid w:val="007C080A"/>
    <w:rsid w:val="007C256B"/>
    <w:rsid w:val="007C312A"/>
    <w:rsid w:val="007C44CA"/>
    <w:rsid w:val="007C57D6"/>
    <w:rsid w:val="007D0AE0"/>
    <w:rsid w:val="007D1AF7"/>
    <w:rsid w:val="007D1CB0"/>
    <w:rsid w:val="007D376D"/>
    <w:rsid w:val="007D3E4A"/>
    <w:rsid w:val="007D4CE5"/>
    <w:rsid w:val="007D5BA4"/>
    <w:rsid w:val="007D7E33"/>
    <w:rsid w:val="007E0232"/>
    <w:rsid w:val="007E0686"/>
    <w:rsid w:val="007E3348"/>
    <w:rsid w:val="007E3C47"/>
    <w:rsid w:val="007E472E"/>
    <w:rsid w:val="007E7EF9"/>
    <w:rsid w:val="007F4A73"/>
    <w:rsid w:val="007F6AE7"/>
    <w:rsid w:val="00800A4D"/>
    <w:rsid w:val="00800E27"/>
    <w:rsid w:val="00814053"/>
    <w:rsid w:val="00821879"/>
    <w:rsid w:val="0082303C"/>
    <w:rsid w:val="0083585C"/>
    <w:rsid w:val="0083745C"/>
    <w:rsid w:val="00840ADF"/>
    <w:rsid w:val="00846077"/>
    <w:rsid w:val="008470CF"/>
    <w:rsid w:val="00852A27"/>
    <w:rsid w:val="008530F8"/>
    <w:rsid w:val="0085410D"/>
    <w:rsid w:val="00855385"/>
    <w:rsid w:val="008563F7"/>
    <w:rsid w:val="00857DC2"/>
    <w:rsid w:val="00862D39"/>
    <w:rsid w:val="0086417C"/>
    <w:rsid w:val="00864681"/>
    <w:rsid w:val="00865EE2"/>
    <w:rsid w:val="00866A4D"/>
    <w:rsid w:val="0086702C"/>
    <w:rsid w:val="008712AA"/>
    <w:rsid w:val="00871379"/>
    <w:rsid w:val="00874CB8"/>
    <w:rsid w:val="00874F79"/>
    <w:rsid w:val="0087567B"/>
    <w:rsid w:val="008758E2"/>
    <w:rsid w:val="00877515"/>
    <w:rsid w:val="0088212B"/>
    <w:rsid w:val="00884ADB"/>
    <w:rsid w:val="008864C7"/>
    <w:rsid w:val="00886B10"/>
    <w:rsid w:val="00886F96"/>
    <w:rsid w:val="008914F6"/>
    <w:rsid w:val="0089187E"/>
    <w:rsid w:val="00892234"/>
    <w:rsid w:val="008948D9"/>
    <w:rsid w:val="00894D90"/>
    <w:rsid w:val="008A0A69"/>
    <w:rsid w:val="008A1B9A"/>
    <w:rsid w:val="008A55D6"/>
    <w:rsid w:val="008A56F3"/>
    <w:rsid w:val="008A5C2A"/>
    <w:rsid w:val="008B3E96"/>
    <w:rsid w:val="008B4CC7"/>
    <w:rsid w:val="008B6B74"/>
    <w:rsid w:val="008C4BAB"/>
    <w:rsid w:val="008C6866"/>
    <w:rsid w:val="008C79A1"/>
    <w:rsid w:val="008D312E"/>
    <w:rsid w:val="008D5948"/>
    <w:rsid w:val="008D5C1B"/>
    <w:rsid w:val="008E6F74"/>
    <w:rsid w:val="008F2076"/>
    <w:rsid w:val="008F2911"/>
    <w:rsid w:val="008F2ACF"/>
    <w:rsid w:val="008F5AEE"/>
    <w:rsid w:val="008F5B4D"/>
    <w:rsid w:val="008F5BC3"/>
    <w:rsid w:val="008F7CA8"/>
    <w:rsid w:val="00901874"/>
    <w:rsid w:val="0090327D"/>
    <w:rsid w:val="00904100"/>
    <w:rsid w:val="00904296"/>
    <w:rsid w:val="00904777"/>
    <w:rsid w:val="009101D2"/>
    <w:rsid w:val="00914CE3"/>
    <w:rsid w:val="009161A4"/>
    <w:rsid w:val="0092225A"/>
    <w:rsid w:val="0092254A"/>
    <w:rsid w:val="009226E3"/>
    <w:rsid w:val="009278B6"/>
    <w:rsid w:val="00931FDA"/>
    <w:rsid w:val="00932A53"/>
    <w:rsid w:val="00935BAB"/>
    <w:rsid w:val="00937950"/>
    <w:rsid w:val="00937FD1"/>
    <w:rsid w:val="00943513"/>
    <w:rsid w:val="00944CA1"/>
    <w:rsid w:val="00947034"/>
    <w:rsid w:val="00950A53"/>
    <w:rsid w:val="009528A5"/>
    <w:rsid w:val="00953D36"/>
    <w:rsid w:val="00955DE3"/>
    <w:rsid w:val="009566F5"/>
    <w:rsid w:val="009600E6"/>
    <w:rsid w:val="00966E0D"/>
    <w:rsid w:val="00967981"/>
    <w:rsid w:val="00970ECF"/>
    <w:rsid w:val="0097160E"/>
    <w:rsid w:val="0097481C"/>
    <w:rsid w:val="009757B8"/>
    <w:rsid w:val="009766E0"/>
    <w:rsid w:val="00981F4D"/>
    <w:rsid w:val="009827E2"/>
    <w:rsid w:val="009839C1"/>
    <w:rsid w:val="00984098"/>
    <w:rsid w:val="0098674F"/>
    <w:rsid w:val="009911C7"/>
    <w:rsid w:val="009915BE"/>
    <w:rsid w:val="009920A7"/>
    <w:rsid w:val="00992354"/>
    <w:rsid w:val="00993763"/>
    <w:rsid w:val="009A021F"/>
    <w:rsid w:val="009A31CF"/>
    <w:rsid w:val="009B4083"/>
    <w:rsid w:val="009C1E8B"/>
    <w:rsid w:val="009C6633"/>
    <w:rsid w:val="009D0495"/>
    <w:rsid w:val="009D20B9"/>
    <w:rsid w:val="009D3084"/>
    <w:rsid w:val="009D3C67"/>
    <w:rsid w:val="009D4DE9"/>
    <w:rsid w:val="009D5C49"/>
    <w:rsid w:val="009D5E32"/>
    <w:rsid w:val="009E216F"/>
    <w:rsid w:val="009E2BA5"/>
    <w:rsid w:val="009E63E9"/>
    <w:rsid w:val="009E66ED"/>
    <w:rsid w:val="009F16EB"/>
    <w:rsid w:val="009F78A3"/>
    <w:rsid w:val="00A10458"/>
    <w:rsid w:val="00A11A32"/>
    <w:rsid w:val="00A12BAC"/>
    <w:rsid w:val="00A13F49"/>
    <w:rsid w:val="00A26FCE"/>
    <w:rsid w:val="00A3194F"/>
    <w:rsid w:val="00A407C7"/>
    <w:rsid w:val="00A40B5D"/>
    <w:rsid w:val="00A436B8"/>
    <w:rsid w:val="00A44C5A"/>
    <w:rsid w:val="00A45584"/>
    <w:rsid w:val="00A516A8"/>
    <w:rsid w:val="00A522E5"/>
    <w:rsid w:val="00A53628"/>
    <w:rsid w:val="00A5442C"/>
    <w:rsid w:val="00A600C7"/>
    <w:rsid w:val="00A6223A"/>
    <w:rsid w:val="00A64512"/>
    <w:rsid w:val="00A72F63"/>
    <w:rsid w:val="00A74A92"/>
    <w:rsid w:val="00A821E1"/>
    <w:rsid w:val="00A83D51"/>
    <w:rsid w:val="00A86314"/>
    <w:rsid w:val="00A8704B"/>
    <w:rsid w:val="00A90DB2"/>
    <w:rsid w:val="00A9102D"/>
    <w:rsid w:val="00A91A09"/>
    <w:rsid w:val="00A922E4"/>
    <w:rsid w:val="00A9263E"/>
    <w:rsid w:val="00A93947"/>
    <w:rsid w:val="00A96548"/>
    <w:rsid w:val="00AA042F"/>
    <w:rsid w:val="00AA0C06"/>
    <w:rsid w:val="00AA285A"/>
    <w:rsid w:val="00AA45E8"/>
    <w:rsid w:val="00AA519C"/>
    <w:rsid w:val="00AA5E5F"/>
    <w:rsid w:val="00AA6CE6"/>
    <w:rsid w:val="00AB2297"/>
    <w:rsid w:val="00AB46C7"/>
    <w:rsid w:val="00AB46DC"/>
    <w:rsid w:val="00AB5B28"/>
    <w:rsid w:val="00AB5EC7"/>
    <w:rsid w:val="00AB7E62"/>
    <w:rsid w:val="00AD0BC5"/>
    <w:rsid w:val="00AD162F"/>
    <w:rsid w:val="00AD2619"/>
    <w:rsid w:val="00AD4245"/>
    <w:rsid w:val="00AE0CB0"/>
    <w:rsid w:val="00AE27CC"/>
    <w:rsid w:val="00AE66A3"/>
    <w:rsid w:val="00AF0CA5"/>
    <w:rsid w:val="00AF263D"/>
    <w:rsid w:val="00AF3DDD"/>
    <w:rsid w:val="00AF61C9"/>
    <w:rsid w:val="00B005F5"/>
    <w:rsid w:val="00B007E5"/>
    <w:rsid w:val="00B02BDF"/>
    <w:rsid w:val="00B055B4"/>
    <w:rsid w:val="00B05BEF"/>
    <w:rsid w:val="00B06237"/>
    <w:rsid w:val="00B14B57"/>
    <w:rsid w:val="00B15977"/>
    <w:rsid w:val="00B21E0F"/>
    <w:rsid w:val="00B2240E"/>
    <w:rsid w:val="00B22DC6"/>
    <w:rsid w:val="00B263DF"/>
    <w:rsid w:val="00B30C71"/>
    <w:rsid w:val="00B337D1"/>
    <w:rsid w:val="00B35DA0"/>
    <w:rsid w:val="00B3642C"/>
    <w:rsid w:val="00B36CA4"/>
    <w:rsid w:val="00B4033B"/>
    <w:rsid w:val="00B4162C"/>
    <w:rsid w:val="00B41E2C"/>
    <w:rsid w:val="00B430B7"/>
    <w:rsid w:val="00B448B5"/>
    <w:rsid w:val="00B4538F"/>
    <w:rsid w:val="00B457AA"/>
    <w:rsid w:val="00B5023B"/>
    <w:rsid w:val="00B50D89"/>
    <w:rsid w:val="00B50F42"/>
    <w:rsid w:val="00B62221"/>
    <w:rsid w:val="00B62A10"/>
    <w:rsid w:val="00B6608A"/>
    <w:rsid w:val="00B708C2"/>
    <w:rsid w:val="00B73DF5"/>
    <w:rsid w:val="00B745DC"/>
    <w:rsid w:val="00B7795F"/>
    <w:rsid w:val="00B8159B"/>
    <w:rsid w:val="00B82558"/>
    <w:rsid w:val="00B830FC"/>
    <w:rsid w:val="00B8344E"/>
    <w:rsid w:val="00B85D2F"/>
    <w:rsid w:val="00B86973"/>
    <w:rsid w:val="00B86DD9"/>
    <w:rsid w:val="00B86F7E"/>
    <w:rsid w:val="00B91B2D"/>
    <w:rsid w:val="00B920F0"/>
    <w:rsid w:val="00BA1161"/>
    <w:rsid w:val="00BA2472"/>
    <w:rsid w:val="00BA39B7"/>
    <w:rsid w:val="00BB1C79"/>
    <w:rsid w:val="00BB2361"/>
    <w:rsid w:val="00BB374E"/>
    <w:rsid w:val="00BB5DED"/>
    <w:rsid w:val="00BC0609"/>
    <w:rsid w:val="00BC0B4C"/>
    <w:rsid w:val="00BC23D3"/>
    <w:rsid w:val="00BC3F3A"/>
    <w:rsid w:val="00BD1CB5"/>
    <w:rsid w:val="00BD3EF6"/>
    <w:rsid w:val="00BD4AFF"/>
    <w:rsid w:val="00BE426A"/>
    <w:rsid w:val="00BE523A"/>
    <w:rsid w:val="00BE6D08"/>
    <w:rsid w:val="00BE7123"/>
    <w:rsid w:val="00BE7E5B"/>
    <w:rsid w:val="00BF4692"/>
    <w:rsid w:val="00BF6BBA"/>
    <w:rsid w:val="00BF71DE"/>
    <w:rsid w:val="00C02341"/>
    <w:rsid w:val="00C028DA"/>
    <w:rsid w:val="00C05D66"/>
    <w:rsid w:val="00C073D6"/>
    <w:rsid w:val="00C1454B"/>
    <w:rsid w:val="00C14929"/>
    <w:rsid w:val="00C16A12"/>
    <w:rsid w:val="00C2234C"/>
    <w:rsid w:val="00C31525"/>
    <w:rsid w:val="00C32436"/>
    <w:rsid w:val="00C34469"/>
    <w:rsid w:val="00C368EB"/>
    <w:rsid w:val="00C37040"/>
    <w:rsid w:val="00C407CB"/>
    <w:rsid w:val="00C40C41"/>
    <w:rsid w:val="00C431EC"/>
    <w:rsid w:val="00C463AE"/>
    <w:rsid w:val="00C46AF0"/>
    <w:rsid w:val="00C47018"/>
    <w:rsid w:val="00C475F8"/>
    <w:rsid w:val="00C523F7"/>
    <w:rsid w:val="00C53A42"/>
    <w:rsid w:val="00C53D77"/>
    <w:rsid w:val="00C54E3F"/>
    <w:rsid w:val="00C61F72"/>
    <w:rsid w:val="00C6331A"/>
    <w:rsid w:val="00C63E70"/>
    <w:rsid w:val="00C644F6"/>
    <w:rsid w:val="00C64A5F"/>
    <w:rsid w:val="00C709FB"/>
    <w:rsid w:val="00C71CCA"/>
    <w:rsid w:val="00C74394"/>
    <w:rsid w:val="00C75B49"/>
    <w:rsid w:val="00C814E5"/>
    <w:rsid w:val="00C8243B"/>
    <w:rsid w:val="00C82C76"/>
    <w:rsid w:val="00C84F15"/>
    <w:rsid w:val="00C86E5E"/>
    <w:rsid w:val="00C9163B"/>
    <w:rsid w:val="00C94457"/>
    <w:rsid w:val="00C968E6"/>
    <w:rsid w:val="00C97DEC"/>
    <w:rsid w:val="00CA29D3"/>
    <w:rsid w:val="00CA4442"/>
    <w:rsid w:val="00CA49FC"/>
    <w:rsid w:val="00CA6E87"/>
    <w:rsid w:val="00CA74B9"/>
    <w:rsid w:val="00CB208C"/>
    <w:rsid w:val="00CB3ED0"/>
    <w:rsid w:val="00CB5250"/>
    <w:rsid w:val="00CB58D8"/>
    <w:rsid w:val="00CB618C"/>
    <w:rsid w:val="00CC0918"/>
    <w:rsid w:val="00CC0C6F"/>
    <w:rsid w:val="00CC1442"/>
    <w:rsid w:val="00CC7A86"/>
    <w:rsid w:val="00CC7FAD"/>
    <w:rsid w:val="00CD0AE9"/>
    <w:rsid w:val="00CD2198"/>
    <w:rsid w:val="00CD231E"/>
    <w:rsid w:val="00CD258F"/>
    <w:rsid w:val="00CD33CB"/>
    <w:rsid w:val="00CD43B5"/>
    <w:rsid w:val="00CD61A6"/>
    <w:rsid w:val="00CE30F0"/>
    <w:rsid w:val="00CE4045"/>
    <w:rsid w:val="00CE405B"/>
    <w:rsid w:val="00CE6C3C"/>
    <w:rsid w:val="00CF1C98"/>
    <w:rsid w:val="00CF373F"/>
    <w:rsid w:val="00CF74A1"/>
    <w:rsid w:val="00D000A9"/>
    <w:rsid w:val="00D0097F"/>
    <w:rsid w:val="00D02195"/>
    <w:rsid w:val="00D04B02"/>
    <w:rsid w:val="00D04B75"/>
    <w:rsid w:val="00D10A63"/>
    <w:rsid w:val="00D15072"/>
    <w:rsid w:val="00D15F8A"/>
    <w:rsid w:val="00D20091"/>
    <w:rsid w:val="00D22FC4"/>
    <w:rsid w:val="00D23661"/>
    <w:rsid w:val="00D23BFF"/>
    <w:rsid w:val="00D24F2C"/>
    <w:rsid w:val="00D256B8"/>
    <w:rsid w:val="00D26768"/>
    <w:rsid w:val="00D363F6"/>
    <w:rsid w:val="00D41A4E"/>
    <w:rsid w:val="00D4208B"/>
    <w:rsid w:val="00D432C5"/>
    <w:rsid w:val="00D46148"/>
    <w:rsid w:val="00D508EE"/>
    <w:rsid w:val="00D5336A"/>
    <w:rsid w:val="00D54AF3"/>
    <w:rsid w:val="00D54CE2"/>
    <w:rsid w:val="00D54DE4"/>
    <w:rsid w:val="00D55167"/>
    <w:rsid w:val="00D5680E"/>
    <w:rsid w:val="00D57446"/>
    <w:rsid w:val="00D60F56"/>
    <w:rsid w:val="00D63517"/>
    <w:rsid w:val="00D6362E"/>
    <w:rsid w:val="00D645DF"/>
    <w:rsid w:val="00D67F99"/>
    <w:rsid w:val="00D70CD0"/>
    <w:rsid w:val="00D70DE2"/>
    <w:rsid w:val="00D755D5"/>
    <w:rsid w:val="00D7774C"/>
    <w:rsid w:val="00D77D76"/>
    <w:rsid w:val="00D81EF4"/>
    <w:rsid w:val="00D82992"/>
    <w:rsid w:val="00D84944"/>
    <w:rsid w:val="00D924AD"/>
    <w:rsid w:val="00D95C4D"/>
    <w:rsid w:val="00D964E4"/>
    <w:rsid w:val="00DA3B3F"/>
    <w:rsid w:val="00DA58E9"/>
    <w:rsid w:val="00DB0D93"/>
    <w:rsid w:val="00DB139D"/>
    <w:rsid w:val="00DB76D0"/>
    <w:rsid w:val="00DC09F3"/>
    <w:rsid w:val="00DC2697"/>
    <w:rsid w:val="00DC4E75"/>
    <w:rsid w:val="00DC5D3C"/>
    <w:rsid w:val="00DC6680"/>
    <w:rsid w:val="00DC6D65"/>
    <w:rsid w:val="00DC7DEF"/>
    <w:rsid w:val="00DD070E"/>
    <w:rsid w:val="00DD24A9"/>
    <w:rsid w:val="00DD334C"/>
    <w:rsid w:val="00DD4AD8"/>
    <w:rsid w:val="00DE180B"/>
    <w:rsid w:val="00DE32B1"/>
    <w:rsid w:val="00DE58AC"/>
    <w:rsid w:val="00DE6E01"/>
    <w:rsid w:val="00DF3DC7"/>
    <w:rsid w:val="00DF6D18"/>
    <w:rsid w:val="00E0043D"/>
    <w:rsid w:val="00E043FD"/>
    <w:rsid w:val="00E05EFF"/>
    <w:rsid w:val="00E06BC4"/>
    <w:rsid w:val="00E106AA"/>
    <w:rsid w:val="00E1216F"/>
    <w:rsid w:val="00E14ABA"/>
    <w:rsid w:val="00E22B23"/>
    <w:rsid w:val="00E24C99"/>
    <w:rsid w:val="00E2667F"/>
    <w:rsid w:val="00E26C02"/>
    <w:rsid w:val="00E316DF"/>
    <w:rsid w:val="00E358FB"/>
    <w:rsid w:val="00E413F9"/>
    <w:rsid w:val="00E4441B"/>
    <w:rsid w:val="00E46913"/>
    <w:rsid w:val="00E46CD5"/>
    <w:rsid w:val="00E51099"/>
    <w:rsid w:val="00E535B0"/>
    <w:rsid w:val="00E53A81"/>
    <w:rsid w:val="00E5458C"/>
    <w:rsid w:val="00E55300"/>
    <w:rsid w:val="00E560BF"/>
    <w:rsid w:val="00E60124"/>
    <w:rsid w:val="00E63761"/>
    <w:rsid w:val="00E66428"/>
    <w:rsid w:val="00E6667D"/>
    <w:rsid w:val="00E84BBB"/>
    <w:rsid w:val="00E86347"/>
    <w:rsid w:val="00E86CFE"/>
    <w:rsid w:val="00E910BC"/>
    <w:rsid w:val="00E912C6"/>
    <w:rsid w:val="00E96613"/>
    <w:rsid w:val="00E97801"/>
    <w:rsid w:val="00EA0936"/>
    <w:rsid w:val="00EA14F7"/>
    <w:rsid w:val="00EA1736"/>
    <w:rsid w:val="00EA3E7C"/>
    <w:rsid w:val="00EA4AB7"/>
    <w:rsid w:val="00EA7CF5"/>
    <w:rsid w:val="00EB0175"/>
    <w:rsid w:val="00EB1C66"/>
    <w:rsid w:val="00EB30B6"/>
    <w:rsid w:val="00EB48A8"/>
    <w:rsid w:val="00EB559B"/>
    <w:rsid w:val="00EB629E"/>
    <w:rsid w:val="00EC1117"/>
    <w:rsid w:val="00EC3102"/>
    <w:rsid w:val="00EC4D98"/>
    <w:rsid w:val="00EC66DC"/>
    <w:rsid w:val="00ED0FED"/>
    <w:rsid w:val="00ED12DA"/>
    <w:rsid w:val="00ED491E"/>
    <w:rsid w:val="00ED5415"/>
    <w:rsid w:val="00EE00A4"/>
    <w:rsid w:val="00EE2197"/>
    <w:rsid w:val="00EE2518"/>
    <w:rsid w:val="00EE2E9D"/>
    <w:rsid w:val="00EF1688"/>
    <w:rsid w:val="00EF4371"/>
    <w:rsid w:val="00EF4590"/>
    <w:rsid w:val="00EF4F08"/>
    <w:rsid w:val="00EF52C7"/>
    <w:rsid w:val="00F00192"/>
    <w:rsid w:val="00F02629"/>
    <w:rsid w:val="00F02F1D"/>
    <w:rsid w:val="00F0602D"/>
    <w:rsid w:val="00F06EC1"/>
    <w:rsid w:val="00F07983"/>
    <w:rsid w:val="00F07F32"/>
    <w:rsid w:val="00F11252"/>
    <w:rsid w:val="00F119C2"/>
    <w:rsid w:val="00F13174"/>
    <w:rsid w:val="00F135C9"/>
    <w:rsid w:val="00F149FB"/>
    <w:rsid w:val="00F20734"/>
    <w:rsid w:val="00F22996"/>
    <w:rsid w:val="00F25363"/>
    <w:rsid w:val="00F25415"/>
    <w:rsid w:val="00F277BD"/>
    <w:rsid w:val="00F27CBB"/>
    <w:rsid w:val="00F30FF7"/>
    <w:rsid w:val="00F322B8"/>
    <w:rsid w:val="00F335EA"/>
    <w:rsid w:val="00F34740"/>
    <w:rsid w:val="00F35FE3"/>
    <w:rsid w:val="00F37A6B"/>
    <w:rsid w:val="00F37DF0"/>
    <w:rsid w:val="00F417BC"/>
    <w:rsid w:val="00F54F87"/>
    <w:rsid w:val="00F560CE"/>
    <w:rsid w:val="00F5770B"/>
    <w:rsid w:val="00F6018E"/>
    <w:rsid w:val="00F614D5"/>
    <w:rsid w:val="00F61A9B"/>
    <w:rsid w:val="00F6359C"/>
    <w:rsid w:val="00F63D3B"/>
    <w:rsid w:val="00F64A03"/>
    <w:rsid w:val="00F64B14"/>
    <w:rsid w:val="00F660CB"/>
    <w:rsid w:val="00F672F4"/>
    <w:rsid w:val="00F70F07"/>
    <w:rsid w:val="00F73D45"/>
    <w:rsid w:val="00F7493A"/>
    <w:rsid w:val="00F753E6"/>
    <w:rsid w:val="00F76CB9"/>
    <w:rsid w:val="00F820CA"/>
    <w:rsid w:val="00F82D16"/>
    <w:rsid w:val="00F858EF"/>
    <w:rsid w:val="00F902BB"/>
    <w:rsid w:val="00F90361"/>
    <w:rsid w:val="00F9156C"/>
    <w:rsid w:val="00F91C29"/>
    <w:rsid w:val="00F92BDE"/>
    <w:rsid w:val="00F93DAA"/>
    <w:rsid w:val="00F94CE2"/>
    <w:rsid w:val="00F95B22"/>
    <w:rsid w:val="00FA01E5"/>
    <w:rsid w:val="00FA257D"/>
    <w:rsid w:val="00FA2812"/>
    <w:rsid w:val="00FA39BB"/>
    <w:rsid w:val="00FA4651"/>
    <w:rsid w:val="00FA54E1"/>
    <w:rsid w:val="00FA736B"/>
    <w:rsid w:val="00FB0911"/>
    <w:rsid w:val="00FB551A"/>
    <w:rsid w:val="00FB7D17"/>
    <w:rsid w:val="00FC64E5"/>
    <w:rsid w:val="00FC76AB"/>
    <w:rsid w:val="00FC77F1"/>
    <w:rsid w:val="00FC7C91"/>
    <w:rsid w:val="00FD2FF0"/>
    <w:rsid w:val="00FD3248"/>
    <w:rsid w:val="00FD4600"/>
    <w:rsid w:val="00FD59B1"/>
    <w:rsid w:val="00FD7E6E"/>
    <w:rsid w:val="00FE0EAB"/>
    <w:rsid w:val="00FE176D"/>
    <w:rsid w:val="00FE1D9D"/>
    <w:rsid w:val="00FE36E1"/>
    <w:rsid w:val="00FE4AEA"/>
    <w:rsid w:val="00FE620F"/>
    <w:rsid w:val="00FE7305"/>
    <w:rsid w:val="00FE75D8"/>
    <w:rsid w:val="00FF232A"/>
    <w:rsid w:val="00FF606F"/>
    <w:rsid w:val="00FF692E"/>
    <w:rsid w:val="00FF6D1D"/>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2DC6"/>
    <w:pPr>
      <w:spacing w:line="240" w:lineRule="auto"/>
    </w:pPr>
    <w:rPr>
      <w:rFonts w:ascii="Times New Roman" w:hAnsi="Times New Roman"/>
      <w:sz w:val="24"/>
      <w:szCs w:val="24"/>
    </w:rPr>
  </w:style>
  <w:style w:type="paragraph" w:styleId="Heading1">
    <w:name w:val="heading 1"/>
    <w:basedOn w:val="Normal"/>
    <w:next w:val="Normal"/>
    <w:link w:val="Heading1Char"/>
    <w:autoRedefine/>
    <w:uiPriority w:val="9"/>
    <w:qFormat/>
    <w:rsid w:val="00B22DC6"/>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B22DC6"/>
    <w:pPr>
      <w:numPr>
        <w:ilvl w:val="1"/>
      </w:numPr>
      <w:spacing w:before="200"/>
      <w:ind w:firstLine="0"/>
      <w:outlineLvl w:val="1"/>
    </w:pPr>
    <w:rPr>
      <w:bCs w:val="0"/>
      <w:sz w:val="24"/>
      <w:szCs w:val="26"/>
    </w:rPr>
  </w:style>
  <w:style w:type="paragraph" w:styleId="Heading3">
    <w:name w:val="heading 3"/>
    <w:basedOn w:val="Normal"/>
    <w:next w:val="Normal"/>
    <w:link w:val="Heading3Char"/>
    <w:uiPriority w:val="9"/>
    <w:unhideWhenUsed/>
    <w:qFormat/>
    <w:rsid w:val="00B22DC6"/>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B22DC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B22DC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22D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22DC6"/>
  </w:style>
  <w:style w:type="character" w:customStyle="1" w:styleId="Heading1Char">
    <w:name w:val="Heading 1 Char"/>
    <w:link w:val="Heading1"/>
    <w:uiPriority w:val="9"/>
    <w:rsid w:val="00B22DC6"/>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B22DC6"/>
    <w:rPr>
      <w:rFonts w:ascii="Times New Roman" w:eastAsia="Times New Roman" w:hAnsi="Times New Roman"/>
      <w:b/>
      <w:color w:val="1F4E79" w:themeColor="accent1" w:themeShade="80"/>
      <w:sz w:val="24"/>
      <w:szCs w:val="26"/>
    </w:rPr>
  </w:style>
  <w:style w:type="character" w:customStyle="1" w:styleId="Heading3Char">
    <w:name w:val="Heading 3 Char"/>
    <w:link w:val="Heading3"/>
    <w:uiPriority w:val="9"/>
    <w:rsid w:val="00B22DC6"/>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B22DC6"/>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22DC6"/>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B22DC6"/>
    <w:pPr>
      <w:ind w:left="720"/>
      <w:contextualSpacing/>
    </w:pPr>
  </w:style>
  <w:style w:type="character" w:styleId="Hyperlink">
    <w:name w:val="Hyperlink"/>
    <w:uiPriority w:val="99"/>
    <w:unhideWhenUsed/>
    <w:rsid w:val="00B22DC6"/>
    <w:rPr>
      <w:color w:val="0000FF"/>
      <w:u w:val="single"/>
    </w:rPr>
  </w:style>
  <w:style w:type="paragraph" w:customStyle="1" w:styleId="NumList">
    <w:name w:val="NumList"/>
    <w:qFormat/>
    <w:rsid w:val="00B22DC6"/>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B22DC6"/>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B22DC6"/>
    <w:pPr>
      <w:outlineLvl w:val="9"/>
    </w:pPr>
  </w:style>
  <w:style w:type="paragraph" w:styleId="TOC2">
    <w:name w:val="toc 2"/>
    <w:next w:val="Normal"/>
    <w:autoRedefine/>
    <w:uiPriority w:val="39"/>
    <w:unhideWhenUsed/>
    <w:qFormat/>
    <w:rsid w:val="00B22DC6"/>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B22DC6"/>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B22DC6"/>
    <w:pPr>
      <w:ind w:left="480"/>
    </w:pPr>
    <w:rPr>
      <w:i/>
      <w:iCs/>
      <w:sz w:val="22"/>
      <w:szCs w:val="22"/>
    </w:rPr>
  </w:style>
  <w:style w:type="paragraph" w:styleId="Header">
    <w:name w:val="header"/>
    <w:basedOn w:val="Normal"/>
    <w:link w:val="HeaderChar"/>
    <w:uiPriority w:val="99"/>
    <w:unhideWhenUsed/>
    <w:rsid w:val="00B22DC6"/>
    <w:pPr>
      <w:tabs>
        <w:tab w:val="center" w:pos="4680"/>
        <w:tab w:val="right" w:pos="9360"/>
      </w:tabs>
    </w:pPr>
  </w:style>
  <w:style w:type="character" w:customStyle="1" w:styleId="HeaderChar">
    <w:name w:val="Header Char"/>
    <w:basedOn w:val="DefaultParagraphFont"/>
    <w:link w:val="Header"/>
    <w:uiPriority w:val="99"/>
    <w:rsid w:val="00B22DC6"/>
    <w:rPr>
      <w:rFonts w:ascii="Times New Roman" w:hAnsi="Times New Roman"/>
      <w:sz w:val="24"/>
      <w:szCs w:val="24"/>
    </w:rPr>
  </w:style>
  <w:style w:type="paragraph" w:styleId="Footer">
    <w:name w:val="footer"/>
    <w:basedOn w:val="Normal"/>
    <w:link w:val="FooterChar"/>
    <w:uiPriority w:val="99"/>
    <w:unhideWhenUsed/>
    <w:rsid w:val="00B22DC6"/>
    <w:pPr>
      <w:tabs>
        <w:tab w:val="center" w:pos="4680"/>
        <w:tab w:val="right" w:pos="9360"/>
      </w:tabs>
    </w:pPr>
  </w:style>
  <w:style w:type="character" w:customStyle="1" w:styleId="FooterChar">
    <w:name w:val="Footer Char"/>
    <w:basedOn w:val="DefaultParagraphFont"/>
    <w:link w:val="Footer"/>
    <w:uiPriority w:val="99"/>
    <w:rsid w:val="00B22DC6"/>
    <w:rPr>
      <w:rFonts w:ascii="Times New Roman" w:hAnsi="Times New Roman"/>
      <w:sz w:val="24"/>
      <w:szCs w:val="24"/>
    </w:rPr>
  </w:style>
  <w:style w:type="paragraph" w:customStyle="1" w:styleId="CCode">
    <w:name w:val="C_Code"/>
    <w:link w:val="CCodeChar"/>
    <w:qFormat/>
    <w:rsid w:val="00B22DC6"/>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B22DC6"/>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B22DC6"/>
    <w:pPr>
      <w:ind w:left="720"/>
    </w:pPr>
    <w:rPr>
      <w:sz w:val="18"/>
      <w:szCs w:val="18"/>
    </w:rPr>
  </w:style>
  <w:style w:type="paragraph" w:styleId="TOC5">
    <w:name w:val="toc 5"/>
    <w:basedOn w:val="Normal"/>
    <w:next w:val="Normal"/>
    <w:autoRedefine/>
    <w:uiPriority w:val="39"/>
    <w:unhideWhenUsed/>
    <w:rsid w:val="00B22DC6"/>
    <w:pPr>
      <w:ind w:left="960"/>
    </w:pPr>
    <w:rPr>
      <w:sz w:val="18"/>
      <w:szCs w:val="18"/>
    </w:rPr>
  </w:style>
  <w:style w:type="paragraph" w:styleId="TOC6">
    <w:name w:val="toc 6"/>
    <w:basedOn w:val="Normal"/>
    <w:next w:val="Normal"/>
    <w:autoRedefine/>
    <w:uiPriority w:val="39"/>
    <w:unhideWhenUsed/>
    <w:rsid w:val="00B22DC6"/>
    <w:pPr>
      <w:ind w:left="1200"/>
    </w:pPr>
    <w:rPr>
      <w:sz w:val="18"/>
      <w:szCs w:val="18"/>
    </w:rPr>
  </w:style>
  <w:style w:type="paragraph" w:styleId="TOC7">
    <w:name w:val="toc 7"/>
    <w:basedOn w:val="Normal"/>
    <w:next w:val="Normal"/>
    <w:autoRedefine/>
    <w:uiPriority w:val="39"/>
    <w:unhideWhenUsed/>
    <w:rsid w:val="00B22DC6"/>
    <w:pPr>
      <w:ind w:left="1440"/>
    </w:pPr>
    <w:rPr>
      <w:sz w:val="18"/>
      <w:szCs w:val="18"/>
    </w:rPr>
  </w:style>
  <w:style w:type="paragraph" w:styleId="TOC8">
    <w:name w:val="toc 8"/>
    <w:basedOn w:val="Normal"/>
    <w:next w:val="Normal"/>
    <w:autoRedefine/>
    <w:uiPriority w:val="39"/>
    <w:unhideWhenUsed/>
    <w:rsid w:val="00B22DC6"/>
    <w:pPr>
      <w:ind w:left="1680"/>
    </w:pPr>
    <w:rPr>
      <w:sz w:val="18"/>
      <w:szCs w:val="18"/>
    </w:rPr>
  </w:style>
  <w:style w:type="paragraph" w:styleId="TOC9">
    <w:name w:val="toc 9"/>
    <w:basedOn w:val="Normal"/>
    <w:next w:val="Normal"/>
    <w:autoRedefine/>
    <w:uiPriority w:val="39"/>
    <w:unhideWhenUsed/>
    <w:rsid w:val="00B22DC6"/>
    <w:pPr>
      <w:ind w:left="1920"/>
    </w:pPr>
    <w:rPr>
      <w:sz w:val="18"/>
      <w:szCs w:val="18"/>
    </w:rPr>
  </w:style>
  <w:style w:type="table" w:styleId="TableGrid">
    <w:name w:val="Table Grid"/>
    <w:basedOn w:val="TableNormal"/>
    <w:uiPriority w:val="59"/>
    <w:rsid w:val="00B22DC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B22DC6"/>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B22DC6"/>
    <w:rPr>
      <w:rFonts w:ascii="Tahoma" w:hAnsi="Tahoma" w:cs="Tahoma"/>
      <w:sz w:val="16"/>
      <w:szCs w:val="16"/>
    </w:rPr>
  </w:style>
  <w:style w:type="character" w:customStyle="1" w:styleId="BalloonTextChar">
    <w:name w:val="Balloon Text Char"/>
    <w:link w:val="BalloonText"/>
    <w:uiPriority w:val="99"/>
    <w:semiHidden/>
    <w:rsid w:val="00B22DC6"/>
    <w:rPr>
      <w:rFonts w:ascii="Tahoma" w:hAnsi="Tahoma" w:cs="Tahoma"/>
      <w:sz w:val="16"/>
      <w:szCs w:val="16"/>
    </w:rPr>
  </w:style>
  <w:style w:type="paragraph" w:styleId="Caption">
    <w:name w:val="caption"/>
    <w:basedOn w:val="Normal"/>
    <w:next w:val="Normal"/>
    <w:uiPriority w:val="35"/>
    <w:unhideWhenUsed/>
    <w:qFormat/>
    <w:rsid w:val="00B22DC6"/>
    <w:rPr>
      <w:b/>
      <w:bCs/>
      <w:color w:val="4F81BD"/>
      <w:sz w:val="18"/>
      <w:szCs w:val="18"/>
    </w:rPr>
  </w:style>
  <w:style w:type="paragraph" w:styleId="DocumentMap">
    <w:name w:val="Document Map"/>
    <w:basedOn w:val="Normal"/>
    <w:link w:val="DocumentMapChar"/>
    <w:uiPriority w:val="99"/>
    <w:semiHidden/>
    <w:unhideWhenUsed/>
    <w:rsid w:val="00B22DC6"/>
    <w:rPr>
      <w:rFonts w:ascii="Tahoma" w:hAnsi="Tahoma" w:cs="Tahoma"/>
      <w:sz w:val="16"/>
      <w:szCs w:val="16"/>
    </w:rPr>
  </w:style>
  <w:style w:type="character" w:customStyle="1" w:styleId="DocumentMapChar">
    <w:name w:val="Document Map Char"/>
    <w:link w:val="DocumentMap"/>
    <w:uiPriority w:val="99"/>
    <w:semiHidden/>
    <w:rsid w:val="00B22DC6"/>
    <w:rPr>
      <w:rFonts w:ascii="Tahoma" w:hAnsi="Tahoma" w:cs="Tahoma"/>
      <w:sz w:val="16"/>
      <w:szCs w:val="16"/>
    </w:rPr>
  </w:style>
  <w:style w:type="character" w:styleId="PlaceholderText">
    <w:name w:val="Placeholder Text"/>
    <w:uiPriority w:val="99"/>
    <w:semiHidden/>
    <w:rsid w:val="00B22DC6"/>
    <w:rPr>
      <w:color w:val="808080"/>
    </w:rPr>
  </w:style>
  <w:style w:type="character" w:styleId="CommentReference">
    <w:name w:val="annotation reference"/>
    <w:uiPriority w:val="99"/>
    <w:semiHidden/>
    <w:unhideWhenUsed/>
    <w:rsid w:val="00B22DC6"/>
    <w:rPr>
      <w:sz w:val="16"/>
      <w:szCs w:val="16"/>
    </w:rPr>
  </w:style>
  <w:style w:type="paragraph" w:styleId="CommentText">
    <w:name w:val="annotation text"/>
    <w:basedOn w:val="Normal"/>
    <w:link w:val="CommentTextChar"/>
    <w:uiPriority w:val="99"/>
    <w:semiHidden/>
    <w:unhideWhenUsed/>
    <w:rsid w:val="00B22DC6"/>
    <w:rPr>
      <w:sz w:val="20"/>
      <w:szCs w:val="20"/>
    </w:rPr>
  </w:style>
  <w:style w:type="character" w:customStyle="1" w:styleId="CommentTextChar">
    <w:name w:val="Comment Text Char"/>
    <w:basedOn w:val="DefaultParagraphFont"/>
    <w:link w:val="CommentText"/>
    <w:uiPriority w:val="99"/>
    <w:semiHidden/>
    <w:rsid w:val="00B22DC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22DC6"/>
    <w:rPr>
      <w:b/>
      <w:bCs/>
    </w:rPr>
  </w:style>
  <w:style w:type="character" w:customStyle="1" w:styleId="CommentSubjectChar">
    <w:name w:val="Comment Subject Char"/>
    <w:link w:val="CommentSubject"/>
    <w:uiPriority w:val="99"/>
    <w:semiHidden/>
    <w:rsid w:val="00B22DC6"/>
    <w:rPr>
      <w:rFonts w:ascii="Times New Roman" w:hAnsi="Times New Roman"/>
      <w:b/>
      <w:bCs/>
      <w:sz w:val="20"/>
      <w:szCs w:val="20"/>
    </w:rPr>
  </w:style>
  <w:style w:type="character" w:styleId="FollowedHyperlink">
    <w:name w:val="FollowedHyperlink"/>
    <w:basedOn w:val="DefaultParagraphFont"/>
    <w:uiPriority w:val="99"/>
    <w:semiHidden/>
    <w:unhideWhenUsed/>
    <w:rsid w:val="00B22DC6"/>
    <w:rPr>
      <w:color w:val="954F72" w:themeColor="followedHyperlink"/>
      <w:u w:val="single"/>
    </w:rPr>
  </w:style>
  <w:style w:type="paragraph" w:customStyle="1" w:styleId="p1">
    <w:name w:val="p1"/>
    <w:basedOn w:val="Normal"/>
    <w:rsid w:val="00B22DC6"/>
    <w:pPr>
      <w:shd w:val="clear" w:color="auto" w:fill="FFFFFF"/>
    </w:pPr>
    <w:rPr>
      <w:rFonts w:ascii="Menlo" w:hAnsi="Menlo" w:cs="Menlo"/>
      <w:color w:val="000000"/>
      <w:sz w:val="17"/>
      <w:szCs w:val="17"/>
    </w:rPr>
  </w:style>
  <w:style w:type="character" w:customStyle="1" w:styleId="s1">
    <w:name w:val="s1"/>
    <w:basedOn w:val="DefaultParagraphFont"/>
    <w:rsid w:val="00B22DC6"/>
  </w:style>
  <w:style w:type="paragraph" w:customStyle="1" w:styleId="Exercise">
    <w:name w:val="Exercise"/>
    <w:basedOn w:val="Heading2"/>
    <w:qFormat/>
    <w:rsid w:val="00B22DC6"/>
    <w:pPr>
      <w:numPr>
        <w:numId w:val="3"/>
      </w:numPr>
      <w:ind w:left="0"/>
    </w:pPr>
  </w:style>
  <w:style w:type="character" w:customStyle="1" w:styleId="apple-converted-space">
    <w:name w:val="apple-converted-space"/>
    <w:basedOn w:val="DefaultParagraphFont"/>
    <w:rsid w:val="00B22DC6"/>
  </w:style>
  <w:style w:type="paragraph" w:styleId="Revision">
    <w:name w:val="Revision"/>
    <w:hidden/>
    <w:uiPriority w:val="99"/>
    <w:semiHidden/>
    <w:rsid w:val="00EA1736"/>
    <w:pPr>
      <w:spacing w:after="0" w:line="240" w:lineRule="auto"/>
    </w:pPr>
  </w:style>
  <w:style w:type="character" w:styleId="Mention">
    <w:name w:val="Mention"/>
    <w:basedOn w:val="DefaultParagraphFont"/>
    <w:uiPriority w:val="99"/>
    <w:semiHidden/>
    <w:unhideWhenUsed/>
    <w:rsid w:val="00EA1736"/>
    <w:rPr>
      <w:color w:val="2B579A"/>
      <w:shd w:val="clear" w:color="auto" w:fill="E6E6E6"/>
    </w:rPr>
  </w:style>
  <w:style w:type="paragraph" w:customStyle="1" w:styleId="p2">
    <w:name w:val="p2"/>
    <w:basedOn w:val="Normal"/>
    <w:rsid w:val="00EA1736"/>
    <w:rPr>
      <w:rFonts w:ascii="Monaco" w:hAnsi="Monaco" w:cs="Times New Roman"/>
      <w:sz w:val="17"/>
      <w:szCs w:val="17"/>
    </w:rPr>
  </w:style>
  <w:style w:type="paragraph" w:customStyle="1" w:styleId="p3">
    <w:name w:val="p3"/>
    <w:basedOn w:val="Normal"/>
    <w:rsid w:val="00EA1736"/>
    <w:rPr>
      <w:rFonts w:ascii="Monaco" w:hAnsi="Monaco" w:cs="Times New Roman"/>
      <w:sz w:val="17"/>
      <w:szCs w:val="17"/>
    </w:rPr>
  </w:style>
  <w:style w:type="paragraph" w:customStyle="1" w:styleId="p4">
    <w:name w:val="p4"/>
    <w:basedOn w:val="Normal"/>
    <w:rsid w:val="00EA1736"/>
    <w:rPr>
      <w:rFonts w:ascii="Monaco" w:hAnsi="Monaco" w:cs="Times New Roman"/>
      <w:color w:val="3933FF"/>
      <w:sz w:val="17"/>
      <w:szCs w:val="17"/>
    </w:rPr>
  </w:style>
  <w:style w:type="character" w:customStyle="1" w:styleId="s2">
    <w:name w:val="s2"/>
    <w:basedOn w:val="DefaultParagraphFont"/>
    <w:rsid w:val="00EA1736"/>
    <w:rPr>
      <w:color w:val="931A68"/>
    </w:rPr>
  </w:style>
  <w:style w:type="paragraph" w:styleId="HTMLPreformatted">
    <w:name w:val="HTML Preformatted"/>
    <w:basedOn w:val="Normal"/>
    <w:link w:val="HTMLPreformattedChar"/>
    <w:uiPriority w:val="99"/>
    <w:semiHidden/>
    <w:unhideWhenUsed/>
    <w:rsid w:val="00EA1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1736"/>
    <w:rPr>
      <w:rFonts w:ascii="Courier New" w:hAnsi="Courier New" w:cs="Courier New"/>
      <w:sz w:val="20"/>
      <w:szCs w:val="20"/>
    </w:rPr>
  </w:style>
  <w:style w:type="character" w:styleId="HTMLCode">
    <w:name w:val="HTML Code"/>
    <w:basedOn w:val="DefaultParagraphFont"/>
    <w:uiPriority w:val="99"/>
    <w:semiHidden/>
    <w:unhideWhenUsed/>
    <w:rsid w:val="00EA1736"/>
    <w:rPr>
      <w:rFonts w:ascii="Courier New" w:eastAsiaTheme="minorHAnsi" w:hAnsi="Courier New" w:cs="Courier New"/>
      <w:sz w:val="20"/>
      <w:szCs w:val="20"/>
    </w:rPr>
  </w:style>
  <w:style w:type="character" w:customStyle="1" w:styleId="s3">
    <w:name w:val="s3"/>
    <w:basedOn w:val="DefaultParagraphFont"/>
    <w:rsid w:val="00EA1736"/>
    <w:rPr>
      <w:color w:val="931A68"/>
    </w:rPr>
  </w:style>
  <w:style w:type="character" w:customStyle="1" w:styleId="s4">
    <w:name w:val="s4"/>
    <w:basedOn w:val="DefaultParagraphFont"/>
    <w:rsid w:val="00EA1736"/>
    <w:rPr>
      <w:color w:val="3933FF"/>
    </w:rPr>
  </w:style>
  <w:style w:type="character" w:customStyle="1" w:styleId="s5">
    <w:name w:val="s5"/>
    <w:basedOn w:val="DefaultParagraphFont"/>
    <w:rsid w:val="00EA1736"/>
    <w:rPr>
      <w:color w:val="006141"/>
    </w:rPr>
  </w:style>
  <w:style w:type="character" w:customStyle="1" w:styleId="s6">
    <w:name w:val="s6"/>
    <w:basedOn w:val="DefaultParagraphFont"/>
    <w:rsid w:val="00EA1736"/>
    <w:rPr>
      <w:color w:val="4E9072"/>
    </w:rPr>
  </w:style>
  <w:style w:type="character" w:customStyle="1" w:styleId="UnresolvedMention1">
    <w:name w:val="Unresolved Mention1"/>
    <w:basedOn w:val="DefaultParagraphFont"/>
    <w:uiPriority w:val="99"/>
    <w:rsid w:val="007014FA"/>
    <w:rPr>
      <w:color w:val="808080"/>
      <w:shd w:val="clear" w:color="auto" w:fill="E6E6E6"/>
    </w:rPr>
  </w:style>
  <w:style w:type="paragraph" w:styleId="NormalWeb">
    <w:name w:val="Normal (Web)"/>
    <w:basedOn w:val="Normal"/>
    <w:uiPriority w:val="99"/>
    <w:semiHidden/>
    <w:unhideWhenUsed/>
    <w:rsid w:val="009D5E32"/>
    <w:pPr>
      <w:spacing w:before="100" w:beforeAutospacing="1" w:after="100" w:afterAutospacing="1"/>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3649">
      <w:bodyDiv w:val="1"/>
      <w:marLeft w:val="0"/>
      <w:marRight w:val="0"/>
      <w:marTop w:val="0"/>
      <w:marBottom w:val="0"/>
      <w:divBdr>
        <w:top w:val="none" w:sz="0" w:space="0" w:color="auto"/>
        <w:left w:val="none" w:sz="0" w:space="0" w:color="auto"/>
        <w:bottom w:val="none" w:sz="0" w:space="0" w:color="auto"/>
        <w:right w:val="none" w:sz="0" w:space="0" w:color="auto"/>
      </w:divBdr>
    </w:div>
    <w:div w:id="173498923">
      <w:bodyDiv w:val="1"/>
      <w:marLeft w:val="0"/>
      <w:marRight w:val="0"/>
      <w:marTop w:val="0"/>
      <w:marBottom w:val="0"/>
      <w:divBdr>
        <w:top w:val="none" w:sz="0" w:space="0" w:color="auto"/>
        <w:left w:val="none" w:sz="0" w:space="0" w:color="auto"/>
        <w:bottom w:val="none" w:sz="0" w:space="0" w:color="auto"/>
        <w:right w:val="none" w:sz="0" w:space="0" w:color="auto"/>
      </w:divBdr>
    </w:div>
    <w:div w:id="456919178">
      <w:bodyDiv w:val="1"/>
      <w:marLeft w:val="0"/>
      <w:marRight w:val="0"/>
      <w:marTop w:val="0"/>
      <w:marBottom w:val="0"/>
      <w:divBdr>
        <w:top w:val="none" w:sz="0" w:space="0" w:color="auto"/>
        <w:left w:val="none" w:sz="0" w:space="0" w:color="auto"/>
        <w:bottom w:val="none" w:sz="0" w:space="0" w:color="auto"/>
        <w:right w:val="none" w:sz="0" w:space="0" w:color="auto"/>
      </w:divBdr>
    </w:div>
    <w:div w:id="570700890">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596909262">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642319332">
      <w:bodyDiv w:val="1"/>
      <w:marLeft w:val="0"/>
      <w:marRight w:val="0"/>
      <w:marTop w:val="0"/>
      <w:marBottom w:val="0"/>
      <w:divBdr>
        <w:top w:val="none" w:sz="0" w:space="0" w:color="auto"/>
        <w:left w:val="none" w:sz="0" w:space="0" w:color="auto"/>
        <w:bottom w:val="none" w:sz="0" w:space="0" w:color="auto"/>
        <w:right w:val="none" w:sz="0" w:space="0" w:color="auto"/>
      </w:divBdr>
    </w:div>
    <w:div w:id="691810308">
      <w:bodyDiv w:val="1"/>
      <w:marLeft w:val="0"/>
      <w:marRight w:val="0"/>
      <w:marTop w:val="0"/>
      <w:marBottom w:val="0"/>
      <w:divBdr>
        <w:top w:val="none" w:sz="0" w:space="0" w:color="auto"/>
        <w:left w:val="none" w:sz="0" w:space="0" w:color="auto"/>
        <w:bottom w:val="none" w:sz="0" w:space="0" w:color="auto"/>
        <w:right w:val="none" w:sz="0" w:space="0" w:color="auto"/>
      </w:divBdr>
    </w:div>
    <w:div w:id="970868598">
      <w:bodyDiv w:val="1"/>
      <w:marLeft w:val="0"/>
      <w:marRight w:val="0"/>
      <w:marTop w:val="0"/>
      <w:marBottom w:val="0"/>
      <w:divBdr>
        <w:top w:val="none" w:sz="0" w:space="0" w:color="auto"/>
        <w:left w:val="none" w:sz="0" w:space="0" w:color="auto"/>
        <w:bottom w:val="none" w:sz="0" w:space="0" w:color="auto"/>
        <w:right w:val="none" w:sz="0" w:space="0" w:color="auto"/>
      </w:divBdr>
    </w:div>
    <w:div w:id="1047535752">
      <w:bodyDiv w:val="1"/>
      <w:marLeft w:val="0"/>
      <w:marRight w:val="0"/>
      <w:marTop w:val="0"/>
      <w:marBottom w:val="0"/>
      <w:divBdr>
        <w:top w:val="none" w:sz="0" w:space="0" w:color="auto"/>
        <w:left w:val="none" w:sz="0" w:space="0" w:color="auto"/>
        <w:bottom w:val="none" w:sz="0" w:space="0" w:color="auto"/>
        <w:right w:val="none" w:sz="0" w:space="0" w:color="auto"/>
      </w:divBdr>
    </w:div>
    <w:div w:id="1416781284">
      <w:bodyDiv w:val="1"/>
      <w:marLeft w:val="0"/>
      <w:marRight w:val="0"/>
      <w:marTop w:val="0"/>
      <w:marBottom w:val="0"/>
      <w:divBdr>
        <w:top w:val="none" w:sz="0" w:space="0" w:color="auto"/>
        <w:left w:val="none" w:sz="0" w:space="0" w:color="auto"/>
        <w:bottom w:val="none" w:sz="0" w:space="0" w:color="auto"/>
        <w:right w:val="none" w:sz="0" w:space="0" w:color="auto"/>
      </w:divBdr>
    </w:div>
    <w:div w:id="1696465140">
      <w:bodyDiv w:val="1"/>
      <w:marLeft w:val="0"/>
      <w:marRight w:val="0"/>
      <w:marTop w:val="0"/>
      <w:marBottom w:val="0"/>
      <w:divBdr>
        <w:top w:val="none" w:sz="0" w:space="0" w:color="auto"/>
        <w:left w:val="none" w:sz="0" w:space="0" w:color="auto"/>
        <w:bottom w:val="none" w:sz="0" w:space="0" w:color="auto"/>
        <w:right w:val="none" w:sz="0" w:space="0" w:color="auto"/>
      </w:divBdr>
    </w:div>
    <w:div w:id="1700162847">
      <w:bodyDiv w:val="1"/>
      <w:marLeft w:val="0"/>
      <w:marRight w:val="0"/>
      <w:marTop w:val="0"/>
      <w:marBottom w:val="0"/>
      <w:divBdr>
        <w:top w:val="none" w:sz="0" w:space="0" w:color="auto"/>
        <w:left w:val="none" w:sz="0" w:space="0" w:color="auto"/>
        <w:bottom w:val="none" w:sz="0" w:space="0" w:color="auto"/>
        <w:right w:val="none" w:sz="0" w:space="0" w:color="auto"/>
      </w:divBdr>
    </w:div>
    <w:div w:id="1705982656">
      <w:bodyDiv w:val="1"/>
      <w:marLeft w:val="0"/>
      <w:marRight w:val="0"/>
      <w:marTop w:val="0"/>
      <w:marBottom w:val="0"/>
      <w:divBdr>
        <w:top w:val="none" w:sz="0" w:space="0" w:color="auto"/>
        <w:left w:val="none" w:sz="0" w:space="0" w:color="auto"/>
        <w:bottom w:val="none" w:sz="0" w:space="0" w:color="auto"/>
        <w:right w:val="none" w:sz="0" w:space="0" w:color="auto"/>
      </w:divBdr>
    </w:div>
    <w:div w:id="1725787782">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756242779">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044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youtube.com/watch?v=l7Og1DuMu3k&amp;list=RDl7Og1DuMu3k&amp;t=18"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tiff"/><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Git\WBT101\labmanual\English\WBT101-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70B116-18B5-4974-8DF1-09471563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WBT101-Template.dotx</Template>
  <TotalTime>2125</TotalTime>
  <Pages>1</Pages>
  <Words>4140</Words>
  <Characters>23601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72</cp:revision>
  <cp:lastPrinted>2018-06-11T21:37:00Z</cp:lastPrinted>
  <dcterms:created xsi:type="dcterms:W3CDTF">2018-06-02T12:47:00Z</dcterms:created>
  <dcterms:modified xsi:type="dcterms:W3CDTF">2018-06-11T21:37:00Z</dcterms:modified>
</cp:coreProperties>
</file>